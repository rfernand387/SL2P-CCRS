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08" w:type="dxa"/>
        <w:tblInd w:w="70" w:type="dxa"/>
        <w:tblLayout w:type="fixed"/>
        <w:tblCellMar>
          <w:left w:w="70" w:type="dxa"/>
          <w:right w:w="70" w:type="dxa"/>
        </w:tblCellMar>
        <w:tblLook w:val="0000" w:firstRow="0" w:lastRow="0" w:firstColumn="0" w:lastColumn="0" w:noHBand="0" w:noVBand="0"/>
      </w:tblPr>
      <w:tblGrid>
        <w:gridCol w:w="4578"/>
        <w:gridCol w:w="5130"/>
      </w:tblGrid>
      <w:tr w:rsidR="00615A2B" w:rsidRPr="00375540" w14:paraId="61952D60" w14:textId="77777777" w:rsidTr="00615A2B">
        <w:tc>
          <w:tcPr>
            <w:tcW w:w="4578" w:type="dxa"/>
            <w:tcBorders>
              <w:bottom w:val="single" w:sz="12" w:space="0" w:color="5090C8"/>
            </w:tcBorders>
          </w:tcPr>
          <w:p w14:paraId="72462E4F" w14:textId="08AF4605" w:rsidR="00615A2B" w:rsidRPr="00375540" w:rsidRDefault="0097469C" w:rsidP="00BC5F91">
            <w:pPr>
              <w:pStyle w:val="TypeDoc"/>
              <w:jc w:val="left"/>
              <w:rPr>
                <w:lang w:val="en-US"/>
              </w:rPr>
            </w:pPr>
            <w:r>
              <w:t>SL2P- C</w:t>
            </w:r>
            <w:r w:rsidR="000A535A">
              <w:t>CRS</w:t>
            </w:r>
          </w:p>
          <w:p w14:paraId="096B86C3" w14:textId="77777777" w:rsidR="00615A2B" w:rsidRPr="00375540" w:rsidRDefault="00615A2B" w:rsidP="00BC5F91">
            <w:pPr>
              <w:pStyle w:val="TypeDoc"/>
              <w:jc w:val="left"/>
              <w:rPr>
                <w:lang w:val="en-US"/>
              </w:rPr>
            </w:pPr>
          </w:p>
          <w:p w14:paraId="7D1D9644" w14:textId="58DB1C5E" w:rsidR="00615A2B" w:rsidRPr="00FB52E7" w:rsidRDefault="0097469C" w:rsidP="00A907BD">
            <w:pPr>
              <w:pStyle w:val="Heading1"/>
            </w:pPr>
            <w:bookmarkStart w:id="0" w:name="_Toc140248568"/>
            <w:r>
              <w:t>Simplified Level 2 Prototype Processor - CCRS</w:t>
            </w:r>
            <w:bookmarkEnd w:id="0"/>
          </w:p>
        </w:tc>
        <w:tc>
          <w:tcPr>
            <w:tcW w:w="5130" w:type="dxa"/>
            <w:tcBorders>
              <w:bottom w:val="single" w:sz="12" w:space="0" w:color="5090C8"/>
            </w:tcBorders>
          </w:tcPr>
          <w:p w14:paraId="731AAE14" w14:textId="77777777" w:rsidR="00615A2B" w:rsidRPr="00375540" w:rsidRDefault="00615A2B" w:rsidP="00BC5F91">
            <w:pPr>
              <w:rPr>
                <w:lang w:val="en-US"/>
              </w:rPr>
            </w:pPr>
          </w:p>
        </w:tc>
      </w:tr>
      <w:tr w:rsidR="00615A2B" w14:paraId="0BD99AF0" w14:textId="77777777" w:rsidTr="00615A2B">
        <w:tc>
          <w:tcPr>
            <w:tcW w:w="4578" w:type="dxa"/>
            <w:tcBorders>
              <w:top w:val="single" w:sz="12" w:space="0" w:color="5090C8"/>
            </w:tcBorders>
          </w:tcPr>
          <w:p w14:paraId="32FA9C4F" w14:textId="77777777" w:rsidR="00615A2B" w:rsidRPr="00375540" w:rsidRDefault="00615A2B" w:rsidP="00BC5F91">
            <w:pPr>
              <w:rPr>
                <w:lang w:val="en-US"/>
              </w:rPr>
            </w:pPr>
          </w:p>
        </w:tc>
        <w:tc>
          <w:tcPr>
            <w:tcW w:w="5130" w:type="dxa"/>
            <w:tcBorders>
              <w:top w:val="single" w:sz="12" w:space="0" w:color="5090C8"/>
            </w:tcBorders>
          </w:tcPr>
          <w:p w14:paraId="534B53C5" w14:textId="158D546C" w:rsidR="00615A2B" w:rsidRPr="00DC3ED3" w:rsidRDefault="0097469C" w:rsidP="006B1990">
            <w:pPr>
              <w:pStyle w:val="TITREDOCUMENT"/>
              <w:ind w:left="-57" w:right="-57"/>
              <w:rPr>
                <w:rFonts w:ascii="Verdana" w:hAnsi="Verdana"/>
                <w:sz w:val="36"/>
                <w:szCs w:val="36"/>
              </w:rPr>
            </w:pPr>
            <w:r>
              <w:rPr>
                <w:rFonts w:ascii="Verdana" w:hAnsi="Verdana"/>
                <w:sz w:val="36"/>
                <w:szCs w:val="36"/>
              </w:rPr>
              <w:t>Algorithm Theoretical Basis Docu</w:t>
            </w:r>
            <w:r w:rsidR="00A03E2D">
              <w:rPr>
                <w:rFonts w:ascii="Verdana" w:hAnsi="Verdana"/>
                <w:sz w:val="36"/>
                <w:szCs w:val="36"/>
              </w:rPr>
              <w:t>m</w:t>
            </w:r>
            <w:r>
              <w:rPr>
                <w:rFonts w:ascii="Verdana" w:hAnsi="Verdana"/>
                <w:sz w:val="36"/>
                <w:szCs w:val="36"/>
              </w:rPr>
              <w:t>ent</w:t>
            </w:r>
          </w:p>
        </w:tc>
      </w:tr>
    </w:tbl>
    <w:p w14:paraId="3619B205" w14:textId="77777777" w:rsidR="00615A2B" w:rsidRDefault="00615A2B" w:rsidP="00615A2B">
      <w:pPr>
        <w:pStyle w:val="NormalCompte-rendu"/>
        <w:spacing w:before="0" w:after="0"/>
        <w:rPr>
          <w:i/>
          <w:color w:val="800080"/>
        </w:rPr>
      </w:pPr>
    </w:p>
    <w:p w14:paraId="12CF3293" w14:textId="77777777" w:rsidR="00615A2B" w:rsidRDefault="00615A2B" w:rsidP="00615A2B">
      <w:pPr>
        <w:pStyle w:val="NormalCompte-rendu"/>
        <w:spacing w:before="0"/>
        <w:rPr>
          <w:i/>
          <w:color w:val="800080"/>
        </w:rPr>
      </w:pPr>
    </w:p>
    <w:p w14:paraId="31D3F331" w14:textId="77777777" w:rsidR="00615A2B" w:rsidRDefault="00615A2B" w:rsidP="00615A2B">
      <w:pPr>
        <w:pStyle w:val="NormalCompte-rendu"/>
        <w:spacing w:before="0"/>
        <w:rPr>
          <w:i/>
          <w:color w:val="800080"/>
        </w:rPr>
      </w:pPr>
    </w:p>
    <w:p w14:paraId="2B2564B6" w14:textId="77777777" w:rsidR="00615A2B" w:rsidRPr="000A728C" w:rsidRDefault="00615A2B" w:rsidP="00615A2B">
      <w:pPr>
        <w:pStyle w:val="NormalCompte-rendu"/>
        <w:spacing w:before="0"/>
        <w:rPr>
          <w:i/>
          <w:color w:val="800080"/>
        </w:rPr>
      </w:pPr>
    </w:p>
    <w:p w14:paraId="54955FA6" w14:textId="77777777" w:rsidR="00615A2B" w:rsidRDefault="00615A2B" w:rsidP="00615A2B"/>
    <w:tbl>
      <w:tblPr>
        <w:tblW w:w="9720" w:type="dxa"/>
        <w:tblCellSpacing w:w="14" w:type="dxa"/>
        <w:tblInd w:w="139"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Layout w:type="fixed"/>
        <w:tblLook w:val="01E0" w:firstRow="1" w:lastRow="1" w:firstColumn="1" w:lastColumn="1" w:noHBand="0" w:noVBand="0"/>
      </w:tblPr>
      <w:tblGrid>
        <w:gridCol w:w="2056"/>
        <w:gridCol w:w="1916"/>
        <w:gridCol w:w="1916"/>
        <w:gridCol w:w="1916"/>
        <w:gridCol w:w="1916"/>
      </w:tblGrid>
      <w:tr w:rsidR="00615A2B" w:rsidRPr="00362A13" w14:paraId="2B2B0F99" w14:textId="77777777" w:rsidTr="00BC5F91">
        <w:trPr>
          <w:tblCellSpacing w:w="14" w:type="dxa"/>
        </w:trPr>
        <w:tc>
          <w:tcPr>
            <w:tcW w:w="2014" w:type="dxa"/>
            <w:tcBorders>
              <w:top w:val="inset" w:sz="6" w:space="0" w:color="auto"/>
              <w:left w:val="inset" w:sz="6" w:space="0" w:color="auto"/>
              <w:bottom w:val="inset" w:sz="6" w:space="0" w:color="auto"/>
              <w:right w:val="inset" w:sz="6" w:space="0" w:color="auto"/>
              <w:tl2br w:val="nil"/>
              <w:tr2bl w:val="nil"/>
            </w:tcBorders>
            <w:shd w:val="clear" w:color="auto" w:fill="E6E6E6"/>
          </w:tcPr>
          <w:p w14:paraId="018352BA" w14:textId="77777777" w:rsidR="00615A2B" w:rsidRPr="00362A13" w:rsidRDefault="00615A2B" w:rsidP="00BC5F91">
            <w:pPr>
              <w:rPr>
                <w:b/>
              </w:rPr>
            </w:pPr>
          </w:p>
        </w:tc>
        <w:tc>
          <w:tcPr>
            <w:tcW w:w="1888" w:type="dxa"/>
            <w:tcBorders>
              <w:top w:val="inset" w:sz="6" w:space="0" w:color="auto"/>
              <w:left w:val="inset" w:sz="6" w:space="0" w:color="auto"/>
              <w:bottom w:val="inset" w:sz="6" w:space="0" w:color="auto"/>
              <w:right w:val="inset" w:sz="6" w:space="0" w:color="auto"/>
              <w:tl2br w:val="nil"/>
              <w:tr2bl w:val="nil"/>
            </w:tcBorders>
            <w:shd w:val="clear" w:color="auto" w:fill="E6E6E6"/>
          </w:tcPr>
          <w:p w14:paraId="260960DF" w14:textId="77777777" w:rsidR="00615A2B" w:rsidRPr="00A337BF" w:rsidRDefault="00615A2B" w:rsidP="00BC5F91">
            <w:pPr>
              <w:pStyle w:val="Tableau1religne"/>
            </w:pPr>
            <w:r>
              <w:t>Name</w:t>
            </w:r>
          </w:p>
        </w:tc>
        <w:tc>
          <w:tcPr>
            <w:tcW w:w="1888" w:type="dxa"/>
            <w:tcBorders>
              <w:top w:val="inset" w:sz="6" w:space="0" w:color="auto"/>
              <w:left w:val="inset" w:sz="6" w:space="0" w:color="auto"/>
              <w:bottom w:val="inset" w:sz="6" w:space="0" w:color="auto"/>
              <w:right w:val="inset" w:sz="6" w:space="0" w:color="auto"/>
              <w:tl2br w:val="nil"/>
              <w:tr2bl w:val="nil"/>
            </w:tcBorders>
            <w:shd w:val="clear" w:color="auto" w:fill="E6E6E6"/>
          </w:tcPr>
          <w:p w14:paraId="50D60070" w14:textId="77777777" w:rsidR="00615A2B" w:rsidRPr="00F14D5A" w:rsidRDefault="00615A2B" w:rsidP="00BC5F91">
            <w:pPr>
              <w:pStyle w:val="Tableau1religne"/>
            </w:pPr>
            <w:r w:rsidRPr="00A337BF">
              <w:t>Company</w:t>
            </w:r>
          </w:p>
        </w:tc>
        <w:tc>
          <w:tcPr>
            <w:tcW w:w="1888" w:type="dxa"/>
            <w:tcBorders>
              <w:top w:val="inset" w:sz="6" w:space="0" w:color="auto"/>
              <w:left w:val="inset" w:sz="6" w:space="0" w:color="auto"/>
              <w:bottom w:val="inset" w:sz="6" w:space="0" w:color="auto"/>
              <w:right w:val="inset" w:sz="6" w:space="0" w:color="auto"/>
              <w:tl2br w:val="nil"/>
              <w:tr2bl w:val="nil"/>
            </w:tcBorders>
            <w:shd w:val="clear" w:color="auto" w:fill="E6E6E6"/>
          </w:tcPr>
          <w:p w14:paraId="3CDB9B39" w14:textId="77777777" w:rsidR="00615A2B" w:rsidRPr="00F14D5A" w:rsidRDefault="00615A2B" w:rsidP="00BC5F91">
            <w:pPr>
              <w:pStyle w:val="Tableau1religne"/>
            </w:pPr>
            <w:r w:rsidRPr="00F14D5A">
              <w:t>Date</w:t>
            </w:r>
          </w:p>
        </w:tc>
        <w:tc>
          <w:tcPr>
            <w:tcW w:w="1874" w:type="dxa"/>
            <w:tcBorders>
              <w:top w:val="inset" w:sz="6" w:space="0" w:color="auto"/>
              <w:left w:val="inset" w:sz="6" w:space="0" w:color="auto"/>
              <w:bottom w:val="inset" w:sz="6" w:space="0" w:color="auto"/>
              <w:right w:val="inset" w:sz="6" w:space="0" w:color="auto"/>
              <w:tl2br w:val="nil"/>
              <w:tr2bl w:val="nil"/>
            </w:tcBorders>
            <w:shd w:val="clear" w:color="auto" w:fill="E6E6E6"/>
          </w:tcPr>
          <w:p w14:paraId="4FDEA349" w14:textId="77777777" w:rsidR="00615A2B" w:rsidRPr="00F14D5A" w:rsidRDefault="00615A2B" w:rsidP="00BC5F91">
            <w:pPr>
              <w:pStyle w:val="Tableau1religne"/>
            </w:pPr>
            <w:r>
              <w:t>Signature</w:t>
            </w:r>
          </w:p>
        </w:tc>
      </w:tr>
      <w:tr w:rsidR="00615A2B" w14:paraId="32538794" w14:textId="77777777" w:rsidTr="00BC5F91">
        <w:trPr>
          <w:trHeight w:val="851"/>
          <w:tblCellSpacing w:w="14" w:type="dxa"/>
        </w:trPr>
        <w:tc>
          <w:tcPr>
            <w:tcW w:w="2014" w:type="dxa"/>
            <w:shd w:val="clear" w:color="auto" w:fill="E6E6E6"/>
            <w:vAlign w:val="center"/>
          </w:tcPr>
          <w:p w14:paraId="2E021F86" w14:textId="77777777" w:rsidR="00615A2B" w:rsidRPr="00517ABB" w:rsidRDefault="00615A2B" w:rsidP="00BC5F91">
            <w:pPr>
              <w:pStyle w:val="Tableau1religne"/>
              <w:jc w:val="left"/>
            </w:pPr>
            <w:r>
              <w:t xml:space="preserve">Prepared </w:t>
            </w:r>
            <w:proofErr w:type="gramStart"/>
            <w:r>
              <w:t>by</w:t>
            </w:r>
            <w:r w:rsidRPr="00517ABB">
              <w:t> :</w:t>
            </w:r>
            <w:proofErr w:type="gramEnd"/>
          </w:p>
        </w:tc>
        <w:tc>
          <w:tcPr>
            <w:tcW w:w="1888" w:type="dxa"/>
            <w:shd w:val="clear" w:color="auto" w:fill="auto"/>
            <w:vAlign w:val="center"/>
          </w:tcPr>
          <w:p w14:paraId="22802156" w14:textId="77777777" w:rsidR="00615A2B" w:rsidRDefault="00615A2B" w:rsidP="00BC5F91">
            <w:pPr>
              <w:jc w:val="center"/>
            </w:pPr>
            <w:r>
              <w:t>Richard Fernandes</w:t>
            </w:r>
          </w:p>
        </w:tc>
        <w:tc>
          <w:tcPr>
            <w:tcW w:w="1888" w:type="dxa"/>
            <w:shd w:val="clear" w:color="auto" w:fill="auto"/>
            <w:vAlign w:val="center"/>
          </w:tcPr>
          <w:p w14:paraId="288BA8ED" w14:textId="77777777" w:rsidR="00615A2B" w:rsidRDefault="00615A2B" w:rsidP="00BC5F91">
            <w:pPr>
              <w:jc w:val="center"/>
            </w:pPr>
            <w:r>
              <w:t>CCRS</w:t>
            </w:r>
          </w:p>
        </w:tc>
        <w:tc>
          <w:tcPr>
            <w:tcW w:w="1888" w:type="dxa"/>
            <w:shd w:val="clear" w:color="auto" w:fill="auto"/>
            <w:vAlign w:val="center"/>
          </w:tcPr>
          <w:p w14:paraId="10DC46EB" w14:textId="0183C054" w:rsidR="00615A2B" w:rsidRDefault="0097469C" w:rsidP="00BC5F91">
            <w:pPr>
              <w:jc w:val="center"/>
            </w:pPr>
            <w:r>
              <w:t>July 14 2023</w:t>
            </w:r>
          </w:p>
        </w:tc>
        <w:tc>
          <w:tcPr>
            <w:tcW w:w="1874" w:type="dxa"/>
            <w:shd w:val="clear" w:color="auto" w:fill="auto"/>
            <w:vAlign w:val="center"/>
          </w:tcPr>
          <w:p w14:paraId="6D996F66" w14:textId="77777777" w:rsidR="00615A2B" w:rsidRDefault="00615A2B" w:rsidP="00BC5F91">
            <w:pPr>
              <w:jc w:val="center"/>
            </w:pPr>
          </w:p>
        </w:tc>
      </w:tr>
      <w:tr w:rsidR="00615A2B" w14:paraId="614402F7" w14:textId="77777777" w:rsidTr="00BC5F91">
        <w:trPr>
          <w:trHeight w:val="851"/>
          <w:tblCellSpacing w:w="14" w:type="dxa"/>
        </w:trPr>
        <w:tc>
          <w:tcPr>
            <w:tcW w:w="2014" w:type="dxa"/>
            <w:shd w:val="clear" w:color="auto" w:fill="E6E6E6"/>
            <w:vAlign w:val="center"/>
          </w:tcPr>
          <w:p w14:paraId="4985056B" w14:textId="77777777" w:rsidR="00615A2B" w:rsidRPr="00517ABB" w:rsidRDefault="00615A2B" w:rsidP="00BC5F91">
            <w:pPr>
              <w:pStyle w:val="Tableau1religne"/>
              <w:jc w:val="left"/>
            </w:pPr>
            <w:r>
              <w:t xml:space="preserve">Checked </w:t>
            </w:r>
            <w:proofErr w:type="gramStart"/>
            <w:r>
              <w:t>by</w:t>
            </w:r>
            <w:r w:rsidRPr="00517ABB">
              <w:t> :</w:t>
            </w:r>
            <w:proofErr w:type="gramEnd"/>
          </w:p>
        </w:tc>
        <w:tc>
          <w:tcPr>
            <w:tcW w:w="1888" w:type="dxa"/>
            <w:shd w:val="clear" w:color="auto" w:fill="auto"/>
            <w:vAlign w:val="center"/>
          </w:tcPr>
          <w:p w14:paraId="0F2DACBF" w14:textId="367615AE" w:rsidR="00615A2B" w:rsidRDefault="0097469C" w:rsidP="00BC5F91">
            <w:pPr>
              <w:jc w:val="center"/>
            </w:pPr>
            <w:r>
              <w:t>Gang Hong</w:t>
            </w:r>
          </w:p>
        </w:tc>
        <w:tc>
          <w:tcPr>
            <w:tcW w:w="1888" w:type="dxa"/>
            <w:shd w:val="clear" w:color="auto" w:fill="auto"/>
            <w:vAlign w:val="center"/>
          </w:tcPr>
          <w:p w14:paraId="6648CAD0" w14:textId="77777777" w:rsidR="00615A2B" w:rsidRPr="00F14D5A" w:rsidRDefault="00B13FB5" w:rsidP="00BC5F91">
            <w:pPr>
              <w:jc w:val="center"/>
            </w:pPr>
            <w:r>
              <w:t>CCRS</w:t>
            </w:r>
          </w:p>
        </w:tc>
        <w:tc>
          <w:tcPr>
            <w:tcW w:w="1888" w:type="dxa"/>
            <w:shd w:val="clear" w:color="auto" w:fill="auto"/>
            <w:vAlign w:val="center"/>
          </w:tcPr>
          <w:p w14:paraId="11998CF2" w14:textId="77777777" w:rsidR="00615A2B" w:rsidRDefault="00615A2B" w:rsidP="00BC5F91">
            <w:pPr>
              <w:jc w:val="center"/>
            </w:pPr>
          </w:p>
        </w:tc>
        <w:tc>
          <w:tcPr>
            <w:tcW w:w="1874" w:type="dxa"/>
            <w:shd w:val="clear" w:color="auto" w:fill="auto"/>
            <w:vAlign w:val="center"/>
          </w:tcPr>
          <w:p w14:paraId="4AC0CB4C" w14:textId="77777777" w:rsidR="00615A2B" w:rsidRDefault="00615A2B" w:rsidP="00BC5F91">
            <w:pPr>
              <w:jc w:val="center"/>
            </w:pPr>
          </w:p>
        </w:tc>
      </w:tr>
      <w:tr w:rsidR="00615A2B" w14:paraId="76A9B6AC" w14:textId="77777777" w:rsidTr="00BC5F91">
        <w:trPr>
          <w:trHeight w:val="851"/>
          <w:tblCellSpacing w:w="14" w:type="dxa"/>
        </w:trPr>
        <w:tc>
          <w:tcPr>
            <w:tcW w:w="2014" w:type="dxa"/>
            <w:shd w:val="clear" w:color="auto" w:fill="E6E6E6"/>
            <w:vAlign w:val="center"/>
          </w:tcPr>
          <w:p w14:paraId="0932AE34" w14:textId="77777777" w:rsidR="00615A2B" w:rsidRPr="00517ABB" w:rsidRDefault="00615A2B" w:rsidP="00BC5F91">
            <w:pPr>
              <w:pStyle w:val="Tableau1religne"/>
              <w:jc w:val="left"/>
            </w:pPr>
            <w:r>
              <w:t xml:space="preserve">Approved </w:t>
            </w:r>
            <w:proofErr w:type="gramStart"/>
            <w:r>
              <w:t>by</w:t>
            </w:r>
            <w:r w:rsidRPr="00517ABB">
              <w:t> :</w:t>
            </w:r>
            <w:proofErr w:type="gramEnd"/>
          </w:p>
        </w:tc>
        <w:tc>
          <w:tcPr>
            <w:tcW w:w="1888" w:type="dxa"/>
            <w:shd w:val="clear" w:color="auto" w:fill="auto"/>
            <w:vAlign w:val="center"/>
          </w:tcPr>
          <w:p w14:paraId="7851A6A7" w14:textId="77777777" w:rsidR="00615A2B" w:rsidRDefault="00615A2B" w:rsidP="00BC5F91">
            <w:pPr>
              <w:jc w:val="center"/>
            </w:pPr>
            <w:r>
              <w:t>Darren Janzen</w:t>
            </w:r>
          </w:p>
        </w:tc>
        <w:tc>
          <w:tcPr>
            <w:tcW w:w="1888" w:type="dxa"/>
            <w:shd w:val="clear" w:color="auto" w:fill="auto"/>
            <w:vAlign w:val="center"/>
          </w:tcPr>
          <w:p w14:paraId="6F73437C" w14:textId="77777777" w:rsidR="00615A2B" w:rsidRPr="00F14D5A" w:rsidRDefault="00615A2B" w:rsidP="00BC5F91">
            <w:pPr>
              <w:jc w:val="center"/>
            </w:pPr>
            <w:r>
              <w:t>CCRS</w:t>
            </w:r>
          </w:p>
        </w:tc>
        <w:tc>
          <w:tcPr>
            <w:tcW w:w="1888" w:type="dxa"/>
            <w:shd w:val="clear" w:color="auto" w:fill="auto"/>
            <w:vAlign w:val="center"/>
          </w:tcPr>
          <w:p w14:paraId="33F0DEC3" w14:textId="77777777" w:rsidR="00615A2B" w:rsidRDefault="00615A2B" w:rsidP="00BC5F91">
            <w:pPr>
              <w:jc w:val="center"/>
            </w:pPr>
          </w:p>
        </w:tc>
        <w:tc>
          <w:tcPr>
            <w:tcW w:w="1874" w:type="dxa"/>
            <w:shd w:val="clear" w:color="auto" w:fill="auto"/>
            <w:vAlign w:val="center"/>
          </w:tcPr>
          <w:p w14:paraId="3A9EBC47" w14:textId="77777777" w:rsidR="00615A2B" w:rsidRDefault="00615A2B" w:rsidP="00BC5F91">
            <w:pPr>
              <w:jc w:val="center"/>
            </w:pPr>
          </w:p>
        </w:tc>
      </w:tr>
    </w:tbl>
    <w:p w14:paraId="67D1DE3E" w14:textId="77777777" w:rsidR="00615A2B" w:rsidRDefault="00615A2B" w:rsidP="00615A2B"/>
    <w:p w14:paraId="7947D0CE" w14:textId="77777777" w:rsidR="00615A2B" w:rsidRDefault="00615A2B" w:rsidP="00615A2B"/>
    <w:p w14:paraId="53225856" w14:textId="77777777" w:rsidR="00615A2B" w:rsidRDefault="00615A2B" w:rsidP="00615A2B"/>
    <w:tbl>
      <w:tblPr>
        <w:tblW w:w="9828" w:type="dxa"/>
        <w:tblCellSpacing w:w="20" w:type="dxa"/>
        <w:tblInd w:w="163"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Layout w:type="fixed"/>
        <w:tblLook w:val="01E0" w:firstRow="1" w:lastRow="1" w:firstColumn="1" w:lastColumn="1" w:noHBand="0" w:noVBand="0"/>
      </w:tblPr>
      <w:tblGrid>
        <w:gridCol w:w="4020"/>
        <w:gridCol w:w="5808"/>
      </w:tblGrid>
      <w:tr w:rsidR="00615A2B" w14:paraId="7284495B" w14:textId="77777777" w:rsidTr="00BC5F91">
        <w:trPr>
          <w:tblCellSpacing w:w="20" w:type="dxa"/>
        </w:trPr>
        <w:tc>
          <w:tcPr>
            <w:tcW w:w="3960" w:type="dxa"/>
            <w:tcBorders>
              <w:top w:val="inset" w:sz="6" w:space="0" w:color="auto"/>
              <w:left w:val="inset" w:sz="6" w:space="0" w:color="auto"/>
              <w:bottom w:val="inset" w:sz="6" w:space="0" w:color="auto"/>
              <w:right w:val="inset" w:sz="6" w:space="0" w:color="auto"/>
              <w:tl2br w:val="nil"/>
              <w:tr2bl w:val="nil"/>
            </w:tcBorders>
            <w:shd w:val="clear" w:color="auto" w:fill="E6E6E6"/>
          </w:tcPr>
          <w:p w14:paraId="67A3AB7D" w14:textId="77777777" w:rsidR="00615A2B" w:rsidRPr="00437CDF" w:rsidRDefault="00615A2B" w:rsidP="00BC5F91">
            <w:pPr>
              <w:pStyle w:val="Tableau1religne"/>
              <w:jc w:val="left"/>
            </w:pPr>
            <w:r>
              <w:t>D</w:t>
            </w:r>
            <w:r w:rsidRPr="00437CDF">
              <w:t>ocument</w:t>
            </w:r>
            <w:r>
              <w:t xml:space="preserve"> </w:t>
            </w:r>
            <w:proofErr w:type="gramStart"/>
            <w:r>
              <w:t>reference</w:t>
            </w:r>
            <w:r w:rsidRPr="00437CDF">
              <w:t> :</w:t>
            </w:r>
            <w:proofErr w:type="gramEnd"/>
          </w:p>
        </w:tc>
        <w:tc>
          <w:tcPr>
            <w:tcW w:w="5748" w:type="dxa"/>
            <w:tcBorders>
              <w:top w:val="inset" w:sz="6" w:space="0" w:color="auto"/>
              <w:left w:val="inset" w:sz="6" w:space="0" w:color="auto"/>
              <w:bottom w:val="inset" w:sz="6" w:space="0" w:color="auto"/>
              <w:right w:val="inset" w:sz="6" w:space="0" w:color="auto"/>
              <w:tl2br w:val="nil"/>
              <w:tr2bl w:val="nil"/>
            </w:tcBorders>
            <w:shd w:val="clear" w:color="auto" w:fill="E6E6E6"/>
          </w:tcPr>
          <w:p w14:paraId="0CF6C8DC" w14:textId="54A97C93" w:rsidR="00615A2B" w:rsidRDefault="00F36ADB">
            <w:r>
              <w:fldChar w:fldCharType="begin"/>
            </w:r>
            <w:r>
              <w:instrText xml:space="preserve"> DOCPROPERTY  Référence  \* MERGEFORMAT </w:instrText>
            </w:r>
            <w:r>
              <w:fldChar w:fldCharType="separate"/>
            </w:r>
            <w:ins w:id="1" w:author="Fernandes, Richard (he, him, his | il, le, lui)" w:date="2023-07-14T17:35:00Z">
              <w:r w:rsidR="00DD40B0">
                <w:rPr>
                  <w:b/>
                  <w:bCs/>
                  <w:lang w:val="en-US"/>
                </w:rPr>
                <w:t>Error! Unknown document property name.</w:t>
              </w:r>
            </w:ins>
            <w:del w:id="2" w:author="Fernandes, Richard (he, him, his | il, le, lui)" w:date="2023-07-14T17:35:00Z">
              <w:r w:rsidR="00615A2B" w:rsidDel="00DD40B0">
                <w:delText>LEAF-TN-</w:delText>
              </w:r>
              <w:r w:rsidR="00B13FB5" w:rsidDel="00DD40B0">
                <w:delText>00</w:delText>
              </w:r>
              <w:r w:rsidR="0097469C" w:rsidDel="00DD40B0">
                <w:delText>4</w:delText>
              </w:r>
              <w:r w:rsidR="00615A2B" w:rsidDel="00DD40B0">
                <w:delText>-CCRS</w:delText>
              </w:r>
            </w:del>
            <w:r>
              <w:fldChar w:fldCharType="end"/>
            </w:r>
          </w:p>
        </w:tc>
      </w:tr>
      <w:tr w:rsidR="00615A2B" w14:paraId="3F0A916C" w14:textId="77777777" w:rsidTr="00BC5F91">
        <w:tblPrEx>
          <w:tblCellSpacing w:w="8" w:type="dxa"/>
        </w:tblPrEx>
        <w:trPr>
          <w:tblCellSpacing w:w="8" w:type="dxa"/>
        </w:trPr>
        <w:tc>
          <w:tcPr>
            <w:tcW w:w="3960" w:type="dxa"/>
            <w:shd w:val="clear" w:color="auto" w:fill="E6E6E6"/>
          </w:tcPr>
          <w:p w14:paraId="57FF130E" w14:textId="77777777" w:rsidR="00615A2B" w:rsidRPr="00437CDF" w:rsidRDefault="00615A2B" w:rsidP="00BC5F91">
            <w:pPr>
              <w:pStyle w:val="Tableau1religne"/>
              <w:jc w:val="left"/>
            </w:pPr>
            <w:proofErr w:type="spellStart"/>
            <w:proofErr w:type="gramStart"/>
            <w:r>
              <w:t>Issue.Re</w:t>
            </w:r>
            <w:r w:rsidRPr="00437CDF">
              <w:t>vision</w:t>
            </w:r>
            <w:proofErr w:type="spellEnd"/>
            <w:r w:rsidRPr="00437CDF">
              <w:t> :</w:t>
            </w:r>
            <w:proofErr w:type="gramEnd"/>
          </w:p>
        </w:tc>
        <w:tc>
          <w:tcPr>
            <w:tcW w:w="5748" w:type="dxa"/>
            <w:shd w:val="clear" w:color="auto" w:fill="auto"/>
          </w:tcPr>
          <w:p w14:paraId="6F8AE89C" w14:textId="77777777" w:rsidR="00615A2B" w:rsidRDefault="00615A2B">
            <w:r>
              <w:t>1.</w:t>
            </w:r>
            <w:r w:rsidR="00E61522">
              <w:t>0</w:t>
            </w:r>
          </w:p>
        </w:tc>
      </w:tr>
      <w:tr w:rsidR="00615A2B" w14:paraId="6A304C4A" w14:textId="77777777" w:rsidTr="00BC5F91">
        <w:tblPrEx>
          <w:tblCellSpacing w:w="8" w:type="dxa"/>
        </w:tblPrEx>
        <w:trPr>
          <w:tblCellSpacing w:w="8" w:type="dxa"/>
        </w:trPr>
        <w:tc>
          <w:tcPr>
            <w:tcW w:w="3960" w:type="dxa"/>
            <w:shd w:val="clear" w:color="auto" w:fill="E6E6E6"/>
          </w:tcPr>
          <w:p w14:paraId="1379B3AE" w14:textId="77777777" w:rsidR="00615A2B" w:rsidRPr="00437CDF" w:rsidRDefault="00615A2B" w:rsidP="00BC5F91">
            <w:pPr>
              <w:pStyle w:val="Tableau1religne"/>
              <w:jc w:val="left"/>
            </w:pPr>
            <w:proofErr w:type="gramStart"/>
            <w:r w:rsidRPr="00437CDF">
              <w:t>Date</w:t>
            </w:r>
            <w:r>
              <w:t> :</w:t>
            </w:r>
            <w:proofErr w:type="gramEnd"/>
          </w:p>
        </w:tc>
        <w:tc>
          <w:tcPr>
            <w:tcW w:w="5748" w:type="dxa"/>
            <w:shd w:val="clear" w:color="auto" w:fill="auto"/>
          </w:tcPr>
          <w:p w14:paraId="3EEECCB7" w14:textId="5B4D7DB6" w:rsidR="00615A2B" w:rsidRPr="00770313" w:rsidRDefault="0097469C" w:rsidP="00BC5F91">
            <w:r>
              <w:t>July 14, 2023</w:t>
            </w:r>
          </w:p>
        </w:tc>
      </w:tr>
      <w:tr w:rsidR="00615A2B" w14:paraId="4DE11B96" w14:textId="77777777" w:rsidTr="00BC5F91">
        <w:tblPrEx>
          <w:tblCellSpacing w:w="8" w:type="dxa"/>
        </w:tblPrEx>
        <w:trPr>
          <w:tblCellSpacing w:w="8" w:type="dxa"/>
        </w:trPr>
        <w:tc>
          <w:tcPr>
            <w:tcW w:w="3960" w:type="dxa"/>
            <w:shd w:val="clear" w:color="auto" w:fill="E6E6E6"/>
          </w:tcPr>
          <w:p w14:paraId="59EB9B7B" w14:textId="77777777" w:rsidR="00615A2B" w:rsidRPr="00437CDF" w:rsidRDefault="00615A2B" w:rsidP="00BC5F91">
            <w:pPr>
              <w:pStyle w:val="Tableau1religne"/>
              <w:jc w:val="left"/>
            </w:pPr>
            <w:r>
              <w:rPr>
                <w:noProof/>
                <w:lang w:eastAsia="en-CA"/>
              </w:rPr>
              <mc:AlternateContent>
                <mc:Choice Requires="wps">
                  <w:drawing>
                    <wp:anchor distT="0" distB="0" distL="114300" distR="114300" simplePos="0" relativeHeight="251659264" behindDoc="0" locked="1" layoutInCell="0" allowOverlap="0" wp14:anchorId="2FDAA3D2" wp14:editId="71CB7472">
                      <wp:simplePos x="0" y="0"/>
                      <wp:positionH relativeFrom="page">
                        <wp:posOffset>252095</wp:posOffset>
                      </wp:positionH>
                      <wp:positionV relativeFrom="page">
                        <wp:posOffset>7524750</wp:posOffset>
                      </wp:positionV>
                      <wp:extent cx="179705" cy="2879725"/>
                      <wp:effectExtent l="4445"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 cy="2879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CA160C" w14:textId="77777777" w:rsidR="00E61522" w:rsidRPr="00FE0BF8" w:rsidRDefault="00E61522" w:rsidP="00615A2B">
                                  <w:pPr>
                                    <w:rPr>
                                      <w:color w:val="808080"/>
                                      <w:sz w:val="14"/>
                                      <w:szCs w:val="14"/>
                                      <w:lang w:val="nl-NL"/>
                                    </w:rPr>
                                  </w:pPr>
                                  <w:r>
                                    <w:rPr>
                                      <w:color w:val="808080"/>
                                      <w:sz w:val="14"/>
                                      <w:szCs w:val="14"/>
                                      <w:lang w:val="nl-NL"/>
                                    </w:rPr>
                                    <w:t>EN-</w:t>
                                  </w:r>
                                  <w:r w:rsidRPr="00FE0BF8">
                                    <w:rPr>
                                      <w:color w:val="808080"/>
                                      <w:sz w:val="14"/>
                                      <w:szCs w:val="14"/>
                                      <w:lang w:val="nl-NL"/>
                                    </w:rPr>
                                    <w:t>MAG-MOD.DT-GEN</w:t>
                                  </w:r>
                                  <w:r>
                                    <w:rPr>
                                      <w:color w:val="808080"/>
                                      <w:sz w:val="14"/>
                                      <w:szCs w:val="14"/>
                                      <w:lang w:val="nl-NL"/>
                                    </w:rPr>
                                    <w:t>-034-v1.3</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DAA3D2" id="_x0000_t202" coordsize="21600,21600" o:spt="202" path="m,l,21600r21600,l21600,xe">
                      <v:stroke joinstyle="miter"/>
                      <v:path gradientshapeok="t" o:connecttype="rect"/>
                    </v:shapetype>
                    <v:shape id="Text Box 2" o:spid="_x0000_s1026" type="#_x0000_t202" style="position:absolute;margin-left:19.85pt;margin-top:592.5pt;width:14.15pt;height:226.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" o:allowincell="f" o:allowoverlap="f" stroked="f">
                      <v:textbox style="layout-flow:vertical;mso-layout-flow-alt:bottom-to-top" inset="0,0,0,0">
                        <w:txbxContent>
                          <w:p w14:paraId="0CCA160C" w14:textId="77777777" w:rsidR="00E61522" w:rsidRPr="00FE0BF8" w:rsidRDefault="00E61522" w:rsidP="00615A2B">
                            <w:pPr>
                              <w:rPr>
                                <w:color w:val="808080"/>
                                <w:sz w:val="14"/>
                                <w:szCs w:val="14"/>
                                <w:lang w:val="nl-NL"/>
                              </w:rPr>
                            </w:pPr>
                            <w:r>
                              <w:rPr>
                                <w:color w:val="808080"/>
                                <w:sz w:val="14"/>
                                <w:szCs w:val="14"/>
                                <w:lang w:val="nl-NL"/>
                              </w:rPr>
                              <w:t>EN-</w:t>
                            </w:r>
                            <w:r w:rsidRPr="00FE0BF8">
                              <w:rPr>
                                <w:color w:val="808080"/>
                                <w:sz w:val="14"/>
                                <w:szCs w:val="14"/>
                                <w:lang w:val="nl-NL"/>
                              </w:rPr>
                              <w:t>MAG-MOD.DT-GEN</w:t>
                            </w:r>
                            <w:r>
                              <w:rPr>
                                <w:color w:val="808080"/>
                                <w:sz w:val="14"/>
                                <w:szCs w:val="14"/>
                                <w:lang w:val="nl-NL"/>
                              </w:rPr>
                              <w:t>-034-v1.3</w:t>
                            </w:r>
                          </w:p>
                        </w:txbxContent>
                      </v:textbox>
                      <w10:wrap anchorx="page" anchory="page"/>
                      <w10:anchorlock/>
                    </v:shape>
                  </w:pict>
                </mc:Fallback>
              </mc:AlternateContent>
            </w:r>
            <w:proofErr w:type="gramStart"/>
            <w:r w:rsidRPr="00437CDF">
              <w:t>Client :</w:t>
            </w:r>
            <w:proofErr w:type="gramEnd"/>
          </w:p>
        </w:tc>
        <w:tc>
          <w:tcPr>
            <w:tcW w:w="5748" w:type="dxa"/>
            <w:shd w:val="clear" w:color="auto" w:fill="auto"/>
          </w:tcPr>
          <w:p w14:paraId="3EB8AD67" w14:textId="46DC898E" w:rsidR="00615A2B" w:rsidRDefault="00615A2B" w:rsidP="00BC5F91">
            <w:r>
              <w:t>NRCan</w:t>
            </w:r>
          </w:p>
        </w:tc>
      </w:tr>
      <w:tr w:rsidR="00615A2B" w14:paraId="6D3494D7" w14:textId="77777777" w:rsidTr="00BC5F91">
        <w:tblPrEx>
          <w:tblCellSpacing w:w="8" w:type="dxa"/>
        </w:tblPrEx>
        <w:trPr>
          <w:tblCellSpacing w:w="8" w:type="dxa"/>
        </w:trPr>
        <w:tc>
          <w:tcPr>
            <w:tcW w:w="3960" w:type="dxa"/>
            <w:shd w:val="clear" w:color="auto" w:fill="E6E6E6"/>
          </w:tcPr>
          <w:p w14:paraId="4FEC3B28" w14:textId="77777777" w:rsidR="00615A2B" w:rsidRPr="00437CDF" w:rsidRDefault="00615A2B" w:rsidP="00BC5F91">
            <w:pPr>
              <w:pStyle w:val="Tableau1religne"/>
              <w:jc w:val="left"/>
            </w:pPr>
            <w:r>
              <w:t>Re</w:t>
            </w:r>
            <w:r w:rsidRPr="00437CDF">
              <w:t xml:space="preserve">f., </w:t>
            </w:r>
            <w:proofErr w:type="gramStart"/>
            <w:r>
              <w:t>Tender</w:t>
            </w:r>
            <w:r w:rsidRPr="00437CDF">
              <w:t> :</w:t>
            </w:r>
            <w:proofErr w:type="gramEnd"/>
          </w:p>
        </w:tc>
        <w:tc>
          <w:tcPr>
            <w:tcW w:w="5748" w:type="dxa"/>
            <w:shd w:val="clear" w:color="auto" w:fill="auto"/>
          </w:tcPr>
          <w:p w14:paraId="34A65C6D" w14:textId="1595EFA5" w:rsidR="00615A2B" w:rsidRDefault="0097469C" w:rsidP="00BC5F91">
            <w:r>
              <w:t>Cumulative Effects Phase 2</w:t>
            </w:r>
          </w:p>
        </w:tc>
      </w:tr>
    </w:tbl>
    <w:p w14:paraId="153EF4BE" w14:textId="77777777" w:rsidR="008809C0" w:rsidRDefault="008809C0" w:rsidP="008809C0"/>
    <w:p w14:paraId="2B3FE196" w14:textId="77777777" w:rsidR="008809C0" w:rsidRPr="0008757F" w:rsidRDefault="008809C0" w:rsidP="008809C0">
      <w:pPr>
        <w:pStyle w:val="Titretable"/>
        <w:pageBreakBefore w:val="0"/>
      </w:pPr>
      <w:r>
        <w:t>Document Change Record</w:t>
      </w:r>
    </w:p>
    <w:tbl>
      <w:tblPr>
        <w:tblW w:w="9683" w:type="dxa"/>
        <w:tblCellSpacing w:w="14" w:type="dxa"/>
        <w:tblInd w:w="107"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Layout w:type="fixed"/>
        <w:tblLook w:val="01E0" w:firstRow="1" w:lastRow="1" w:firstColumn="1" w:lastColumn="1" w:noHBand="0" w:noVBand="0"/>
      </w:tblPr>
      <w:tblGrid>
        <w:gridCol w:w="948"/>
        <w:gridCol w:w="935"/>
        <w:gridCol w:w="1660"/>
        <w:gridCol w:w="4014"/>
        <w:gridCol w:w="2126"/>
      </w:tblGrid>
      <w:tr w:rsidR="008809C0" w:rsidRPr="00317F57" w14:paraId="2F7187F7" w14:textId="77777777" w:rsidTr="00BC5F91">
        <w:trPr>
          <w:tblCellSpacing w:w="14" w:type="dxa"/>
        </w:trPr>
        <w:tc>
          <w:tcPr>
            <w:tcW w:w="906" w:type="dxa"/>
            <w:tcBorders>
              <w:top w:val="inset" w:sz="6" w:space="0" w:color="auto"/>
              <w:left w:val="inset" w:sz="6" w:space="0" w:color="auto"/>
              <w:bottom w:val="inset" w:sz="6" w:space="0" w:color="auto"/>
              <w:right w:val="inset" w:sz="6" w:space="0" w:color="auto"/>
              <w:tl2br w:val="nil"/>
              <w:tr2bl w:val="nil"/>
            </w:tcBorders>
            <w:shd w:val="clear" w:color="auto" w:fill="E6E6E6"/>
          </w:tcPr>
          <w:p w14:paraId="4CBDF2AF" w14:textId="77777777" w:rsidR="008809C0" w:rsidRDefault="008809C0" w:rsidP="00BC5F91">
            <w:pPr>
              <w:pStyle w:val="Tableau1religne"/>
            </w:pPr>
            <w:proofErr w:type="spellStart"/>
            <w:r>
              <w:t>Iss</w:t>
            </w:r>
            <w:proofErr w:type="spellEnd"/>
            <w:r>
              <w:t>.</w:t>
            </w:r>
          </w:p>
        </w:tc>
        <w:tc>
          <w:tcPr>
            <w:tcW w:w="907" w:type="dxa"/>
            <w:tcBorders>
              <w:top w:val="inset" w:sz="6" w:space="0" w:color="auto"/>
              <w:left w:val="inset" w:sz="6" w:space="0" w:color="auto"/>
              <w:bottom w:val="inset" w:sz="6" w:space="0" w:color="auto"/>
              <w:right w:val="inset" w:sz="6" w:space="0" w:color="auto"/>
              <w:tl2br w:val="nil"/>
              <w:tr2bl w:val="nil"/>
            </w:tcBorders>
            <w:shd w:val="clear" w:color="auto" w:fill="E6E6E6"/>
          </w:tcPr>
          <w:p w14:paraId="2E141072" w14:textId="77777777" w:rsidR="008809C0" w:rsidRDefault="008809C0" w:rsidP="00BC5F91">
            <w:pPr>
              <w:pStyle w:val="Tableau1religne"/>
            </w:pPr>
            <w:r>
              <w:t>Rev.</w:t>
            </w:r>
          </w:p>
        </w:tc>
        <w:tc>
          <w:tcPr>
            <w:tcW w:w="1632" w:type="dxa"/>
            <w:tcBorders>
              <w:top w:val="inset" w:sz="6" w:space="0" w:color="auto"/>
              <w:left w:val="inset" w:sz="6" w:space="0" w:color="auto"/>
              <w:bottom w:val="inset" w:sz="6" w:space="0" w:color="auto"/>
              <w:right w:val="inset" w:sz="6" w:space="0" w:color="auto"/>
              <w:tl2br w:val="nil"/>
              <w:tr2bl w:val="nil"/>
            </w:tcBorders>
            <w:shd w:val="clear" w:color="auto" w:fill="E6E6E6"/>
          </w:tcPr>
          <w:p w14:paraId="52C7BC54" w14:textId="77777777" w:rsidR="008809C0" w:rsidRDefault="008809C0" w:rsidP="00BC5F91">
            <w:pPr>
              <w:pStyle w:val="Tableau1religne"/>
            </w:pPr>
            <w:r>
              <w:t>Date</w:t>
            </w:r>
          </w:p>
        </w:tc>
        <w:tc>
          <w:tcPr>
            <w:tcW w:w="3986" w:type="dxa"/>
            <w:tcBorders>
              <w:top w:val="inset" w:sz="6" w:space="0" w:color="auto"/>
              <w:left w:val="inset" w:sz="6" w:space="0" w:color="auto"/>
              <w:bottom w:val="inset" w:sz="6" w:space="0" w:color="auto"/>
              <w:right w:val="inset" w:sz="6" w:space="0" w:color="auto"/>
              <w:tl2br w:val="nil"/>
              <w:tr2bl w:val="nil"/>
            </w:tcBorders>
            <w:shd w:val="clear" w:color="auto" w:fill="E6E6E6"/>
          </w:tcPr>
          <w:p w14:paraId="5390D754" w14:textId="77777777" w:rsidR="008809C0" w:rsidRPr="00814CA9" w:rsidRDefault="008809C0" w:rsidP="00BC5F91">
            <w:pPr>
              <w:pStyle w:val="Tableau1religne"/>
            </w:pPr>
            <w:r>
              <w:t>Reason</w:t>
            </w:r>
          </w:p>
        </w:tc>
        <w:tc>
          <w:tcPr>
            <w:tcW w:w="2084" w:type="dxa"/>
            <w:tcBorders>
              <w:top w:val="inset" w:sz="6" w:space="0" w:color="auto"/>
              <w:left w:val="inset" w:sz="6" w:space="0" w:color="auto"/>
              <w:bottom w:val="inset" w:sz="6" w:space="0" w:color="auto"/>
              <w:right w:val="inset" w:sz="6" w:space="0" w:color="auto"/>
              <w:tl2br w:val="nil"/>
              <w:tr2bl w:val="nil"/>
            </w:tcBorders>
            <w:shd w:val="clear" w:color="auto" w:fill="E6E6E6"/>
          </w:tcPr>
          <w:p w14:paraId="76A1922C" w14:textId="77777777" w:rsidR="008809C0" w:rsidRDefault="008809C0" w:rsidP="00BC5F91">
            <w:pPr>
              <w:pStyle w:val="Tableau1religne"/>
            </w:pPr>
            <w:r>
              <w:t>Comments</w:t>
            </w:r>
          </w:p>
        </w:tc>
      </w:tr>
      <w:tr w:rsidR="008809C0" w14:paraId="72F5A069" w14:textId="77777777" w:rsidTr="00BC5F91">
        <w:trPr>
          <w:tblCellSpacing w:w="14" w:type="dxa"/>
        </w:trPr>
        <w:tc>
          <w:tcPr>
            <w:tcW w:w="906" w:type="dxa"/>
            <w:shd w:val="clear" w:color="auto" w:fill="auto"/>
          </w:tcPr>
          <w:p w14:paraId="3179CA73" w14:textId="77777777" w:rsidR="008809C0" w:rsidRDefault="008809C0" w:rsidP="00BC5F91">
            <w:r>
              <w:t>1</w:t>
            </w:r>
          </w:p>
        </w:tc>
        <w:tc>
          <w:tcPr>
            <w:tcW w:w="907" w:type="dxa"/>
            <w:shd w:val="clear" w:color="auto" w:fill="auto"/>
          </w:tcPr>
          <w:p w14:paraId="28586EB4" w14:textId="77777777" w:rsidR="008809C0" w:rsidRDefault="008809C0" w:rsidP="00BC5F91">
            <w:r>
              <w:t>0</w:t>
            </w:r>
          </w:p>
        </w:tc>
        <w:tc>
          <w:tcPr>
            <w:tcW w:w="1632" w:type="dxa"/>
            <w:shd w:val="clear" w:color="auto" w:fill="auto"/>
          </w:tcPr>
          <w:p w14:paraId="639BA975" w14:textId="3417455D" w:rsidR="008809C0" w:rsidRDefault="0097469C" w:rsidP="00BC5F91">
            <w:r>
              <w:t>July 14 ,2023</w:t>
            </w:r>
          </w:p>
        </w:tc>
        <w:tc>
          <w:tcPr>
            <w:tcW w:w="3986" w:type="dxa"/>
            <w:shd w:val="clear" w:color="auto" w:fill="auto"/>
          </w:tcPr>
          <w:p w14:paraId="65C0E4F0" w14:textId="77777777" w:rsidR="008809C0" w:rsidRDefault="008809C0" w:rsidP="00BC5F91">
            <w:r>
              <w:t>Creation of the document</w:t>
            </w:r>
          </w:p>
          <w:p w14:paraId="341BB98F" w14:textId="77777777" w:rsidR="008809C0" w:rsidRDefault="008809C0" w:rsidP="00BC5F91"/>
        </w:tc>
        <w:tc>
          <w:tcPr>
            <w:tcW w:w="2084" w:type="dxa"/>
            <w:shd w:val="clear" w:color="auto" w:fill="auto"/>
          </w:tcPr>
          <w:p w14:paraId="26AA6BC8" w14:textId="0295595B" w:rsidR="008809C0" w:rsidRDefault="0097469C" w:rsidP="00BC5F91">
            <w:r>
              <w:t>First draft</w:t>
            </w:r>
            <w:r w:rsidR="00E61522">
              <w:t xml:space="preserve"> </w:t>
            </w:r>
          </w:p>
        </w:tc>
      </w:tr>
      <w:tr w:rsidR="008809C0" w14:paraId="5FCA192B" w14:textId="77777777" w:rsidTr="00BC5F91">
        <w:trPr>
          <w:tblCellSpacing w:w="14" w:type="dxa"/>
        </w:trPr>
        <w:tc>
          <w:tcPr>
            <w:tcW w:w="906" w:type="dxa"/>
            <w:shd w:val="clear" w:color="auto" w:fill="auto"/>
          </w:tcPr>
          <w:p w14:paraId="5417C44B" w14:textId="77777777" w:rsidR="008809C0" w:rsidRPr="00D81B25" w:rsidRDefault="008809C0" w:rsidP="00BC5F91"/>
        </w:tc>
        <w:tc>
          <w:tcPr>
            <w:tcW w:w="907" w:type="dxa"/>
            <w:shd w:val="clear" w:color="auto" w:fill="auto"/>
          </w:tcPr>
          <w:p w14:paraId="2ED25DAB" w14:textId="77777777" w:rsidR="008809C0" w:rsidRPr="00D81B25" w:rsidRDefault="008809C0" w:rsidP="00BC5F91"/>
        </w:tc>
        <w:tc>
          <w:tcPr>
            <w:tcW w:w="1632" w:type="dxa"/>
            <w:shd w:val="clear" w:color="auto" w:fill="auto"/>
          </w:tcPr>
          <w:p w14:paraId="57603C97" w14:textId="77777777" w:rsidR="008809C0" w:rsidRPr="00D81B25" w:rsidRDefault="008809C0" w:rsidP="00BC5F91"/>
        </w:tc>
        <w:tc>
          <w:tcPr>
            <w:tcW w:w="3986" w:type="dxa"/>
            <w:shd w:val="clear" w:color="auto" w:fill="auto"/>
          </w:tcPr>
          <w:p w14:paraId="22015409" w14:textId="77777777" w:rsidR="008809C0" w:rsidRPr="00D81B25" w:rsidRDefault="008809C0" w:rsidP="00BC5F91"/>
        </w:tc>
        <w:tc>
          <w:tcPr>
            <w:tcW w:w="2084" w:type="dxa"/>
            <w:shd w:val="clear" w:color="auto" w:fill="auto"/>
          </w:tcPr>
          <w:p w14:paraId="28019551" w14:textId="77777777" w:rsidR="008809C0" w:rsidRPr="00D81B25" w:rsidRDefault="008809C0" w:rsidP="00BC5F91"/>
        </w:tc>
      </w:tr>
      <w:tr w:rsidR="008809C0" w14:paraId="76F83261" w14:textId="77777777" w:rsidTr="00BC5F91">
        <w:trPr>
          <w:tblCellSpacing w:w="14" w:type="dxa"/>
        </w:trPr>
        <w:tc>
          <w:tcPr>
            <w:tcW w:w="906" w:type="dxa"/>
            <w:shd w:val="clear" w:color="auto" w:fill="auto"/>
          </w:tcPr>
          <w:p w14:paraId="6734712B" w14:textId="77777777" w:rsidR="008809C0" w:rsidRPr="00D81B25" w:rsidRDefault="008809C0" w:rsidP="00BC5F91"/>
        </w:tc>
        <w:tc>
          <w:tcPr>
            <w:tcW w:w="907" w:type="dxa"/>
            <w:shd w:val="clear" w:color="auto" w:fill="auto"/>
          </w:tcPr>
          <w:p w14:paraId="61E663B3" w14:textId="77777777" w:rsidR="008809C0" w:rsidRPr="00D81B25" w:rsidRDefault="008809C0" w:rsidP="00BC5F91"/>
        </w:tc>
        <w:tc>
          <w:tcPr>
            <w:tcW w:w="1632" w:type="dxa"/>
            <w:shd w:val="clear" w:color="auto" w:fill="auto"/>
          </w:tcPr>
          <w:p w14:paraId="5E8BA523" w14:textId="77777777" w:rsidR="008809C0" w:rsidRPr="00D81B25" w:rsidRDefault="008809C0" w:rsidP="00BC5F91"/>
        </w:tc>
        <w:tc>
          <w:tcPr>
            <w:tcW w:w="3986" w:type="dxa"/>
            <w:shd w:val="clear" w:color="auto" w:fill="auto"/>
          </w:tcPr>
          <w:p w14:paraId="2E4B2B20" w14:textId="77777777" w:rsidR="008809C0" w:rsidRPr="00D81B25" w:rsidRDefault="008809C0" w:rsidP="00BC5F91">
            <w:pPr>
              <w:rPr>
                <w:rFonts w:cs="Arial"/>
              </w:rPr>
            </w:pPr>
          </w:p>
        </w:tc>
        <w:tc>
          <w:tcPr>
            <w:tcW w:w="2084" w:type="dxa"/>
            <w:shd w:val="clear" w:color="auto" w:fill="auto"/>
          </w:tcPr>
          <w:p w14:paraId="14C22453" w14:textId="77777777" w:rsidR="008809C0" w:rsidRPr="00D81B25" w:rsidRDefault="008809C0" w:rsidP="00BC5F91"/>
        </w:tc>
      </w:tr>
      <w:tr w:rsidR="008809C0" w14:paraId="5EC88FF0" w14:textId="77777777" w:rsidTr="00BC5F91">
        <w:trPr>
          <w:tblCellSpacing w:w="14" w:type="dxa"/>
        </w:trPr>
        <w:tc>
          <w:tcPr>
            <w:tcW w:w="906" w:type="dxa"/>
            <w:shd w:val="clear" w:color="auto" w:fill="auto"/>
          </w:tcPr>
          <w:p w14:paraId="2AB1B637" w14:textId="77777777" w:rsidR="008809C0" w:rsidRPr="00D81B25" w:rsidRDefault="008809C0" w:rsidP="00BC5F91"/>
        </w:tc>
        <w:tc>
          <w:tcPr>
            <w:tcW w:w="907" w:type="dxa"/>
            <w:shd w:val="clear" w:color="auto" w:fill="auto"/>
          </w:tcPr>
          <w:p w14:paraId="7EA822EF" w14:textId="77777777" w:rsidR="008809C0" w:rsidRPr="00D81B25" w:rsidRDefault="008809C0" w:rsidP="00BC5F91"/>
        </w:tc>
        <w:tc>
          <w:tcPr>
            <w:tcW w:w="1632" w:type="dxa"/>
            <w:shd w:val="clear" w:color="auto" w:fill="auto"/>
          </w:tcPr>
          <w:p w14:paraId="13512B8E" w14:textId="77777777" w:rsidR="008809C0" w:rsidRPr="00D81B25" w:rsidRDefault="008809C0" w:rsidP="00BC5F91"/>
        </w:tc>
        <w:tc>
          <w:tcPr>
            <w:tcW w:w="3986" w:type="dxa"/>
            <w:shd w:val="clear" w:color="auto" w:fill="auto"/>
          </w:tcPr>
          <w:p w14:paraId="2C009C76" w14:textId="77777777" w:rsidR="008809C0" w:rsidRPr="00D81B25" w:rsidRDefault="008809C0" w:rsidP="00BC5F91">
            <w:pPr>
              <w:rPr>
                <w:rFonts w:cs="Arial"/>
              </w:rPr>
            </w:pPr>
          </w:p>
        </w:tc>
        <w:tc>
          <w:tcPr>
            <w:tcW w:w="2084" w:type="dxa"/>
            <w:shd w:val="clear" w:color="auto" w:fill="auto"/>
          </w:tcPr>
          <w:p w14:paraId="2E7F2559" w14:textId="77777777" w:rsidR="008809C0" w:rsidRPr="00D81B25" w:rsidRDefault="008809C0" w:rsidP="00BC5F91"/>
        </w:tc>
      </w:tr>
      <w:tr w:rsidR="008809C0" w14:paraId="2795E205" w14:textId="77777777" w:rsidTr="00BC5F91">
        <w:trPr>
          <w:tblCellSpacing w:w="14" w:type="dxa"/>
        </w:trPr>
        <w:tc>
          <w:tcPr>
            <w:tcW w:w="906" w:type="dxa"/>
            <w:shd w:val="clear" w:color="auto" w:fill="auto"/>
          </w:tcPr>
          <w:p w14:paraId="4F46C467" w14:textId="77777777" w:rsidR="008809C0" w:rsidRPr="00D81B25" w:rsidRDefault="008809C0" w:rsidP="00BC5F91"/>
        </w:tc>
        <w:tc>
          <w:tcPr>
            <w:tcW w:w="907" w:type="dxa"/>
            <w:shd w:val="clear" w:color="auto" w:fill="auto"/>
          </w:tcPr>
          <w:p w14:paraId="68E97191" w14:textId="77777777" w:rsidR="008809C0" w:rsidRPr="00D81B25" w:rsidRDefault="008809C0" w:rsidP="00BC5F91"/>
        </w:tc>
        <w:tc>
          <w:tcPr>
            <w:tcW w:w="1632" w:type="dxa"/>
            <w:shd w:val="clear" w:color="auto" w:fill="auto"/>
          </w:tcPr>
          <w:p w14:paraId="5EB6B2D2" w14:textId="77777777" w:rsidR="008809C0" w:rsidRPr="00D81B25" w:rsidRDefault="008809C0" w:rsidP="00BC5F91"/>
        </w:tc>
        <w:tc>
          <w:tcPr>
            <w:tcW w:w="3986" w:type="dxa"/>
            <w:shd w:val="clear" w:color="auto" w:fill="auto"/>
          </w:tcPr>
          <w:p w14:paraId="21F718C1" w14:textId="77777777" w:rsidR="008809C0" w:rsidRPr="00D81B25" w:rsidRDefault="008809C0" w:rsidP="00BC5F91">
            <w:pPr>
              <w:rPr>
                <w:rFonts w:cs="Arial"/>
              </w:rPr>
            </w:pPr>
          </w:p>
        </w:tc>
        <w:tc>
          <w:tcPr>
            <w:tcW w:w="2084" w:type="dxa"/>
            <w:shd w:val="clear" w:color="auto" w:fill="auto"/>
          </w:tcPr>
          <w:p w14:paraId="1F7D5E43" w14:textId="77777777" w:rsidR="008809C0" w:rsidRPr="00D81B25" w:rsidRDefault="008809C0" w:rsidP="00BC5F91"/>
        </w:tc>
      </w:tr>
    </w:tbl>
    <w:p w14:paraId="3C0C9DB4" w14:textId="77777777" w:rsidR="008809C0" w:rsidRDefault="008809C0"/>
    <w:p w14:paraId="4B0ACB98" w14:textId="77777777" w:rsidR="008809C0" w:rsidRDefault="008809C0">
      <w:pPr>
        <w:rPr>
          <w:rFonts w:asciiTheme="majorHAnsi" w:eastAsiaTheme="majorEastAsia" w:hAnsiTheme="majorHAnsi" w:cstheme="majorBidi"/>
          <w:b/>
          <w:bCs/>
          <w:color w:val="365F91" w:themeColor="accent1" w:themeShade="BF"/>
          <w:sz w:val="28"/>
          <w:szCs w:val="28"/>
        </w:rPr>
      </w:pPr>
      <w:r>
        <w:br w:type="page"/>
      </w:r>
    </w:p>
    <w:p w14:paraId="783171D0" w14:textId="77777777" w:rsidR="0002742A" w:rsidRDefault="0002742A" w:rsidP="003430BF">
      <w:pPr>
        <w:pStyle w:val="Heading1"/>
        <w:spacing w:line="240" w:lineRule="auto"/>
      </w:pPr>
    </w:p>
    <w:p w14:paraId="1D081867" w14:textId="77777777" w:rsidR="00126F9D" w:rsidRPr="00580201" w:rsidRDefault="00126F9D" w:rsidP="0064553B"/>
    <w:p w14:paraId="5A9CDD84" w14:textId="77777777" w:rsidR="00126F9D" w:rsidRPr="00580201" w:rsidRDefault="00126F9D" w:rsidP="0064553B"/>
    <w:p w14:paraId="149A6886" w14:textId="77777777" w:rsidR="0097469C" w:rsidRDefault="0097469C" w:rsidP="0097469C">
      <w:pPr>
        <w:pStyle w:val="Heading1"/>
      </w:pPr>
      <w:bookmarkStart w:id="3" w:name="_Toc140248569"/>
      <w:r>
        <w:t>Executive Summary</w:t>
      </w:r>
      <w:bookmarkEnd w:id="3"/>
    </w:p>
    <w:p w14:paraId="02A8A8A9" w14:textId="77777777" w:rsidR="0097469C" w:rsidRDefault="0097469C" w:rsidP="0097469C"/>
    <w:p w14:paraId="1B5B15EB" w14:textId="451ECEA8" w:rsidR="0097469C" w:rsidRDefault="0097469C" w:rsidP="0097469C">
      <w:r>
        <w:t xml:space="preserve">There is a consensus requirement to globally monitor vegetation canopy biophysical variables at medium resolution (&lt;1ha) and a frequency of &lt;=10days (World Meteorological </w:t>
      </w:r>
      <w:proofErr w:type="gramStart"/>
      <w:r>
        <w:t>Organization ,</w:t>
      </w:r>
      <w:proofErr w:type="gramEnd"/>
      <w:r>
        <w:t xml:space="preserve"> 20</w:t>
      </w:r>
      <w:r w:rsidR="00A03E2D">
        <w:t>22</w:t>
      </w:r>
      <w:r w:rsidR="000A535A">
        <w:t>a</w:t>
      </w:r>
      <w:r>
        <w:t>) .  Multispectral satellite based imagers designed to satisfy measurement requirements for this task are and will continue to be available (</w:t>
      </w:r>
      <w:r w:rsidR="000A535A">
        <w:t xml:space="preserve">World Meteorological </w:t>
      </w:r>
      <w:proofErr w:type="gramStart"/>
      <w:r w:rsidR="000A535A">
        <w:t>Organization ,</w:t>
      </w:r>
      <w:proofErr w:type="gramEnd"/>
      <w:r w:rsidR="000A535A">
        <w:t xml:space="preserve"> 2022</w:t>
      </w:r>
      <w:r w:rsidR="000A535A">
        <w:t>b</w:t>
      </w:r>
      <w:r w:rsidR="000A535A">
        <w:fldChar w:fldCharType="begin"/>
      </w:r>
      <w:r w:rsidR="000A535A">
        <w:instrText xml:space="preserve"> HYPERLINK "" </w:instrText>
      </w:r>
      <w:r w:rsidR="000A535A">
        <w:fldChar w:fldCharType="separate"/>
      </w:r>
      <w:ins w:id="4" w:author="Fernandes, Richard (he, him, his | il, le, lui)" w:date="2023-07-14T17:35:00Z">
        <w:r w:rsidR="00DD40B0">
          <w:rPr>
            <w:b/>
            <w:bCs/>
            <w:lang w:val="en-US"/>
          </w:rPr>
          <w:t>Error! Hyperlink reference not valid.</w:t>
        </w:r>
      </w:ins>
      <w:r w:rsidR="000A535A">
        <w:fldChar w:fldCharType="end"/>
      </w:r>
      <w:r>
        <w:t xml:space="preserve">The Simplified Level 2 Processor – CCRS (SL2P-CCRS) produces estimates of canopy biophysical variables given inputs of either a top-of-atmosphere (TOA) or top-of-canopy (TOC) bi-directional multispectral reflectance together with the illumination, </w:t>
      </w:r>
      <w:proofErr w:type="gramStart"/>
      <w:r>
        <w:t>view</w:t>
      </w:r>
      <w:proofErr w:type="gramEnd"/>
      <w:r>
        <w:t xml:space="preserve"> and relative azimuth angles.  Separate non-linear regression models, calibrated for land cover conditions typical of North America, are used to estimate the expected value and the expected root mean square error of each variable.  The regression estimators are optimized for multi-spectral (</w:t>
      </w:r>
      <w:proofErr w:type="gramStart"/>
      <w:r>
        <w:t>i.e.</w:t>
      </w:r>
      <w:proofErr w:type="gramEnd"/>
      <w:r>
        <w:t xml:space="preserve"> &lt;10 bands with &gt;10nm bandwidth) reflectance inputs but can be applied to arbitrary spectra as long as a radiative transfer model with sufficient accuracy to simulate such spectra is included in the processor.   The parameterization, </w:t>
      </w:r>
      <w:proofErr w:type="gramStart"/>
      <w:r>
        <w:t>algorithm</w:t>
      </w:r>
      <w:proofErr w:type="gramEnd"/>
      <w:r>
        <w:t xml:space="preserve"> and sample results of SL2P</w:t>
      </w:r>
      <w:r w:rsidR="000A535A">
        <w:t>-CCRS</w:t>
      </w:r>
      <w:r>
        <w:t xml:space="preserve"> are presented and compared with its predecessor, SL2P (Weiss and Baret, 2016, WB2016). </w:t>
      </w:r>
    </w:p>
    <w:p w14:paraId="10648688" w14:textId="77777777" w:rsidR="0097469C" w:rsidRDefault="0097469C" w:rsidP="0097469C">
      <w:r>
        <w:br w:type="page"/>
      </w:r>
    </w:p>
    <w:p w14:paraId="7B89D5B0" w14:textId="77777777" w:rsidR="0097469C" w:rsidRDefault="0097469C" w:rsidP="0097469C"/>
    <w:sdt>
      <w:sdtPr>
        <w:rPr>
          <w:rFonts w:asciiTheme="minorHAnsi" w:eastAsiaTheme="minorHAnsi" w:hAnsiTheme="minorHAnsi" w:cstheme="minorBidi"/>
          <w:color w:val="auto"/>
          <w:sz w:val="22"/>
          <w:szCs w:val="22"/>
          <w:lang w:val="en-CA"/>
        </w:rPr>
        <w:id w:val="176095687"/>
        <w:docPartObj>
          <w:docPartGallery w:val="Table of Contents"/>
          <w:docPartUnique/>
        </w:docPartObj>
      </w:sdtPr>
      <w:sdtEndPr>
        <w:rPr>
          <w:b/>
          <w:bCs/>
          <w:noProof/>
        </w:rPr>
      </w:sdtEndPr>
      <w:sdtContent>
        <w:p w14:paraId="71D7A94F" w14:textId="77777777" w:rsidR="0097469C" w:rsidRDefault="0097469C" w:rsidP="0097469C">
          <w:pPr>
            <w:pStyle w:val="TOCHeading"/>
          </w:pPr>
          <w:r>
            <w:t>Contents</w:t>
          </w:r>
        </w:p>
        <w:p w14:paraId="612B05A7" w14:textId="7B555ED4" w:rsidR="00DD40B0" w:rsidRDefault="0097469C">
          <w:pPr>
            <w:pStyle w:val="TOC1"/>
            <w:tabs>
              <w:tab w:val="right" w:leader="dot" w:pos="9350"/>
            </w:tabs>
            <w:rPr>
              <w:ins w:id="5" w:author="Fernandes, Richard (he, him, his | il, le, lui)" w:date="2023-07-14T17:35:00Z"/>
              <w:rFonts w:eastAsiaTheme="minorEastAsia"/>
              <w:noProof/>
              <w:kern w:val="2"/>
              <w:lang w:eastAsia="en-CA"/>
              <w14:ligatures w14:val="standardContextual"/>
            </w:rPr>
          </w:pPr>
          <w:r>
            <w:fldChar w:fldCharType="begin"/>
          </w:r>
          <w:r>
            <w:instrText xml:space="preserve"> TOC \o "1-3" \h \z \u </w:instrText>
          </w:r>
          <w:r>
            <w:fldChar w:fldCharType="separate"/>
          </w:r>
          <w:ins w:id="6" w:author="Fernandes, Richard (he, him, his | il, le, lui)" w:date="2023-07-14T17:35:00Z">
            <w:r w:rsidR="00DD40B0" w:rsidRPr="00C61FC4">
              <w:rPr>
                <w:rStyle w:val="Hyperlink"/>
                <w:noProof/>
              </w:rPr>
              <w:fldChar w:fldCharType="begin"/>
            </w:r>
            <w:r w:rsidR="00DD40B0" w:rsidRPr="00C61FC4">
              <w:rPr>
                <w:rStyle w:val="Hyperlink"/>
                <w:noProof/>
              </w:rPr>
              <w:instrText xml:space="preserve"> </w:instrText>
            </w:r>
            <w:r w:rsidR="00DD40B0">
              <w:rPr>
                <w:noProof/>
              </w:rPr>
              <w:instrText>HYPERLINK \l "_Toc140248568"</w:instrText>
            </w:r>
            <w:r w:rsidR="00DD40B0" w:rsidRPr="00C61FC4">
              <w:rPr>
                <w:rStyle w:val="Hyperlink"/>
                <w:noProof/>
              </w:rPr>
              <w:instrText xml:space="preserve"> </w:instrText>
            </w:r>
            <w:r w:rsidR="00DD40B0" w:rsidRPr="00C61FC4">
              <w:rPr>
                <w:rStyle w:val="Hyperlink"/>
                <w:noProof/>
              </w:rPr>
            </w:r>
            <w:r w:rsidR="00DD40B0" w:rsidRPr="00C61FC4">
              <w:rPr>
                <w:rStyle w:val="Hyperlink"/>
                <w:noProof/>
              </w:rPr>
              <w:fldChar w:fldCharType="separate"/>
            </w:r>
            <w:r w:rsidR="00DD40B0" w:rsidRPr="00C61FC4">
              <w:rPr>
                <w:rStyle w:val="Hyperlink"/>
                <w:noProof/>
              </w:rPr>
              <w:t>Simplified Level 2 Prototype Processor - CCRS</w:t>
            </w:r>
            <w:r w:rsidR="00DD40B0">
              <w:rPr>
                <w:noProof/>
                <w:webHidden/>
              </w:rPr>
              <w:tab/>
            </w:r>
            <w:r w:rsidR="00DD40B0">
              <w:rPr>
                <w:noProof/>
                <w:webHidden/>
              </w:rPr>
              <w:fldChar w:fldCharType="begin"/>
            </w:r>
            <w:r w:rsidR="00DD40B0">
              <w:rPr>
                <w:noProof/>
                <w:webHidden/>
              </w:rPr>
              <w:instrText xml:space="preserve"> PAGEREF _Toc140248568 \h </w:instrText>
            </w:r>
            <w:r w:rsidR="00DD40B0">
              <w:rPr>
                <w:noProof/>
                <w:webHidden/>
              </w:rPr>
            </w:r>
          </w:ins>
          <w:r w:rsidR="00DD40B0">
            <w:rPr>
              <w:noProof/>
              <w:webHidden/>
            </w:rPr>
            <w:fldChar w:fldCharType="separate"/>
          </w:r>
          <w:ins w:id="7" w:author="Fernandes, Richard (he, him, his | il, le, lui)" w:date="2023-07-14T17:35:00Z">
            <w:r w:rsidR="00DD40B0">
              <w:rPr>
                <w:noProof/>
                <w:webHidden/>
              </w:rPr>
              <w:t>1</w:t>
            </w:r>
            <w:r w:rsidR="00DD40B0">
              <w:rPr>
                <w:noProof/>
                <w:webHidden/>
              </w:rPr>
              <w:fldChar w:fldCharType="end"/>
            </w:r>
            <w:r w:rsidR="00DD40B0" w:rsidRPr="00C61FC4">
              <w:rPr>
                <w:rStyle w:val="Hyperlink"/>
                <w:noProof/>
              </w:rPr>
              <w:fldChar w:fldCharType="end"/>
            </w:r>
          </w:ins>
        </w:p>
        <w:p w14:paraId="4A84BA80" w14:textId="49A43EEB" w:rsidR="00DD40B0" w:rsidRDefault="00DD40B0">
          <w:pPr>
            <w:pStyle w:val="TOC1"/>
            <w:tabs>
              <w:tab w:val="right" w:leader="dot" w:pos="9350"/>
            </w:tabs>
            <w:rPr>
              <w:ins w:id="8" w:author="Fernandes, Richard (he, him, his | il, le, lui)" w:date="2023-07-14T17:35:00Z"/>
              <w:rFonts w:eastAsiaTheme="minorEastAsia"/>
              <w:noProof/>
              <w:kern w:val="2"/>
              <w:lang w:eastAsia="en-CA"/>
              <w14:ligatures w14:val="standardContextual"/>
            </w:rPr>
          </w:pPr>
          <w:ins w:id="9"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"_Toc140248569"</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Executive Summary</w:t>
            </w:r>
            <w:r>
              <w:rPr>
                <w:noProof/>
                <w:webHidden/>
              </w:rPr>
              <w:tab/>
            </w:r>
            <w:r>
              <w:rPr>
                <w:noProof/>
                <w:webHidden/>
              </w:rPr>
              <w:fldChar w:fldCharType="begin"/>
            </w:r>
            <w:r>
              <w:rPr>
                <w:noProof/>
                <w:webHidden/>
              </w:rPr>
              <w:instrText xml:space="preserve"> PAGEREF _Toc140248569 \h </w:instrText>
            </w:r>
            <w:r>
              <w:rPr>
                <w:noProof/>
                <w:webHidden/>
              </w:rPr>
            </w:r>
          </w:ins>
          <w:r>
            <w:rPr>
              <w:noProof/>
              <w:webHidden/>
            </w:rPr>
            <w:fldChar w:fldCharType="separate"/>
          </w:r>
          <w:ins w:id="10" w:author="Fernandes, Richard (he, him, his | il, le, lui)" w:date="2023-07-14T17:35:00Z">
            <w:r>
              <w:rPr>
                <w:noProof/>
                <w:webHidden/>
              </w:rPr>
              <w:t>3</w:t>
            </w:r>
            <w:r>
              <w:rPr>
                <w:noProof/>
                <w:webHidden/>
              </w:rPr>
              <w:fldChar w:fldCharType="end"/>
            </w:r>
            <w:r w:rsidRPr="00C61FC4">
              <w:rPr>
                <w:rStyle w:val="Hyperlink"/>
                <w:noProof/>
              </w:rPr>
              <w:fldChar w:fldCharType="end"/>
            </w:r>
          </w:ins>
        </w:p>
        <w:p w14:paraId="60F38A61" w14:textId="6F42269C" w:rsidR="00DD40B0" w:rsidRDefault="00DD40B0">
          <w:pPr>
            <w:pStyle w:val="TOC1"/>
            <w:tabs>
              <w:tab w:val="right" w:leader="dot" w:pos="9350"/>
            </w:tabs>
            <w:rPr>
              <w:ins w:id="11" w:author="Fernandes, Richard (he, him, his | il, le, lui)" w:date="2023-07-14T17:35:00Z"/>
              <w:rFonts w:eastAsiaTheme="minorEastAsia"/>
              <w:noProof/>
              <w:kern w:val="2"/>
              <w:lang w:eastAsia="en-CA"/>
              <w14:ligatures w14:val="standardContextual"/>
            </w:rPr>
          </w:pPr>
          <w:ins w:id="12"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"_Toc140248570"</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1.0 Introduction</w:t>
            </w:r>
            <w:r>
              <w:rPr>
                <w:noProof/>
                <w:webHidden/>
              </w:rPr>
              <w:tab/>
            </w:r>
            <w:r>
              <w:rPr>
                <w:noProof/>
                <w:webHidden/>
              </w:rPr>
              <w:fldChar w:fldCharType="begin"/>
            </w:r>
            <w:r>
              <w:rPr>
                <w:noProof/>
                <w:webHidden/>
              </w:rPr>
              <w:instrText xml:space="preserve"> PAGEREF _Toc140248570 \h </w:instrText>
            </w:r>
            <w:r>
              <w:rPr>
                <w:noProof/>
                <w:webHidden/>
              </w:rPr>
            </w:r>
          </w:ins>
          <w:r>
            <w:rPr>
              <w:noProof/>
              <w:webHidden/>
            </w:rPr>
            <w:fldChar w:fldCharType="separate"/>
          </w:r>
          <w:ins w:id="13" w:author="Fernandes, Richard (he, him, his | il, le, lui)" w:date="2023-07-14T17:35:00Z">
            <w:r>
              <w:rPr>
                <w:noProof/>
                <w:webHidden/>
              </w:rPr>
              <w:t>15</w:t>
            </w:r>
            <w:r>
              <w:rPr>
                <w:noProof/>
                <w:webHidden/>
              </w:rPr>
              <w:fldChar w:fldCharType="end"/>
            </w:r>
            <w:r w:rsidRPr="00C61FC4">
              <w:rPr>
                <w:rStyle w:val="Hyperlink"/>
                <w:noProof/>
              </w:rPr>
              <w:fldChar w:fldCharType="end"/>
            </w:r>
          </w:ins>
        </w:p>
        <w:p w14:paraId="7A1088D2" w14:textId="1EBBBB30" w:rsidR="00DD40B0" w:rsidRDefault="00DD40B0">
          <w:pPr>
            <w:pStyle w:val="TOC2"/>
            <w:tabs>
              <w:tab w:val="right" w:leader="dot" w:pos="9350"/>
            </w:tabs>
            <w:rPr>
              <w:ins w:id="14" w:author="Fernandes, Richard (he, him, his | il, le, lui)" w:date="2023-07-14T17:35:00Z"/>
              <w:rFonts w:eastAsiaTheme="minorEastAsia"/>
              <w:noProof/>
              <w:kern w:val="2"/>
              <w:lang w:eastAsia="en-CA"/>
              <w14:ligatures w14:val="standardContextual"/>
            </w:rPr>
          </w:pPr>
          <w:ins w:id="15"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"_Toc140248571"</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1.1 Background</w:t>
            </w:r>
            <w:r>
              <w:rPr>
                <w:noProof/>
                <w:webHidden/>
              </w:rPr>
              <w:tab/>
            </w:r>
            <w:r>
              <w:rPr>
                <w:noProof/>
                <w:webHidden/>
              </w:rPr>
              <w:fldChar w:fldCharType="begin"/>
            </w:r>
            <w:r>
              <w:rPr>
                <w:noProof/>
                <w:webHidden/>
              </w:rPr>
              <w:instrText xml:space="preserve"> PAGEREF _Toc140248571 \h </w:instrText>
            </w:r>
            <w:r>
              <w:rPr>
                <w:noProof/>
                <w:webHidden/>
              </w:rPr>
            </w:r>
          </w:ins>
          <w:r>
            <w:rPr>
              <w:noProof/>
              <w:webHidden/>
            </w:rPr>
            <w:fldChar w:fldCharType="separate"/>
          </w:r>
          <w:ins w:id="16" w:author="Fernandes, Richard (he, him, his | il, le, lui)" w:date="2023-07-14T17:35:00Z">
            <w:r>
              <w:rPr>
                <w:noProof/>
                <w:webHidden/>
              </w:rPr>
              <w:t>15</w:t>
            </w:r>
            <w:r>
              <w:rPr>
                <w:noProof/>
                <w:webHidden/>
              </w:rPr>
              <w:fldChar w:fldCharType="end"/>
            </w:r>
            <w:r w:rsidRPr="00C61FC4">
              <w:rPr>
                <w:rStyle w:val="Hyperlink"/>
                <w:noProof/>
              </w:rPr>
              <w:fldChar w:fldCharType="end"/>
            </w:r>
          </w:ins>
        </w:p>
        <w:p w14:paraId="675DDB78" w14:textId="098E7764" w:rsidR="00DD40B0" w:rsidRDefault="00DD40B0">
          <w:pPr>
            <w:pStyle w:val="TOC2"/>
            <w:tabs>
              <w:tab w:val="right" w:leader="dot" w:pos="9350"/>
            </w:tabs>
            <w:rPr>
              <w:ins w:id="17" w:author="Fernandes, Richard (he, him, his | il, le, lui)" w:date="2023-07-14T17:35:00Z"/>
              <w:rFonts w:eastAsiaTheme="minorEastAsia"/>
              <w:noProof/>
              <w:kern w:val="2"/>
              <w:lang w:eastAsia="en-CA"/>
              <w14:ligatures w14:val="standardContextual"/>
            </w:rPr>
          </w:pPr>
          <w:ins w:id="18"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"_Toc140248572"</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1.2 Scope and Objectives</w:t>
            </w:r>
            <w:r>
              <w:rPr>
                <w:noProof/>
                <w:webHidden/>
              </w:rPr>
              <w:tab/>
            </w:r>
            <w:r>
              <w:rPr>
                <w:noProof/>
                <w:webHidden/>
              </w:rPr>
              <w:fldChar w:fldCharType="begin"/>
            </w:r>
            <w:r>
              <w:rPr>
                <w:noProof/>
                <w:webHidden/>
              </w:rPr>
              <w:instrText xml:space="preserve"> PAGEREF _Toc140248572 \h </w:instrText>
            </w:r>
            <w:r>
              <w:rPr>
                <w:noProof/>
                <w:webHidden/>
              </w:rPr>
            </w:r>
          </w:ins>
          <w:r>
            <w:rPr>
              <w:noProof/>
              <w:webHidden/>
            </w:rPr>
            <w:fldChar w:fldCharType="separate"/>
          </w:r>
          <w:ins w:id="19" w:author="Fernandes, Richard (he, him, his | il, le, lui)" w:date="2023-07-14T17:35:00Z">
            <w:r>
              <w:rPr>
                <w:noProof/>
                <w:webHidden/>
              </w:rPr>
              <w:t>16</w:t>
            </w:r>
            <w:r>
              <w:rPr>
                <w:noProof/>
                <w:webHidden/>
              </w:rPr>
              <w:fldChar w:fldCharType="end"/>
            </w:r>
            <w:r w:rsidRPr="00C61FC4">
              <w:rPr>
                <w:rStyle w:val="Hyperlink"/>
                <w:noProof/>
              </w:rPr>
              <w:fldChar w:fldCharType="end"/>
            </w:r>
          </w:ins>
        </w:p>
        <w:p w14:paraId="16B97C1D" w14:textId="7F21F679" w:rsidR="00DD40B0" w:rsidRDefault="00DD40B0">
          <w:pPr>
            <w:pStyle w:val="TOC2"/>
            <w:tabs>
              <w:tab w:val="right" w:leader="dot" w:pos="9350"/>
            </w:tabs>
            <w:rPr>
              <w:ins w:id="20" w:author="Fernandes, Richard (he, him, his | il, le, lui)" w:date="2023-07-14T17:35:00Z"/>
              <w:rFonts w:eastAsiaTheme="minorEastAsia"/>
              <w:noProof/>
              <w:kern w:val="2"/>
              <w:lang w:eastAsia="en-CA"/>
              <w14:ligatures w14:val="standardContextual"/>
            </w:rPr>
          </w:pPr>
          <w:ins w:id="21"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"_Toc140248573"</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1.3 Content of the Document</w:t>
            </w:r>
            <w:r>
              <w:rPr>
                <w:noProof/>
                <w:webHidden/>
              </w:rPr>
              <w:tab/>
            </w:r>
            <w:r>
              <w:rPr>
                <w:noProof/>
                <w:webHidden/>
              </w:rPr>
              <w:fldChar w:fldCharType="begin"/>
            </w:r>
            <w:r>
              <w:rPr>
                <w:noProof/>
                <w:webHidden/>
              </w:rPr>
              <w:instrText xml:space="preserve"> PAGEREF _Toc140248573 \h </w:instrText>
            </w:r>
            <w:r>
              <w:rPr>
                <w:noProof/>
                <w:webHidden/>
              </w:rPr>
            </w:r>
          </w:ins>
          <w:r>
            <w:rPr>
              <w:noProof/>
              <w:webHidden/>
            </w:rPr>
            <w:fldChar w:fldCharType="separate"/>
          </w:r>
          <w:ins w:id="22" w:author="Fernandes, Richard (he, him, his | il, le, lui)" w:date="2023-07-14T17:35:00Z">
            <w:r>
              <w:rPr>
                <w:noProof/>
                <w:webHidden/>
              </w:rPr>
              <w:t>17</w:t>
            </w:r>
            <w:r>
              <w:rPr>
                <w:noProof/>
                <w:webHidden/>
              </w:rPr>
              <w:fldChar w:fldCharType="end"/>
            </w:r>
            <w:r w:rsidRPr="00C61FC4">
              <w:rPr>
                <w:rStyle w:val="Hyperlink"/>
                <w:noProof/>
              </w:rPr>
              <w:fldChar w:fldCharType="end"/>
            </w:r>
          </w:ins>
        </w:p>
        <w:p w14:paraId="64DB1F21" w14:textId="4AEF0C2D" w:rsidR="00DD40B0" w:rsidRDefault="00DD40B0">
          <w:pPr>
            <w:pStyle w:val="TOC1"/>
            <w:tabs>
              <w:tab w:val="right" w:leader="dot" w:pos="9350"/>
            </w:tabs>
            <w:rPr>
              <w:ins w:id="23" w:author="Fernandes, Richard (he, him, his | il, le, lui)" w:date="2023-07-14T17:35:00Z"/>
              <w:rFonts w:eastAsiaTheme="minorEastAsia"/>
              <w:noProof/>
              <w:kern w:val="2"/>
              <w:lang w:eastAsia="en-CA"/>
              <w14:ligatures w14:val="standardContextual"/>
            </w:rPr>
          </w:pPr>
          <w:ins w:id="24"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"_Toc140248574"</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2.0 Symbols and Acronyms</w:t>
            </w:r>
            <w:r>
              <w:rPr>
                <w:noProof/>
                <w:webHidden/>
              </w:rPr>
              <w:tab/>
            </w:r>
            <w:r>
              <w:rPr>
                <w:noProof/>
                <w:webHidden/>
              </w:rPr>
              <w:fldChar w:fldCharType="begin"/>
            </w:r>
            <w:r>
              <w:rPr>
                <w:noProof/>
                <w:webHidden/>
              </w:rPr>
              <w:instrText xml:space="preserve"> PAGEREF _Toc140248574 \h </w:instrText>
            </w:r>
            <w:r>
              <w:rPr>
                <w:noProof/>
                <w:webHidden/>
              </w:rPr>
            </w:r>
          </w:ins>
          <w:r>
            <w:rPr>
              <w:noProof/>
              <w:webHidden/>
            </w:rPr>
            <w:fldChar w:fldCharType="separate"/>
          </w:r>
          <w:ins w:id="25"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4546107A" w14:textId="70299CDB" w:rsidR="00DD40B0" w:rsidRDefault="00DD40B0">
          <w:pPr>
            <w:pStyle w:val="TOC2"/>
            <w:tabs>
              <w:tab w:val="right" w:leader="dot" w:pos="9350"/>
            </w:tabs>
            <w:rPr>
              <w:ins w:id="26" w:author="Fernandes, Richard (he, him, his | il, le, lui)" w:date="2023-07-14T17:35:00Z"/>
              <w:rFonts w:eastAsiaTheme="minorEastAsia"/>
              <w:noProof/>
              <w:kern w:val="2"/>
              <w:lang w:eastAsia="en-CA"/>
              <w14:ligatures w14:val="standardContextual"/>
            </w:rPr>
          </w:pPr>
          <w:ins w:id="27"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"_Toc140248575"</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AOD550</w:t>
            </w:r>
            <w:r>
              <w:rPr>
                <w:noProof/>
                <w:webHidden/>
              </w:rPr>
              <w:tab/>
            </w:r>
            <w:r>
              <w:rPr>
                <w:noProof/>
                <w:webHidden/>
              </w:rPr>
              <w:fldChar w:fldCharType="begin"/>
            </w:r>
            <w:r>
              <w:rPr>
                <w:noProof/>
                <w:webHidden/>
              </w:rPr>
              <w:instrText xml:space="preserve"> PAGEREF _Toc140248575 \h </w:instrText>
            </w:r>
            <w:r>
              <w:rPr>
                <w:noProof/>
                <w:webHidden/>
              </w:rPr>
            </w:r>
          </w:ins>
          <w:r>
            <w:rPr>
              <w:noProof/>
              <w:webHidden/>
            </w:rPr>
            <w:fldChar w:fldCharType="separate"/>
          </w:r>
          <w:ins w:id="28"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2BF2E9D8" w14:textId="268EB6CA" w:rsidR="00DD40B0" w:rsidRDefault="00DD40B0">
          <w:pPr>
            <w:pStyle w:val="TOC3"/>
            <w:tabs>
              <w:tab w:val="right" w:leader="dot" w:pos="9350"/>
            </w:tabs>
            <w:rPr>
              <w:ins w:id="29" w:author="Fernandes, Richard (he, him, his | il, le, lui)" w:date="2023-07-14T17:35:00Z"/>
              <w:rFonts w:eastAsiaTheme="minorEastAsia"/>
              <w:noProof/>
              <w:kern w:val="2"/>
              <w:lang w:eastAsia="en-CA"/>
              <w14:ligatures w14:val="standardContextual"/>
            </w:rPr>
          </w:pPr>
          <w:ins w:id="30"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"_Toc140248576"</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AOD 550nm</w:t>
            </w:r>
            <w:r>
              <w:rPr>
                <w:noProof/>
                <w:webHidden/>
              </w:rPr>
              <w:tab/>
            </w:r>
            <w:r>
              <w:rPr>
                <w:noProof/>
                <w:webHidden/>
              </w:rPr>
              <w:fldChar w:fldCharType="begin"/>
            </w:r>
            <w:r>
              <w:rPr>
                <w:noProof/>
                <w:webHidden/>
              </w:rPr>
              <w:instrText xml:space="preserve"> PAGEREF _Toc140248576 \h </w:instrText>
            </w:r>
            <w:r>
              <w:rPr>
                <w:noProof/>
                <w:webHidden/>
              </w:rPr>
            </w:r>
          </w:ins>
          <w:r>
            <w:rPr>
              <w:noProof/>
              <w:webHidden/>
            </w:rPr>
            <w:fldChar w:fldCharType="separate"/>
          </w:r>
          <w:ins w:id="31"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2101CEEC" w14:textId="5F899310" w:rsidR="00DD40B0" w:rsidRDefault="00DD40B0">
          <w:pPr>
            <w:pStyle w:val="TOC2"/>
            <w:tabs>
              <w:tab w:val="right" w:leader="dot" w:pos="9350"/>
            </w:tabs>
            <w:rPr>
              <w:ins w:id="32" w:author="Fernandes, Richard (he, him, his | il, le, lui)" w:date="2023-07-14T17:35:00Z"/>
              <w:rFonts w:eastAsiaTheme="minorEastAsia"/>
              <w:noProof/>
              <w:kern w:val="2"/>
              <w:lang w:eastAsia="en-CA"/>
              <w14:ligatures w14:val="standardContextual"/>
            </w:rPr>
          </w:pPr>
          <w:ins w:id="33"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"_Toc140248577"</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DIM</w:t>
            </w:r>
            <w:r>
              <w:rPr>
                <w:noProof/>
                <w:webHidden/>
              </w:rPr>
              <w:tab/>
            </w:r>
            <w:r>
              <w:rPr>
                <w:noProof/>
                <w:webHidden/>
              </w:rPr>
              <w:fldChar w:fldCharType="begin"/>
            </w:r>
            <w:r>
              <w:rPr>
                <w:noProof/>
                <w:webHidden/>
              </w:rPr>
              <w:instrText xml:space="preserve"> PAGEREF _Toc140248577 \h </w:instrText>
            </w:r>
            <w:r>
              <w:rPr>
                <w:noProof/>
                <w:webHidden/>
              </w:rPr>
            </w:r>
          </w:ins>
          <w:r>
            <w:rPr>
              <w:noProof/>
              <w:webHidden/>
            </w:rPr>
            <w:fldChar w:fldCharType="separate"/>
          </w:r>
          <w:ins w:id="34"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5D6C0A33" w14:textId="6B99B922" w:rsidR="00DD40B0" w:rsidRDefault="00DD40B0">
          <w:pPr>
            <w:pStyle w:val="TOC2"/>
            <w:tabs>
              <w:tab w:val="right" w:leader="dot" w:pos="9350"/>
            </w:tabs>
            <w:rPr>
              <w:ins w:id="35" w:author="Fernandes, Richard (he, him, his | il, le, lui)" w:date="2023-07-14T17:35:00Z"/>
              <w:rFonts w:eastAsiaTheme="minorEastAsia"/>
              <w:noProof/>
              <w:kern w:val="2"/>
              <w:lang w:eastAsia="en-CA"/>
              <w14:ligatures w14:val="standardContextual"/>
            </w:rPr>
          </w:pPr>
          <w:ins w:id="36"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"_Toc140248578"</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B</w:t>
            </w:r>
            <w:r>
              <w:rPr>
                <w:noProof/>
                <w:webHidden/>
              </w:rPr>
              <w:tab/>
            </w:r>
            <w:r>
              <w:rPr>
                <w:noProof/>
                <w:webHidden/>
              </w:rPr>
              <w:fldChar w:fldCharType="begin"/>
            </w:r>
            <w:r>
              <w:rPr>
                <w:noProof/>
                <w:webHidden/>
              </w:rPr>
              <w:instrText xml:space="preserve"> PAGEREF _Toc140248578 \h </w:instrText>
            </w:r>
            <w:r>
              <w:rPr>
                <w:noProof/>
                <w:webHidden/>
              </w:rPr>
            </w:r>
          </w:ins>
          <w:r>
            <w:rPr>
              <w:noProof/>
              <w:webHidden/>
            </w:rPr>
            <w:fldChar w:fldCharType="separate"/>
          </w:r>
          <w:ins w:id="37"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14D037E6" w14:textId="6DF406AB" w:rsidR="00DD40B0" w:rsidRDefault="00DD40B0">
          <w:pPr>
            <w:pStyle w:val="TOC2"/>
            <w:tabs>
              <w:tab w:val="right" w:leader="dot" w:pos="9350"/>
            </w:tabs>
            <w:rPr>
              <w:ins w:id="38" w:author="Fernandes, Richard (he, him, his | il, le, lui)" w:date="2023-07-14T17:35:00Z"/>
              <w:rFonts w:eastAsiaTheme="minorEastAsia"/>
              <w:noProof/>
              <w:kern w:val="2"/>
              <w:lang w:eastAsia="en-CA"/>
              <w14:ligatures w14:val="standardContextual"/>
            </w:rPr>
          </w:pPr>
          <w:ins w:id="39"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"_Toc140248579"</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w:t>
            </w:r>
            <w:r>
              <w:rPr>
                <w:noProof/>
                <w:webHidden/>
              </w:rPr>
              <w:tab/>
            </w:r>
            <w:r>
              <w:rPr>
                <w:noProof/>
                <w:webHidden/>
              </w:rPr>
              <w:fldChar w:fldCharType="begin"/>
            </w:r>
            <w:r>
              <w:rPr>
                <w:noProof/>
                <w:webHidden/>
              </w:rPr>
              <w:instrText xml:space="preserve"> PAGEREF _Toc140248579 \h </w:instrText>
            </w:r>
            <w:r>
              <w:rPr>
                <w:noProof/>
                <w:webHidden/>
              </w:rPr>
            </w:r>
          </w:ins>
          <w:r>
            <w:rPr>
              <w:noProof/>
              <w:webHidden/>
            </w:rPr>
            <w:fldChar w:fldCharType="separate"/>
          </w:r>
          <w:ins w:id="40"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12FD1F37" w14:textId="4675FB11" w:rsidR="00DD40B0" w:rsidRDefault="00DD40B0">
          <w:pPr>
            <w:pStyle w:val="TOC2"/>
            <w:tabs>
              <w:tab w:val="right" w:leader="dot" w:pos="9350"/>
            </w:tabs>
            <w:rPr>
              <w:ins w:id="41" w:author="Fernandes, Richard (he, him, his | il, le, lui)" w:date="2023-07-14T17:35:00Z"/>
              <w:rFonts w:eastAsiaTheme="minorEastAsia"/>
              <w:noProof/>
              <w:kern w:val="2"/>
              <w:lang w:eastAsia="en-CA"/>
              <w14:ligatures w14:val="standardContextual"/>
            </w:rPr>
          </w:pPr>
          <w:ins w:id="42"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"_Toc140248580"</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Cab</w:t>
            </w:r>
            <w:r>
              <w:rPr>
                <w:noProof/>
                <w:webHidden/>
              </w:rPr>
              <w:tab/>
            </w:r>
            <w:r>
              <w:rPr>
                <w:noProof/>
                <w:webHidden/>
              </w:rPr>
              <w:fldChar w:fldCharType="begin"/>
            </w:r>
            <w:r>
              <w:rPr>
                <w:noProof/>
                <w:webHidden/>
              </w:rPr>
              <w:instrText xml:space="preserve"> PAGEREF _Toc140248580 \h </w:instrText>
            </w:r>
            <w:r>
              <w:rPr>
                <w:noProof/>
                <w:webHidden/>
              </w:rPr>
            </w:r>
          </w:ins>
          <w:r>
            <w:rPr>
              <w:noProof/>
              <w:webHidden/>
            </w:rPr>
            <w:fldChar w:fldCharType="separate"/>
          </w:r>
          <w:ins w:id="43"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13A33E5A" w14:textId="506CD4C5" w:rsidR="00DD40B0" w:rsidRDefault="00DD40B0">
          <w:pPr>
            <w:pStyle w:val="TOC2"/>
            <w:tabs>
              <w:tab w:val="right" w:leader="dot" w:pos="9350"/>
            </w:tabs>
            <w:rPr>
              <w:ins w:id="44" w:author="Fernandes, Richard (he, him, his | il, le, lui)" w:date="2023-07-14T17:35:00Z"/>
              <w:rFonts w:eastAsiaTheme="minorEastAsia"/>
              <w:noProof/>
              <w:kern w:val="2"/>
              <w:lang w:eastAsia="en-CA"/>
              <w14:ligatures w14:val="standardContextual"/>
            </w:rPr>
          </w:pPr>
          <w:ins w:id="45"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"_Toc140248581"</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µg.cm-2</w:t>
            </w:r>
            <w:r>
              <w:rPr>
                <w:noProof/>
                <w:webHidden/>
              </w:rPr>
              <w:tab/>
            </w:r>
            <w:r>
              <w:rPr>
                <w:noProof/>
                <w:webHidden/>
              </w:rPr>
              <w:fldChar w:fldCharType="begin"/>
            </w:r>
            <w:r>
              <w:rPr>
                <w:noProof/>
                <w:webHidden/>
              </w:rPr>
              <w:instrText xml:space="preserve"> PAGEREF _Toc140248581 \h </w:instrText>
            </w:r>
            <w:r>
              <w:rPr>
                <w:noProof/>
                <w:webHidden/>
              </w:rPr>
            </w:r>
          </w:ins>
          <w:r>
            <w:rPr>
              <w:noProof/>
              <w:webHidden/>
            </w:rPr>
            <w:fldChar w:fldCharType="separate"/>
          </w:r>
          <w:ins w:id="46"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789BAD1A" w14:textId="53B9891E" w:rsidR="00DD40B0" w:rsidRDefault="00DD40B0">
          <w:pPr>
            <w:pStyle w:val="TOC2"/>
            <w:tabs>
              <w:tab w:val="right" w:leader="dot" w:pos="9350"/>
            </w:tabs>
            <w:rPr>
              <w:ins w:id="47" w:author="Fernandes, Richard (he, him, his | il, le, lui)" w:date="2023-07-14T17:35:00Z"/>
              <w:rFonts w:eastAsiaTheme="minorEastAsia"/>
              <w:noProof/>
              <w:kern w:val="2"/>
              <w:lang w:eastAsia="en-CA"/>
              <w14:ligatures w14:val="standardContextual"/>
            </w:rPr>
          </w:pPr>
          <w:ins w:id="48"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"_Toc140248582"</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Cbd</w:t>
            </w:r>
            <w:r>
              <w:rPr>
                <w:noProof/>
                <w:webHidden/>
              </w:rPr>
              <w:tab/>
            </w:r>
            <w:r>
              <w:rPr>
                <w:noProof/>
                <w:webHidden/>
              </w:rPr>
              <w:fldChar w:fldCharType="begin"/>
            </w:r>
            <w:r>
              <w:rPr>
                <w:noProof/>
                <w:webHidden/>
              </w:rPr>
              <w:instrText xml:space="preserve"> PAGEREF _Toc140248582 \h </w:instrText>
            </w:r>
            <w:r>
              <w:rPr>
                <w:noProof/>
                <w:webHidden/>
              </w:rPr>
            </w:r>
          </w:ins>
          <w:r>
            <w:rPr>
              <w:noProof/>
              <w:webHidden/>
            </w:rPr>
            <w:fldChar w:fldCharType="separate"/>
          </w:r>
          <w:ins w:id="49"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074CB74F" w14:textId="41261218" w:rsidR="00DD40B0" w:rsidRDefault="00DD40B0">
          <w:pPr>
            <w:pStyle w:val="TOC2"/>
            <w:tabs>
              <w:tab w:val="right" w:leader="dot" w:pos="9350"/>
            </w:tabs>
            <w:rPr>
              <w:ins w:id="50" w:author="Fernandes, Richard (he, him, his | il, le, lui)" w:date="2023-07-14T17:35:00Z"/>
              <w:rFonts w:eastAsiaTheme="minorEastAsia"/>
              <w:noProof/>
              <w:kern w:val="2"/>
              <w:lang w:eastAsia="en-CA"/>
              <w14:ligatures w14:val="standardContextual"/>
            </w:rPr>
          </w:pPr>
          <w:ins w:id="51"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"_Toc140248583"</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g.cm-2</w:t>
            </w:r>
            <w:r>
              <w:rPr>
                <w:noProof/>
                <w:webHidden/>
              </w:rPr>
              <w:tab/>
            </w:r>
            <w:r>
              <w:rPr>
                <w:noProof/>
                <w:webHidden/>
              </w:rPr>
              <w:fldChar w:fldCharType="begin"/>
            </w:r>
            <w:r>
              <w:rPr>
                <w:noProof/>
                <w:webHidden/>
              </w:rPr>
              <w:instrText xml:space="preserve"> PAGEREF _Toc140248583 \h </w:instrText>
            </w:r>
            <w:r>
              <w:rPr>
                <w:noProof/>
                <w:webHidden/>
              </w:rPr>
            </w:r>
          </w:ins>
          <w:r>
            <w:rPr>
              <w:noProof/>
              <w:webHidden/>
            </w:rPr>
            <w:fldChar w:fldCharType="separate"/>
          </w:r>
          <w:ins w:id="52"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252104BA" w14:textId="26918F0F" w:rsidR="00DD40B0" w:rsidRDefault="00DD40B0">
          <w:pPr>
            <w:pStyle w:val="TOC2"/>
            <w:tabs>
              <w:tab w:val="right" w:leader="dot" w:pos="9350"/>
            </w:tabs>
            <w:rPr>
              <w:ins w:id="53" w:author="Fernandes, Richard (he, him, his | il, le, lui)" w:date="2023-07-14T17:35:00Z"/>
              <w:rFonts w:eastAsiaTheme="minorEastAsia"/>
              <w:noProof/>
              <w:kern w:val="2"/>
              <w:lang w:eastAsia="en-CA"/>
              <w14:ligatures w14:val="standardContextual"/>
            </w:rPr>
          </w:pPr>
          <w:ins w:id="54"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"_Toc140248584"</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CC</w:t>
            </w:r>
            <w:r>
              <w:rPr>
                <w:noProof/>
                <w:webHidden/>
              </w:rPr>
              <w:tab/>
            </w:r>
            <w:r>
              <w:rPr>
                <w:noProof/>
                <w:webHidden/>
              </w:rPr>
              <w:fldChar w:fldCharType="begin"/>
            </w:r>
            <w:r>
              <w:rPr>
                <w:noProof/>
                <w:webHidden/>
              </w:rPr>
              <w:instrText xml:space="preserve"> PAGEREF _Toc140248584 \h </w:instrText>
            </w:r>
            <w:r>
              <w:rPr>
                <w:noProof/>
                <w:webHidden/>
              </w:rPr>
            </w:r>
          </w:ins>
          <w:r>
            <w:rPr>
              <w:noProof/>
              <w:webHidden/>
            </w:rPr>
            <w:fldChar w:fldCharType="separate"/>
          </w:r>
          <w:ins w:id="55"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7EBF21CB" w14:textId="253F6675" w:rsidR="00DD40B0" w:rsidRDefault="00DD40B0">
          <w:pPr>
            <w:pStyle w:val="TOC2"/>
            <w:tabs>
              <w:tab w:val="right" w:leader="dot" w:pos="9350"/>
            </w:tabs>
            <w:rPr>
              <w:ins w:id="56" w:author="Fernandes, Richard (he, him, his | il, le, lui)" w:date="2023-07-14T17:35:00Z"/>
              <w:rFonts w:eastAsiaTheme="minorEastAsia"/>
              <w:noProof/>
              <w:kern w:val="2"/>
              <w:lang w:eastAsia="en-CA"/>
              <w14:ligatures w14:val="standardContextual"/>
            </w:rPr>
          </w:pPr>
          <w:ins w:id="57"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"_Toc140248585"</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DIM (0-1)</w:t>
            </w:r>
            <w:r>
              <w:rPr>
                <w:noProof/>
                <w:webHidden/>
              </w:rPr>
              <w:tab/>
            </w:r>
            <w:r>
              <w:rPr>
                <w:noProof/>
                <w:webHidden/>
              </w:rPr>
              <w:fldChar w:fldCharType="begin"/>
            </w:r>
            <w:r>
              <w:rPr>
                <w:noProof/>
                <w:webHidden/>
              </w:rPr>
              <w:instrText xml:space="preserve"> PAGEREF _Toc140248585 \h </w:instrText>
            </w:r>
            <w:r>
              <w:rPr>
                <w:noProof/>
                <w:webHidden/>
              </w:rPr>
            </w:r>
          </w:ins>
          <w:r>
            <w:rPr>
              <w:noProof/>
              <w:webHidden/>
            </w:rPr>
            <w:fldChar w:fldCharType="separate"/>
          </w:r>
          <w:ins w:id="58"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05805ADE" w14:textId="1CAA3C57" w:rsidR="00DD40B0" w:rsidRDefault="00DD40B0">
          <w:pPr>
            <w:pStyle w:val="TOC2"/>
            <w:tabs>
              <w:tab w:val="right" w:leader="dot" w:pos="9350"/>
            </w:tabs>
            <w:rPr>
              <w:ins w:id="59" w:author="Fernandes, Richard (he, him, his | il, le, lui)" w:date="2023-07-14T17:35:00Z"/>
              <w:rFonts w:eastAsiaTheme="minorEastAsia"/>
              <w:noProof/>
              <w:kern w:val="2"/>
              <w:lang w:eastAsia="en-CA"/>
              <w14:ligatures w14:val="standardContextual"/>
            </w:rPr>
          </w:pPr>
          <w:ins w:id="60"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"_Toc140248586"</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Ccar</w:t>
            </w:r>
            <w:r>
              <w:rPr>
                <w:noProof/>
                <w:webHidden/>
              </w:rPr>
              <w:tab/>
            </w:r>
            <w:r>
              <w:rPr>
                <w:noProof/>
                <w:webHidden/>
              </w:rPr>
              <w:fldChar w:fldCharType="begin"/>
            </w:r>
            <w:r>
              <w:rPr>
                <w:noProof/>
                <w:webHidden/>
              </w:rPr>
              <w:instrText xml:space="preserve"> PAGEREF _Toc140248586 \h </w:instrText>
            </w:r>
            <w:r>
              <w:rPr>
                <w:noProof/>
                <w:webHidden/>
              </w:rPr>
            </w:r>
          </w:ins>
          <w:r>
            <w:rPr>
              <w:noProof/>
              <w:webHidden/>
            </w:rPr>
            <w:fldChar w:fldCharType="separate"/>
          </w:r>
          <w:ins w:id="61"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282A9C57" w14:textId="197AAE32" w:rsidR="00DD40B0" w:rsidRDefault="00DD40B0">
          <w:pPr>
            <w:pStyle w:val="TOC2"/>
            <w:tabs>
              <w:tab w:val="right" w:leader="dot" w:pos="9350"/>
            </w:tabs>
            <w:rPr>
              <w:ins w:id="62" w:author="Fernandes, Richard (he, him, his | il, le, lui)" w:date="2023-07-14T17:35:00Z"/>
              <w:rFonts w:eastAsiaTheme="minorEastAsia"/>
              <w:noProof/>
              <w:kern w:val="2"/>
              <w:lang w:eastAsia="en-CA"/>
              <w14:ligatures w14:val="standardContextual"/>
            </w:rPr>
          </w:pPr>
          <w:ins w:id="63"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"_Toc140248587"</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g.cm-2</w:t>
            </w:r>
            <w:r>
              <w:rPr>
                <w:noProof/>
                <w:webHidden/>
              </w:rPr>
              <w:tab/>
            </w:r>
            <w:r>
              <w:rPr>
                <w:noProof/>
                <w:webHidden/>
              </w:rPr>
              <w:fldChar w:fldCharType="begin"/>
            </w:r>
            <w:r>
              <w:rPr>
                <w:noProof/>
                <w:webHidden/>
              </w:rPr>
              <w:instrText xml:space="preserve"> PAGEREF _Toc140248587 \h </w:instrText>
            </w:r>
            <w:r>
              <w:rPr>
                <w:noProof/>
                <w:webHidden/>
              </w:rPr>
            </w:r>
          </w:ins>
          <w:r>
            <w:rPr>
              <w:noProof/>
              <w:webHidden/>
            </w:rPr>
            <w:fldChar w:fldCharType="separate"/>
          </w:r>
          <w:ins w:id="64"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05BC7719" w14:textId="3146DDBC" w:rsidR="00DD40B0" w:rsidRDefault="00DD40B0">
          <w:pPr>
            <w:pStyle w:val="TOC2"/>
            <w:tabs>
              <w:tab w:val="right" w:leader="dot" w:pos="9350"/>
            </w:tabs>
            <w:rPr>
              <w:ins w:id="65" w:author="Fernandes, Richard (he, him, his | il, le, lui)" w:date="2023-07-14T17:35:00Z"/>
              <w:rFonts w:eastAsiaTheme="minorEastAsia"/>
              <w:noProof/>
              <w:kern w:val="2"/>
              <w:lang w:eastAsia="en-CA"/>
              <w14:ligatures w14:val="standardContextual"/>
            </w:rPr>
          </w:pPr>
          <w:ins w:id="66"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"_Toc140248588"</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CCC</w:t>
            </w:r>
            <w:r>
              <w:rPr>
                <w:noProof/>
                <w:webHidden/>
              </w:rPr>
              <w:tab/>
            </w:r>
            <w:r>
              <w:rPr>
                <w:noProof/>
                <w:webHidden/>
              </w:rPr>
              <w:fldChar w:fldCharType="begin"/>
            </w:r>
            <w:r>
              <w:rPr>
                <w:noProof/>
                <w:webHidden/>
              </w:rPr>
              <w:instrText xml:space="preserve"> PAGEREF _Toc140248588 \h </w:instrText>
            </w:r>
            <w:r>
              <w:rPr>
                <w:noProof/>
                <w:webHidden/>
              </w:rPr>
            </w:r>
          </w:ins>
          <w:r>
            <w:rPr>
              <w:noProof/>
              <w:webHidden/>
            </w:rPr>
            <w:fldChar w:fldCharType="separate"/>
          </w:r>
          <w:ins w:id="67"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2A31A41E" w14:textId="6156BAC4" w:rsidR="00DD40B0" w:rsidRDefault="00DD40B0">
          <w:pPr>
            <w:pStyle w:val="TOC2"/>
            <w:tabs>
              <w:tab w:val="right" w:leader="dot" w:pos="9350"/>
            </w:tabs>
            <w:rPr>
              <w:ins w:id="68" w:author="Fernandes, Richard (he, him, his | il, le, lui)" w:date="2023-07-14T17:35:00Z"/>
              <w:rFonts w:eastAsiaTheme="minorEastAsia"/>
              <w:noProof/>
              <w:kern w:val="2"/>
              <w:lang w:eastAsia="en-CA"/>
              <w14:ligatures w14:val="standardContextual"/>
            </w:rPr>
          </w:pPr>
          <w:ins w:id="69"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"_Toc140248589"</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Canopy chlorophyll content</w:t>
            </w:r>
            <w:r>
              <w:rPr>
                <w:noProof/>
                <w:webHidden/>
              </w:rPr>
              <w:tab/>
            </w:r>
            <w:r>
              <w:rPr>
                <w:noProof/>
                <w:webHidden/>
              </w:rPr>
              <w:fldChar w:fldCharType="begin"/>
            </w:r>
            <w:r>
              <w:rPr>
                <w:noProof/>
                <w:webHidden/>
              </w:rPr>
              <w:instrText xml:space="preserve"> PAGEREF _Toc140248589 \h </w:instrText>
            </w:r>
            <w:r>
              <w:rPr>
                <w:noProof/>
                <w:webHidden/>
              </w:rPr>
            </w:r>
          </w:ins>
          <w:r>
            <w:rPr>
              <w:noProof/>
              <w:webHidden/>
            </w:rPr>
            <w:fldChar w:fldCharType="separate"/>
          </w:r>
          <w:ins w:id="70"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4D71E8EA" w14:textId="6C3A5896" w:rsidR="00DD40B0" w:rsidRDefault="00DD40B0">
          <w:pPr>
            <w:pStyle w:val="TOC2"/>
            <w:tabs>
              <w:tab w:val="right" w:leader="dot" w:pos="9350"/>
            </w:tabs>
            <w:rPr>
              <w:ins w:id="71" w:author="Fernandes, Richard (he, him, his | il, le, lui)" w:date="2023-07-14T17:35:00Z"/>
              <w:rFonts w:eastAsiaTheme="minorEastAsia"/>
              <w:noProof/>
              <w:kern w:val="2"/>
              <w:lang w:eastAsia="en-CA"/>
              <w14:ligatures w14:val="standardContextual"/>
            </w:rPr>
          </w:pPr>
          <w:ins w:id="72"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"_Toc140248590"</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µg.cm-2</w:t>
            </w:r>
            <w:r>
              <w:rPr>
                <w:noProof/>
                <w:webHidden/>
              </w:rPr>
              <w:tab/>
            </w:r>
            <w:r>
              <w:rPr>
                <w:noProof/>
                <w:webHidden/>
              </w:rPr>
              <w:fldChar w:fldCharType="begin"/>
            </w:r>
            <w:r>
              <w:rPr>
                <w:noProof/>
                <w:webHidden/>
              </w:rPr>
              <w:instrText xml:space="preserve"> PAGEREF _Toc140248590 \h </w:instrText>
            </w:r>
            <w:r>
              <w:rPr>
                <w:noProof/>
                <w:webHidden/>
              </w:rPr>
            </w:r>
          </w:ins>
          <w:r>
            <w:rPr>
              <w:noProof/>
              <w:webHidden/>
            </w:rPr>
            <w:fldChar w:fldCharType="separate"/>
          </w:r>
          <w:ins w:id="73"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260146EE" w14:textId="4CE756A4" w:rsidR="00DD40B0" w:rsidRDefault="00DD40B0">
          <w:pPr>
            <w:pStyle w:val="TOC2"/>
            <w:tabs>
              <w:tab w:val="right" w:leader="dot" w:pos="9350"/>
            </w:tabs>
            <w:rPr>
              <w:ins w:id="74" w:author="Fernandes, Richard (he, him, his | il, le, lui)" w:date="2023-07-14T17:35:00Z"/>
              <w:rFonts w:eastAsiaTheme="minorEastAsia"/>
              <w:noProof/>
              <w:kern w:val="2"/>
              <w:lang w:eastAsia="en-CA"/>
              <w14:ligatures w14:val="standardContextual"/>
            </w:rPr>
          </w:pPr>
          <w:ins w:id="75"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"_Toc140248591"</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Cdm</w:t>
            </w:r>
            <w:r>
              <w:rPr>
                <w:noProof/>
                <w:webHidden/>
              </w:rPr>
              <w:tab/>
            </w:r>
            <w:r>
              <w:rPr>
                <w:noProof/>
                <w:webHidden/>
              </w:rPr>
              <w:fldChar w:fldCharType="begin"/>
            </w:r>
            <w:r>
              <w:rPr>
                <w:noProof/>
                <w:webHidden/>
              </w:rPr>
              <w:instrText xml:space="preserve"> PAGEREF _Toc140248591 \h </w:instrText>
            </w:r>
            <w:r>
              <w:rPr>
                <w:noProof/>
                <w:webHidden/>
              </w:rPr>
            </w:r>
          </w:ins>
          <w:r>
            <w:rPr>
              <w:noProof/>
              <w:webHidden/>
            </w:rPr>
            <w:fldChar w:fldCharType="separate"/>
          </w:r>
          <w:ins w:id="76"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1A0ADDD9" w14:textId="018C68A6" w:rsidR="00DD40B0" w:rsidRDefault="00DD40B0">
          <w:pPr>
            <w:pStyle w:val="TOC2"/>
            <w:tabs>
              <w:tab w:val="right" w:leader="dot" w:pos="9350"/>
            </w:tabs>
            <w:rPr>
              <w:ins w:id="77" w:author="Fernandes, Richard (he, him, his | il, le, lui)" w:date="2023-07-14T17:35:00Z"/>
              <w:rFonts w:eastAsiaTheme="minorEastAsia"/>
              <w:noProof/>
              <w:kern w:val="2"/>
              <w:lang w:eastAsia="en-CA"/>
              <w14:ligatures w14:val="standardContextual"/>
            </w:rPr>
          </w:pPr>
          <w:ins w:id="78"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"_Toc140248592"</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g.cm-2</w:t>
            </w:r>
            <w:r>
              <w:rPr>
                <w:noProof/>
                <w:webHidden/>
              </w:rPr>
              <w:tab/>
            </w:r>
            <w:r>
              <w:rPr>
                <w:noProof/>
                <w:webHidden/>
              </w:rPr>
              <w:fldChar w:fldCharType="begin"/>
            </w:r>
            <w:r>
              <w:rPr>
                <w:noProof/>
                <w:webHidden/>
              </w:rPr>
              <w:instrText xml:space="preserve"> PAGEREF _Toc140248592 \h </w:instrText>
            </w:r>
            <w:r>
              <w:rPr>
                <w:noProof/>
                <w:webHidden/>
              </w:rPr>
            </w:r>
          </w:ins>
          <w:r>
            <w:rPr>
              <w:noProof/>
              <w:webHidden/>
            </w:rPr>
            <w:fldChar w:fldCharType="separate"/>
          </w:r>
          <w:ins w:id="79"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2DED88F4" w14:textId="0B6D001D" w:rsidR="00DD40B0" w:rsidRDefault="00DD40B0">
          <w:pPr>
            <w:pStyle w:val="TOC2"/>
            <w:tabs>
              <w:tab w:val="right" w:leader="dot" w:pos="9350"/>
            </w:tabs>
            <w:rPr>
              <w:ins w:id="80" w:author="Fernandes, Richard (he, him, his | il, le, lui)" w:date="2023-07-14T17:35:00Z"/>
              <w:rFonts w:eastAsiaTheme="minorEastAsia"/>
              <w:noProof/>
              <w:kern w:val="2"/>
              <w:lang w:eastAsia="en-CA"/>
              <w14:ligatures w14:val="standardContextual"/>
            </w:rPr>
          </w:pPr>
          <w:ins w:id="81"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"_Toc140248593"</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CH20</w:t>
            </w:r>
            <w:r>
              <w:rPr>
                <w:noProof/>
                <w:webHidden/>
              </w:rPr>
              <w:tab/>
            </w:r>
            <w:r>
              <w:rPr>
                <w:noProof/>
                <w:webHidden/>
              </w:rPr>
              <w:fldChar w:fldCharType="begin"/>
            </w:r>
            <w:r>
              <w:rPr>
                <w:noProof/>
                <w:webHidden/>
              </w:rPr>
              <w:instrText xml:space="preserve"> PAGEREF _Toc140248593 \h </w:instrText>
            </w:r>
            <w:r>
              <w:rPr>
                <w:noProof/>
                <w:webHidden/>
              </w:rPr>
            </w:r>
          </w:ins>
          <w:r>
            <w:rPr>
              <w:noProof/>
              <w:webHidden/>
            </w:rPr>
            <w:fldChar w:fldCharType="separate"/>
          </w:r>
          <w:ins w:id="82"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0CABB82F" w14:textId="0ED03228" w:rsidR="00DD40B0" w:rsidRDefault="00DD40B0">
          <w:pPr>
            <w:pStyle w:val="TOC3"/>
            <w:tabs>
              <w:tab w:val="right" w:leader="dot" w:pos="9350"/>
            </w:tabs>
            <w:rPr>
              <w:ins w:id="83" w:author="Fernandes, Richard (he, him, his | il, le, lui)" w:date="2023-07-14T17:35:00Z"/>
              <w:rFonts w:eastAsiaTheme="minorEastAsia"/>
              <w:noProof/>
              <w:kern w:val="2"/>
              <w:lang w:eastAsia="en-CA"/>
              <w14:ligatures w14:val="standardContextual"/>
            </w:rPr>
          </w:pPr>
          <w:ins w:id="84"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"_Toc140248594"</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Water vapour concentration</w:t>
            </w:r>
            <w:r>
              <w:rPr>
                <w:noProof/>
                <w:webHidden/>
              </w:rPr>
              <w:tab/>
            </w:r>
            <w:r>
              <w:rPr>
                <w:noProof/>
                <w:webHidden/>
              </w:rPr>
              <w:fldChar w:fldCharType="begin"/>
            </w:r>
            <w:r>
              <w:rPr>
                <w:noProof/>
                <w:webHidden/>
              </w:rPr>
              <w:instrText xml:space="preserve"> PAGEREF _Toc140248594 \h </w:instrText>
            </w:r>
            <w:r>
              <w:rPr>
                <w:noProof/>
                <w:webHidden/>
              </w:rPr>
            </w:r>
          </w:ins>
          <w:r>
            <w:rPr>
              <w:noProof/>
              <w:webHidden/>
            </w:rPr>
            <w:fldChar w:fldCharType="separate"/>
          </w:r>
          <w:ins w:id="85"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32C597C0" w14:textId="796B78D4" w:rsidR="00DD40B0" w:rsidRDefault="00DD40B0">
          <w:pPr>
            <w:pStyle w:val="TOC2"/>
            <w:tabs>
              <w:tab w:val="right" w:leader="dot" w:pos="9350"/>
            </w:tabs>
            <w:rPr>
              <w:ins w:id="86" w:author="Fernandes, Richard (he, him, his | il, le, lui)" w:date="2023-07-14T17:35:00Z"/>
              <w:rFonts w:eastAsiaTheme="minorEastAsia"/>
              <w:noProof/>
              <w:kern w:val="2"/>
              <w:lang w:eastAsia="en-CA"/>
              <w14:ligatures w14:val="standardContextual"/>
            </w:rPr>
          </w:pPr>
          <w:ins w:id="87"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"_Toc140248595"</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g.cm-2</w:t>
            </w:r>
            <w:r>
              <w:rPr>
                <w:noProof/>
                <w:webHidden/>
              </w:rPr>
              <w:tab/>
            </w:r>
            <w:r>
              <w:rPr>
                <w:noProof/>
                <w:webHidden/>
              </w:rPr>
              <w:fldChar w:fldCharType="begin"/>
            </w:r>
            <w:r>
              <w:rPr>
                <w:noProof/>
                <w:webHidden/>
              </w:rPr>
              <w:instrText xml:space="preserve"> PAGEREF _Toc140248595 \h </w:instrText>
            </w:r>
            <w:r>
              <w:rPr>
                <w:noProof/>
                <w:webHidden/>
              </w:rPr>
            </w:r>
          </w:ins>
          <w:r>
            <w:rPr>
              <w:noProof/>
              <w:webHidden/>
            </w:rPr>
            <w:fldChar w:fldCharType="separate"/>
          </w:r>
          <w:ins w:id="88"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615B6ED3" w14:textId="5EC5269D" w:rsidR="00DD40B0" w:rsidRDefault="00DD40B0">
          <w:pPr>
            <w:pStyle w:val="TOC2"/>
            <w:tabs>
              <w:tab w:val="right" w:leader="dot" w:pos="9350"/>
            </w:tabs>
            <w:rPr>
              <w:ins w:id="89" w:author="Fernandes, Richard (he, him, his | il, le, lui)" w:date="2023-07-14T17:35:00Z"/>
              <w:rFonts w:eastAsiaTheme="minorEastAsia"/>
              <w:noProof/>
              <w:kern w:val="2"/>
              <w:lang w:eastAsia="en-CA"/>
              <w14:ligatures w14:val="standardContextual"/>
            </w:rPr>
          </w:pPr>
          <w:ins w:id="90"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"_Toc140248596"</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CO</w:t>
            </w:r>
            <w:r>
              <w:rPr>
                <w:noProof/>
                <w:webHidden/>
              </w:rPr>
              <w:tab/>
            </w:r>
            <w:r>
              <w:rPr>
                <w:noProof/>
                <w:webHidden/>
              </w:rPr>
              <w:fldChar w:fldCharType="begin"/>
            </w:r>
            <w:r>
              <w:rPr>
                <w:noProof/>
                <w:webHidden/>
              </w:rPr>
              <w:instrText xml:space="preserve"> PAGEREF _Toc140248596 \h </w:instrText>
            </w:r>
            <w:r>
              <w:rPr>
                <w:noProof/>
                <w:webHidden/>
              </w:rPr>
            </w:r>
          </w:ins>
          <w:r>
            <w:rPr>
              <w:noProof/>
              <w:webHidden/>
            </w:rPr>
            <w:fldChar w:fldCharType="separate"/>
          </w:r>
          <w:ins w:id="91"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0BB778D6" w14:textId="57306242" w:rsidR="00DD40B0" w:rsidRDefault="00DD40B0">
          <w:pPr>
            <w:pStyle w:val="TOC2"/>
            <w:tabs>
              <w:tab w:val="right" w:leader="dot" w:pos="9350"/>
            </w:tabs>
            <w:rPr>
              <w:ins w:id="92" w:author="Fernandes, Richard (he, him, his | il, le, lui)" w:date="2023-07-14T17:35:00Z"/>
              <w:rFonts w:eastAsiaTheme="minorEastAsia"/>
              <w:noProof/>
              <w:kern w:val="2"/>
              <w:lang w:eastAsia="en-CA"/>
              <w14:ligatures w14:val="standardContextual"/>
            </w:rPr>
          </w:pPr>
          <w:ins w:id="93"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"_Toc140248597"</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mol</w:t>
            </w:r>
            <w:r>
              <w:rPr>
                <w:noProof/>
                <w:webHidden/>
              </w:rPr>
              <w:tab/>
            </w:r>
            <w:r>
              <w:rPr>
                <w:noProof/>
                <w:webHidden/>
              </w:rPr>
              <w:fldChar w:fldCharType="begin"/>
            </w:r>
            <w:r>
              <w:rPr>
                <w:noProof/>
                <w:webHidden/>
              </w:rPr>
              <w:instrText xml:space="preserve"> PAGEREF _Toc140248597 \h </w:instrText>
            </w:r>
            <w:r>
              <w:rPr>
                <w:noProof/>
                <w:webHidden/>
              </w:rPr>
            </w:r>
          </w:ins>
          <w:r>
            <w:rPr>
              <w:noProof/>
              <w:webHidden/>
            </w:rPr>
            <w:fldChar w:fldCharType="separate"/>
          </w:r>
          <w:ins w:id="94"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18A3579A" w14:textId="7509657F" w:rsidR="00DD40B0" w:rsidRDefault="00DD40B0">
          <w:pPr>
            <w:pStyle w:val="TOC2"/>
            <w:tabs>
              <w:tab w:val="right" w:leader="dot" w:pos="9350"/>
            </w:tabs>
            <w:rPr>
              <w:ins w:id="95" w:author="Fernandes, Richard (he, him, his | il, le, lui)" w:date="2023-07-14T17:35:00Z"/>
              <w:rFonts w:eastAsiaTheme="minorEastAsia"/>
              <w:noProof/>
              <w:kern w:val="2"/>
              <w:lang w:eastAsia="en-CA"/>
              <w14:ligatures w14:val="standardContextual"/>
            </w:rPr>
          </w:pPr>
          <w:ins w:id="96"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"_Toc140248598"</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Cw</w:t>
            </w:r>
            <w:r>
              <w:rPr>
                <w:noProof/>
                <w:webHidden/>
              </w:rPr>
              <w:tab/>
            </w:r>
            <w:r>
              <w:rPr>
                <w:noProof/>
                <w:webHidden/>
              </w:rPr>
              <w:fldChar w:fldCharType="begin"/>
            </w:r>
            <w:r>
              <w:rPr>
                <w:noProof/>
                <w:webHidden/>
              </w:rPr>
              <w:instrText xml:space="preserve"> PAGEREF _Toc140248598 \h </w:instrText>
            </w:r>
            <w:r>
              <w:rPr>
                <w:noProof/>
                <w:webHidden/>
              </w:rPr>
            </w:r>
          </w:ins>
          <w:r>
            <w:rPr>
              <w:noProof/>
              <w:webHidden/>
            </w:rPr>
            <w:fldChar w:fldCharType="separate"/>
          </w:r>
          <w:ins w:id="97"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4D6468B7" w14:textId="4AF761F5" w:rsidR="00DD40B0" w:rsidRDefault="00DD40B0">
          <w:pPr>
            <w:pStyle w:val="TOC2"/>
            <w:tabs>
              <w:tab w:val="right" w:leader="dot" w:pos="9350"/>
            </w:tabs>
            <w:rPr>
              <w:ins w:id="98" w:author="Fernandes, Richard (he, him, his | il, le, lui)" w:date="2023-07-14T17:35:00Z"/>
              <w:rFonts w:eastAsiaTheme="minorEastAsia"/>
              <w:noProof/>
              <w:kern w:val="2"/>
              <w:lang w:eastAsia="en-CA"/>
              <w14:ligatures w14:val="standardContextual"/>
            </w:rPr>
          </w:pPr>
          <w:ins w:id="99" w:author="Fernandes, Richard (he, him, his | il, le, lui)" w:date="2023-07-14T17:35:00Z">
            <w:r w:rsidRPr="00C61FC4">
              <w:rPr>
                <w:rStyle w:val="Hyperlink"/>
                <w:noProof/>
              </w:rPr>
              <w:lastRenderedPageBreak/>
              <w:fldChar w:fldCharType="begin"/>
            </w:r>
            <w:r w:rsidRPr="00C61FC4">
              <w:rPr>
                <w:rStyle w:val="Hyperlink"/>
                <w:noProof/>
              </w:rPr>
              <w:instrText xml:space="preserve"> </w:instrText>
            </w:r>
            <w:r>
              <w:rPr>
                <w:noProof/>
              </w:rPr>
              <w:instrText>HYPERLINK \l "_Toc140248599"</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µg.cm-2</w:t>
            </w:r>
            <w:r>
              <w:rPr>
                <w:noProof/>
                <w:webHidden/>
              </w:rPr>
              <w:tab/>
            </w:r>
            <w:r>
              <w:rPr>
                <w:noProof/>
                <w:webHidden/>
              </w:rPr>
              <w:fldChar w:fldCharType="begin"/>
            </w:r>
            <w:r>
              <w:rPr>
                <w:noProof/>
                <w:webHidden/>
              </w:rPr>
              <w:instrText xml:space="preserve"> PAGEREF _Toc140248599 \h </w:instrText>
            </w:r>
            <w:r>
              <w:rPr>
                <w:noProof/>
                <w:webHidden/>
              </w:rPr>
            </w:r>
          </w:ins>
          <w:r>
            <w:rPr>
              <w:noProof/>
              <w:webHidden/>
            </w:rPr>
            <w:fldChar w:fldCharType="separate"/>
          </w:r>
          <w:ins w:id="100"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2012100C" w14:textId="61E6CFAF" w:rsidR="00DD40B0" w:rsidRDefault="00DD40B0">
          <w:pPr>
            <w:pStyle w:val="TOC2"/>
            <w:tabs>
              <w:tab w:val="right" w:leader="dot" w:pos="9350"/>
            </w:tabs>
            <w:rPr>
              <w:ins w:id="101" w:author="Fernandes, Richard (he, him, his | il, le, lui)" w:date="2023-07-14T17:35:00Z"/>
              <w:rFonts w:eastAsiaTheme="minorEastAsia"/>
              <w:noProof/>
              <w:kern w:val="2"/>
              <w:lang w:eastAsia="en-CA"/>
              <w14:ligatures w14:val="standardContextual"/>
            </w:rPr>
          </w:pPr>
          <w:ins w:id="102"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"_Toc140248600"</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CWC</w:t>
            </w:r>
            <w:r>
              <w:rPr>
                <w:noProof/>
                <w:webHidden/>
              </w:rPr>
              <w:tab/>
            </w:r>
            <w:r>
              <w:rPr>
                <w:noProof/>
                <w:webHidden/>
              </w:rPr>
              <w:fldChar w:fldCharType="begin"/>
            </w:r>
            <w:r>
              <w:rPr>
                <w:noProof/>
                <w:webHidden/>
              </w:rPr>
              <w:instrText xml:space="preserve"> PAGEREF _Toc140248600 \h </w:instrText>
            </w:r>
            <w:r>
              <w:rPr>
                <w:noProof/>
                <w:webHidden/>
              </w:rPr>
            </w:r>
          </w:ins>
          <w:r>
            <w:rPr>
              <w:noProof/>
              <w:webHidden/>
            </w:rPr>
            <w:fldChar w:fldCharType="separate"/>
          </w:r>
          <w:ins w:id="103"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6FFE4E7C" w14:textId="6099A03C" w:rsidR="00DD40B0" w:rsidRDefault="00DD40B0">
          <w:pPr>
            <w:pStyle w:val="TOC2"/>
            <w:tabs>
              <w:tab w:val="right" w:leader="dot" w:pos="9350"/>
            </w:tabs>
            <w:rPr>
              <w:ins w:id="104" w:author="Fernandes, Richard (he, him, his | il, le, lui)" w:date="2023-07-14T17:35:00Z"/>
              <w:rFonts w:eastAsiaTheme="minorEastAsia"/>
              <w:noProof/>
              <w:kern w:val="2"/>
              <w:lang w:eastAsia="en-CA"/>
              <w14:ligatures w14:val="standardContextual"/>
            </w:rPr>
          </w:pPr>
          <w:ins w:id="105"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"_Toc140248601"</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Campy water content</w:t>
            </w:r>
            <w:r>
              <w:rPr>
                <w:noProof/>
                <w:webHidden/>
              </w:rPr>
              <w:tab/>
            </w:r>
            <w:r>
              <w:rPr>
                <w:noProof/>
                <w:webHidden/>
              </w:rPr>
              <w:fldChar w:fldCharType="begin"/>
            </w:r>
            <w:r>
              <w:rPr>
                <w:noProof/>
                <w:webHidden/>
              </w:rPr>
              <w:instrText xml:space="preserve"> PAGEREF _Toc140248601 \h </w:instrText>
            </w:r>
            <w:r>
              <w:rPr>
                <w:noProof/>
                <w:webHidden/>
              </w:rPr>
            </w:r>
          </w:ins>
          <w:r>
            <w:rPr>
              <w:noProof/>
              <w:webHidden/>
            </w:rPr>
            <w:fldChar w:fldCharType="separate"/>
          </w:r>
          <w:ins w:id="106"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0A15D8BF" w14:textId="05C067C5" w:rsidR="00DD40B0" w:rsidRDefault="00DD40B0">
          <w:pPr>
            <w:pStyle w:val="TOC2"/>
            <w:tabs>
              <w:tab w:val="right" w:leader="dot" w:pos="9350"/>
            </w:tabs>
            <w:rPr>
              <w:ins w:id="107" w:author="Fernandes, Richard (he, him, his | il, le, lui)" w:date="2023-07-14T17:35:00Z"/>
              <w:rFonts w:eastAsiaTheme="minorEastAsia"/>
              <w:noProof/>
              <w:kern w:val="2"/>
              <w:lang w:eastAsia="en-CA"/>
              <w14:ligatures w14:val="standardContextual"/>
            </w:rPr>
          </w:pPr>
          <w:ins w:id="108"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"_Toc140248602"</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g.cm-2</w:t>
            </w:r>
            <w:r>
              <w:rPr>
                <w:noProof/>
                <w:webHidden/>
              </w:rPr>
              <w:tab/>
            </w:r>
            <w:r>
              <w:rPr>
                <w:noProof/>
                <w:webHidden/>
              </w:rPr>
              <w:fldChar w:fldCharType="begin"/>
            </w:r>
            <w:r>
              <w:rPr>
                <w:noProof/>
                <w:webHidden/>
              </w:rPr>
              <w:instrText xml:space="preserve"> PAGEREF _Toc140248602 \h </w:instrText>
            </w:r>
            <w:r>
              <w:rPr>
                <w:noProof/>
                <w:webHidden/>
              </w:rPr>
            </w:r>
          </w:ins>
          <w:r>
            <w:rPr>
              <w:noProof/>
              <w:webHidden/>
            </w:rPr>
            <w:fldChar w:fldCharType="separate"/>
          </w:r>
          <w:ins w:id="109"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0328C7DF" w14:textId="3EF04545" w:rsidR="00DD40B0" w:rsidRDefault="00DD40B0">
          <w:pPr>
            <w:pStyle w:val="TOC2"/>
            <w:tabs>
              <w:tab w:val="right" w:leader="dot" w:pos="9350"/>
            </w:tabs>
            <w:rPr>
              <w:ins w:id="110" w:author="Fernandes, Richard (he, him, his | il, le, lui)" w:date="2023-07-14T17:35:00Z"/>
              <w:rFonts w:eastAsiaTheme="minorEastAsia"/>
              <w:noProof/>
              <w:kern w:val="2"/>
              <w:lang w:eastAsia="en-CA"/>
              <w14:ligatures w14:val="standardContextual"/>
            </w:rPr>
          </w:pPr>
          <w:ins w:id="111"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"_Toc140248603"</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Cx</w:t>
            </w:r>
            <w:r>
              <w:rPr>
                <w:noProof/>
                <w:webHidden/>
              </w:rPr>
              <w:tab/>
            </w:r>
            <w:r>
              <w:rPr>
                <w:noProof/>
                <w:webHidden/>
              </w:rPr>
              <w:fldChar w:fldCharType="begin"/>
            </w:r>
            <w:r>
              <w:rPr>
                <w:noProof/>
                <w:webHidden/>
              </w:rPr>
              <w:instrText xml:space="preserve"> PAGEREF _Toc140248603 \h </w:instrText>
            </w:r>
            <w:r>
              <w:rPr>
                <w:noProof/>
                <w:webHidden/>
              </w:rPr>
            </w:r>
          </w:ins>
          <w:r>
            <w:rPr>
              <w:noProof/>
              <w:webHidden/>
            </w:rPr>
            <w:fldChar w:fldCharType="separate"/>
          </w:r>
          <w:ins w:id="112"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4E885721" w14:textId="4298E6B9" w:rsidR="00DD40B0" w:rsidRDefault="00DD40B0">
          <w:pPr>
            <w:pStyle w:val="TOC2"/>
            <w:tabs>
              <w:tab w:val="right" w:leader="dot" w:pos="9350"/>
            </w:tabs>
            <w:rPr>
              <w:ins w:id="113" w:author="Fernandes, Richard (he, him, his | il, le, lui)" w:date="2023-07-14T17:35:00Z"/>
              <w:rFonts w:eastAsiaTheme="minorEastAsia"/>
              <w:noProof/>
              <w:kern w:val="2"/>
              <w:lang w:eastAsia="en-CA"/>
              <w14:ligatures w14:val="standardContextual"/>
            </w:rPr>
          </w:pPr>
          <w:ins w:id="114"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"_Toc140248604"</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µg.cm-2</w:t>
            </w:r>
            <w:r>
              <w:rPr>
                <w:noProof/>
                <w:webHidden/>
              </w:rPr>
              <w:tab/>
            </w:r>
            <w:r>
              <w:rPr>
                <w:noProof/>
                <w:webHidden/>
              </w:rPr>
              <w:fldChar w:fldCharType="begin"/>
            </w:r>
            <w:r>
              <w:rPr>
                <w:noProof/>
                <w:webHidden/>
              </w:rPr>
              <w:instrText xml:space="preserve"> PAGEREF _Toc140248604 \h </w:instrText>
            </w:r>
            <w:r>
              <w:rPr>
                <w:noProof/>
                <w:webHidden/>
              </w:rPr>
            </w:r>
          </w:ins>
          <w:r>
            <w:rPr>
              <w:noProof/>
              <w:webHidden/>
            </w:rPr>
            <w:fldChar w:fldCharType="separate"/>
          </w:r>
          <w:ins w:id="115"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5F8371C4" w14:textId="468533C3" w:rsidR="00DD40B0" w:rsidRDefault="00DD40B0">
          <w:pPr>
            <w:pStyle w:val="TOC2"/>
            <w:tabs>
              <w:tab w:val="right" w:leader="dot" w:pos="9350"/>
            </w:tabs>
            <w:rPr>
              <w:ins w:id="116" w:author="Fernandes, Richard (he, him, his | il, le, lui)" w:date="2023-07-14T17:35:00Z"/>
              <w:rFonts w:eastAsiaTheme="minorEastAsia"/>
              <w:noProof/>
              <w:kern w:val="2"/>
              <w:lang w:eastAsia="en-CA"/>
              <w14:ligatures w14:val="standardContextual"/>
            </w:rPr>
          </w:pPr>
          <w:ins w:id="117"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"_Toc140248605"</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D</w:t>
            </w:r>
            <w:r>
              <w:rPr>
                <w:noProof/>
                <w:webHidden/>
              </w:rPr>
              <w:tab/>
            </w:r>
            <w:r>
              <w:rPr>
                <w:noProof/>
                <w:webHidden/>
              </w:rPr>
              <w:fldChar w:fldCharType="begin"/>
            </w:r>
            <w:r>
              <w:rPr>
                <w:noProof/>
                <w:webHidden/>
              </w:rPr>
              <w:instrText xml:space="preserve"> PAGEREF _Toc140248605 \h </w:instrText>
            </w:r>
            <w:r>
              <w:rPr>
                <w:noProof/>
                <w:webHidden/>
              </w:rPr>
            </w:r>
          </w:ins>
          <w:r>
            <w:rPr>
              <w:noProof/>
              <w:webHidden/>
            </w:rPr>
            <w:fldChar w:fldCharType="separate"/>
          </w:r>
          <w:ins w:id="118"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50B068CF" w14:textId="485591DB" w:rsidR="00DD40B0" w:rsidRDefault="00DD40B0">
          <w:pPr>
            <w:pStyle w:val="TOC2"/>
            <w:tabs>
              <w:tab w:val="right" w:leader="dot" w:pos="9350"/>
            </w:tabs>
            <w:rPr>
              <w:ins w:id="119" w:author="Fernandes, Richard (he, him, his | il, le, lui)" w:date="2023-07-14T17:35:00Z"/>
              <w:rFonts w:eastAsiaTheme="minorEastAsia"/>
              <w:noProof/>
              <w:kern w:val="2"/>
              <w:lang w:eastAsia="en-CA"/>
              <w14:ligatures w14:val="standardContextual"/>
            </w:rPr>
          </w:pPr>
          <w:ins w:id="120"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"_Toc140248606"</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Canopy directional scattering factor</w:t>
            </w:r>
            <w:r>
              <w:rPr>
                <w:noProof/>
                <w:webHidden/>
              </w:rPr>
              <w:tab/>
            </w:r>
            <w:r>
              <w:rPr>
                <w:noProof/>
                <w:webHidden/>
              </w:rPr>
              <w:fldChar w:fldCharType="begin"/>
            </w:r>
            <w:r>
              <w:rPr>
                <w:noProof/>
                <w:webHidden/>
              </w:rPr>
              <w:instrText xml:space="preserve"> PAGEREF _Toc140248606 \h </w:instrText>
            </w:r>
            <w:r>
              <w:rPr>
                <w:noProof/>
                <w:webHidden/>
              </w:rPr>
            </w:r>
          </w:ins>
          <w:r>
            <w:rPr>
              <w:noProof/>
              <w:webHidden/>
            </w:rPr>
            <w:fldChar w:fldCharType="separate"/>
          </w:r>
          <w:ins w:id="121"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1AB1A9AA" w14:textId="193A121D" w:rsidR="00DD40B0" w:rsidRDefault="00DD40B0">
          <w:pPr>
            <w:pStyle w:val="TOC2"/>
            <w:tabs>
              <w:tab w:val="right" w:leader="dot" w:pos="9350"/>
            </w:tabs>
            <w:rPr>
              <w:ins w:id="122" w:author="Fernandes, Richard (he, him, his | il, le, lui)" w:date="2023-07-14T17:35:00Z"/>
              <w:rFonts w:eastAsiaTheme="minorEastAsia"/>
              <w:noProof/>
              <w:kern w:val="2"/>
              <w:lang w:eastAsia="en-CA"/>
              <w14:ligatures w14:val="standardContextual"/>
            </w:rPr>
          </w:pPr>
          <w:ins w:id="123"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"_Toc140248607"</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DIM</w:t>
            </w:r>
            <w:r>
              <w:rPr>
                <w:noProof/>
                <w:webHidden/>
              </w:rPr>
              <w:tab/>
            </w:r>
            <w:r>
              <w:rPr>
                <w:noProof/>
                <w:webHidden/>
              </w:rPr>
              <w:fldChar w:fldCharType="begin"/>
            </w:r>
            <w:r>
              <w:rPr>
                <w:noProof/>
                <w:webHidden/>
              </w:rPr>
              <w:instrText xml:space="preserve"> PAGEREF _Toc140248607 \h </w:instrText>
            </w:r>
            <w:r>
              <w:rPr>
                <w:noProof/>
                <w:webHidden/>
              </w:rPr>
            </w:r>
          </w:ins>
          <w:r>
            <w:rPr>
              <w:noProof/>
              <w:webHidden/>
            </w:rPr>
            <w:fldChar w:fldCharType="separate"/>
          </w:r>
          <w:ins w:id="124"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2CC697C8" w14:textId="08430AFB" w:rsidR="00DD40B0" w:rsidRDefault="00DD40B0">
          <w:pPr>
            <w:pStyle w:val="TOC2"/>
            <w:tabs>
              <w:tab w:val="right" w:leader="dot" w:pos="9350"/>
            </w:tabs>
            <w:rPr>
              <w:ins w:id="125" w:author="Fernandes, Richard (he, him, his | il, le, lui)" w:date="2023-07-14T17:35:00Z"/>
              <w:rFonts w:eastAsiaTheme="minorEastAsia"/>
              <w:noProof/>
              <w:kern w:val="2"/>
              <w:lang w:eastAsia="en-CA"/>
              <w14:ligatures w14:val="standardContextual"/>
            </w:rPr>
          </w:pPr>
          <w:ins w:id="126"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"_Toc140248608"</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DOY</w:t>
            </w:r>
            <w:r>
              <w:rPr>
                <w:noProof/>
                <w:webHidden/>
              </w:rPr>
              <w:tab/>
            </w:r>
            <w:r>
              <w:rPr>
                <w:noProof/>
                <w:webHidden/>
              </w:rPr>
              <w:fldChar w:fldCharType="begin"/>
            </w:r>
            <w:r>
              <w:rPr>
                <w:noProof/>
                <w:webHidden/>
              </w:rPr>
              <w:instrText xml:space="preserve"> PAGEREF _Toc140248608 \h </w:instrText>
            </w:r>
            <w:r>
              <w:rPr>
                <w:noProof/>
                <w:webHidden/>
              </w:rPr>
            </w:r>
          </w:ins>
          <w:r>
            <w:rPr>
              <w:noProof/>
              <w:webHidden/>
            </w:rPr>
            <w:fldChar w:fldCharType="separate"/>
          </w:r>
          <w:ins w:id="127"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59B98FE6" w14:textId="64B3DD31" w:rsidR="00DD40B0" w:rsidRDefault="00DD40B0">
          <w:pPr>
            <w:pStyle w:val="TOC2"/>
            <w:tabs>
              <w:tab w:val="right" w:leader="dot" w:pos="9350"/>
            </w:tabs>
            <w:rPr>
              <w:ins w:id="128" w:author="Fernandes, Richard (he, him, his | il, le, lui)" w:date="2023-07-14T17:35:00Z"/>
              <w:rFonts w:eastAsiaTheme="minorEastAsia"/>
              <w:noProof/>
              <w:kern w:val="2"/>
              <w:lang w:eastAsia="en-CA"/>
              <w14:ligatures w14:val="standardContextual"/>
            </w:rPr>
          </w:pPr>
          <w:ins w:id="129"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"_Toc140248609"</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Day number</w:t>
            </w:r>
            <w:r>
              <w:rPr>
                <w:noProof/>
                <w:webHidden/>
              </w:rPr>
              <w:tab/>
            </w:r>
            <w:r>
              <w:rPr>
                <w:noProof/>
                <w:webHidden/>
              </w:rPr>
              <w:fldChar w:fldCharType="begin"/>
            </w:r>
            <w:r>
              <w:rPr>
                <w:noProof/>
                <w:webHidden/>
              </w:rPr>
              <w:instrText xml:space="preserve"> PAGEREF _Toc140248609 \h </w:instrText>
            </w:r>
            <w:r>
              <w:rPr>
                <w:noProof/>
                <w:webHidden/>
              </w:rPr>
            </w:r>
          </w:ins>
          <w:r>
            <w:rPr>
              <w:noProof/>
              <w:webHidden/>
            </w:rPr>
            <w:fldChar w:fldCharType="separate"/>
          </w:r>
          <w:ins w:id="130"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3ED245E5" w14:textId="1C41E5BC" w:rsidR="00DD40B0" w:rsidRDefault="00DD40B0">
          <w:pPr>
            <w:pStyle w:val="TOC2"/>
            <w:tabs>
              <w:tab w:val="right" w:leader="dot" w:pos="9350"/>
            </w:tabs>
            <w:rPr>
              <w:ins w:id="131" w:author="Fernandes, Richard (he, him, his | il, le, lui)" w:date="2023-07-14T17:35:00Z"/>
              <w:rFonts w:eastAsiaTheme="minorEastAsia"/>
              <w:noProof/>
              <w:kern w:val="2"/>
              <w:lang w:eastAsia="en-CA"/>
              <w14:ligatures w14:val="standardContextual"/>
            </w:rPr>
          </w:pPr>
          <w:ins w:id="132"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"_Toc140248610"</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fAPAR</w:t>
            </w:r>
            <w:r>
              <w:rPr>
                <w:noProof/>
                <w:webHidden/>
              </w:rPr>
              <w:tab/>
            </w:r>
            <w:r>
              <w:rPr>
                <w:noProof/>
                <w:webHidden/>
              </w:rPr>
              <w:fldChar w:fldCharType="begin"/>
            </w:r>
            <w:r>
              <w:rPr>
                <w:noProof/>
                <w:webHidden/>
              </w:rPr>
              <w:instrText xml:space="preserve"> PAGEREF _Toc140248610 \h </w:instrText>
            </w:r>
            <w:r>
              <w:rPr>
                <w:noProof/>
                <w:webHidden/>
              </w:rPr>
            </w:r>
          </w:ins>
          <w:r>
            <w:rPr>
              <w:noProof/>
              <w:webHidden/>
            </w:rPr>
            <w:fldChar w:fldCharType="separate"/>
          </w:r>
          <w:ins w:id="133"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23D025C7" w14:textId="28E853AF" w:rsidR="00DD40B0" w:rsidRDefault="00DD40B0">
          <w:pPr>
            <w:pStyle w:val="TOC2"/>
            <w:tabs>
              <w:tab w:val="right" w:leader="dot" w:pos="9350"/>
            </w:tabs>
            <w:rPr>
              <w:ins w:id="134" w:author="Fernandes, Richard (he, him, his | il, le, lui)" w:date="2023-07-14T17:35:00Z"/>
              <w:rFonts w:eastAsiaTheme="minorEastAsia"/>
              <w:noProof/>
              <w:kern w:val="2"/>
              <w:lang w:eastAsia="en-CA"/>
              <w14:ligatures w14:val="standardContextual"/>
            </w:rPr>
          </w:pPr>
          <w:ins w:id="135"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"_Toc140248611"</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Fraction absorbed photosynthetically active radiation</w:t>
            </w:r>
            <w:r>
              <w:rPr>
                <w:noProof/>
                <w:webHidden/>
              </w:rPr>
              <w:tab/>
            </w:r>
            <w:r>
              <w:rPr>
                <w:noProof/>
                <w:webHidden/>
              </w:rPr>
              <w:fldChar w:fldCharType="begin"/>
            </w:r>
            <w:r>
              <w:rPr>
                <w:noProof/>
                <w:webHidden/>
              </w:rPr>
              <w:instrText xml:space="preserve"> PAGEREF _Toc140248611 \h </w:instrText>
            </w:r>
            <w:r>
              <w:rPr>
                <w:noProof/>
                <w:webHidden/>
              </w:rPr>
            </w:r>
          </w:ins>
          <w:r>
            <w:rPr>
              <w:noProof/>
              <w:webHidden/>
            </w:rPr>
            <w:fldChar w:fldCharType="separate"/>
          </w:r>
          <w:ins w:id="136"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034616FE" w14:textId="1022E9DA" w:rsidR="00DD40B0" w:rsidRDefault="00DD40B0">
          <w:pPr>
            <w:pStyle w:val="TOC2"/>
            <w:tabs>
              <w:tab w:val="right" w:leader="dot" w:pos="9350"/>
            </w:tabs>
            <w:rPr>
              <w:ins w:id="137" w:author="Fernandes, Richard (he, him, his | il, le, lui)" w:date="2023-07-14T17:35:00Z"/>
              <w:rFonts w:eastAsiaTheme="minorEastAsia"/>
              <w:noProof/>
              <w:kern w:val="2"/>
              <w:lang w:eastAsia="en-CA"/>
              <w14:ligatures w14:val="standardContextual"/>
            </w:rPr>
          </w:pPr>
          <w:ins w:id="138"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"_Toc140248612"</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DIM (0-1)</w:t>
            </w:r>
            <w:r>
              <w:rPr>
                <w:noProof/>
                <w:webHidden/>
              </w:rPr>
              <w:tab/>
            </w:r>
            <w:r>
              <w:rPr>
                <w:noProof/>
                <w:webHidden/>
              </w:rPr>
              <w:fldChar w:fldCharType="begin"/>
            </w:r>
            <w:r>
              <w:rPr>
                <w:noProof/>
                <w:webHidden/>
              </w:rPr>
              <w:instrText xml:space="preserve"> PAGEREF _Toc140248612 \h </w:instrText>
            </w:r>
            <w:r>
              <w:rPr>
                <w:noProof/>
                <w:webHidden/>
              </w:rPr>
            </w:r>
          </w:ins>
          <w:r>
            <w:rPr>
              <w:noProof/>
              <w:webHidden/>
            </w:rPr>
            <w:fldChar w:fldCharType="separate"/>
          </w:r>
          <w:ins w:id="139"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32ECBDA1" w14:textId="0C75FA10" w:rsidR="00DD40B0" w:rsidRDefault="00DD40B0">
          <w:pPr>
            <w:pStyle w:val="TOC2"/>
            <w:tabs>
              <w:tab w:val="right" w:leader="dot" w:pos="9350"/>
            </w:tabs>
            <w:rPr>
              <w:ins w:id="140" w:author="Fernandes, Richard (he, him, his | il, le, lui)" w:date="2023-07-14T17:35:00Z"/>
              <w:rFonts w:eastAsiaTheme="minorEastAsia"/>
              <w:noProof/>
              <w:kern w:val="2"/>
              <w:lang w:eastAsia="en-CA"/>
              <w14:ligatures w14:val="standardContextual"/>
            </w:rPr>
          </w:pPr>
          <w:ins w:id="141"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"_Toc140248613"</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fCOVER</w:t>
            </w:r>
            <w:r>
              <w:rPr>
                <w:noProof/>
                <w:webHidden/>
              </w:rPr>
              <w:tab/>
            </w:r>
            <w:r>
              <w:rPr>
                <w:noProof/>
                <w:webHidden/>
              </w:rPr>
              <w:fldChar w:fldCharType="begin"/>
            </w:r>
            <w:r>
              <w:rPr>
                <w:noProof/>
                <w:webHidden/>
              </w:rPr>
              <w:instrText xml:space="preserve"> PAGEREF _Toc140248613 \h </w:instrText>
            </w:r>
            <w:r>
              <w:rPr>
                <w:noProof/>
                <w:webHidden/>
              </w:rPr>
            </w:r>
          </w:ins>
          <w:r>
            <w:rPr>
              <w:noProof/>
              <w:webHidden/>
            </w:rPr>
            <w:fldChar w:fldCharType="separate"/>
          </w:r>
          <w:ins w:id="142"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3F339B8A" w14:textId="6C4A366A" w:rsidR="00DD40B0" w:rsidRDefault="00DD40B0">
          <w:pPr>
            <w:pStyle w:val="TOC2"/>
            <w:tabs>
              <w:tab w:val="right" w:leader="dot" w:pos="9350"/>
            </w:tabs>
            <w:rPr>
              <w:ins w:id="143" w:author="Fernandes, Richard (he, him, his | il, le, lui)" w:date="2023-07-14T17:35:00Z"/>
              <w:rFonts w:eastAsiaTheme="minorEastAsia"/>
              <w:noProof/>
              <w:kern w:val="2"/>
              <w:lang w:eastAsia="en-CA"/>
              <w14:ligatures w14:val="standardContextual"/>
            </w:rPr>
          </w:pPr>
          <w:ins w:id="144"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"_Toc140248614"</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Fraction cover</w:t>
            </w:r>
            <w:r>
              <w:rPr>
                <w:noProof/>
                <w:webHidden/>
              </w:rPr>
              <w:tab/>
            </w:r>
            <w:r>
              <w:rPr>
                <w:noProof/>
                <w:webHidden/>
              </w:rPr>
              <w:fldChar w:fldCharType="begin"/>
            </w:r>
            <w:r>
              <w:rPr>
                <w:noProof/>
                <w:webHidden/>
              </w:rPr>
              <w:instrText xml:space="preserve"> PAGEREF _Toc140248614 \h </w:instrText>
            </w:r>
            <w:r>
              <w:rPr>
                <w:noProof/>
                <w:webHidden/>
              </w:rPr>
            </w:r>
          </w:ins>
          <w:r>
            <w:rPr>
              <w:noProof/>
              <w:webHidden/>
            </w:rPr>
            <w:fldChar w:fldCharType="separate"/>
          </w:r>
          <w:ins w:id="145"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39E2C3A4" w14:textId="016288FD" w:rsidR="00DD40B0" w:rsidRDefault="00DD40B0">
          <w:pPr>
            <w:pStyle w:val="TOC2"/>
            <w:tabs>
              <w:tab w:val="right" w:leader="dot" w:pos="9350"/>
            </w:tabs>
            <w:rPr>
              <w:ins w:id="146" w:author="Fernandes, Richard (he, him, his | il, le, lui)" w:date="2023-07-14T17:35:00Z"/>
              <w:rFonts w:eastAsiaTheme="minorEastAsia"/>
              <w:noProof/>
              <w:kern w:val="2"/>
              <w:lang w:eastAsia="en-CA"/>
              <w14:ligatures w14:val="standardContextual"/>
            </w:rPr>
          </w:pPr>
          <w:ins w:id="147"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"_Toc140248615"</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DIM (0-1)</w:t>
            </w:r>
            <w:r>
              <w:rPr>
                <w:noProof/>
                <w:webHidden/>
              </w:rPr>
              <w:tab/>
            </w:r>
            <w:r>
              <w:rPr>
                <w:noProof/>
                <w:webHidden/>
              </w:rPr>
              <w:fldChar w:fldCharType="begin"/>
            </w:r>
            <w:r>
              <w:rPr>
                <w:noProof/>
                <w:webHidden/>
              </w:rPr>
              <w:instrText xml:space="preserve"> PAGEREF _Toc140248615 \h </w:instrText>
            </w:r>
            <w:r>
              <w:rPr>
                <w:noProof/>
                <w:webHidden/>
              </w:rPr>
            </w:r>
          </w:ins>
          <w:r>
            <w:rPr>
              <w:noProof/>
              <w:webHidden/>
            </w:rPr>
            <w:fldChar w:fldCharType="separate"/>
          </w:r>
          <w:ins w:id="148" w:author="Fernandes, Richard (he, him, his | il, le, lui)" w:date="2023-07-14T17:35:00Z">
            <w:r>
              <w:rPr>
                <w:noProof/>
                <w:webHidden/>
              </w:rPr>
              <w:t>18</w:t>
            </w:r>
            <w:r>
              <w:rPr>
                <w:noProof/>
                <w:webHidden/>
              </w:rPr>
              <w:fldChar w:fldCharType="end"/>
            </w:r>
            <w:r w:rsidRPr="00C61FC4">
              <w:rPr>
                <w:rStyle w:val="Hyperlink"/>
                <w:noProof/>
              </w:rPr>
              <w:fldChar w:fldCharType="end"/>
            </w:r>
          </w:ins>
        </w:p>
        <w:p w14:paraId="4B78417F" w14:textId="20F0D890" w:rsidR="00DD40B0" w:rsidRDefault="00DD40B0">
          <w:pPr>
            <w:pStyle w:val="TOC2"/>
            <w:tabs>
              <w:tab w:val="right" w:leader="dot" w:pos="9350"/>
            </w:tabs>
            <w:rPr>
              <w:ins w:id="149" w:author="Fernandes, Richard (he, him, his | il, le, lui)" w:date="2023-07-14T17:35:00Z"/>
              <w:rFonts w:eastAsiaTheme="minorEastAsia"/>
              <w:noProof/>
              <w:kern w:val="2"/>
              <w:lang w:eastAsia="en-CA"/>
              <w14:ligatures w14:val="standardContextual"/>
            </w:rPr>
          </w:pPr>
          <w:ins w:id="150"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"_Toc140248616"</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LAD</w:t>
            </w:r>
            <w:r>
              <w:rPr>
                <w:noProof/>
                <w:webHidden/>
              </w:rPr>
              <w:tab/>
            </w:r>
            <w:r>
              <w:rPr>
                <w:noProof/>
                <w:webHidden/>
              </w:rPr>
              <w:fldChar w:fldCharType="begin"/>
            </w:r>
            <w:r>
              <w:rPr>
                <w:noProof/>
                <w:webHidden/>
              </w:rPr>
              <w:instrText xml:space="preserve"> PAGEREF _Toc140248616 \h </w:instrText>
            </w:r>
            <w:r>
              <w:rPr>
                <w:noProof/>
                <w:webHidden/>
              </w:rPr>
            </w:r>
          </w:ins>
          <w:r>
            <w:rPr>
              <w:noProof/>
              <w:webHidden/>
            </w:rPr>
            <w:fldChar w:fldCharType="separate"/>
          </w:r>
          <w:ins w:id="151" w:author="Fernandes, Richard (he, him, his | il, le, lui)" w:date="2023-07-14T17:35:00Z">
            <w:r>
              <w:rPr>
                <w:noProof/>
                <w:webHidden/>
              </w:rPr>
              <w:t>19</w:t>
            </w:r>
            <w:r>
              <w:rPr>
                <w:noProof/>
                <w:webHidden/>
              </w:rPr>
              <w:fldChar w:fldCharType="end"/>
            </w:r>
            <w:r w:rsidRPr="00C61FC4">
              <w:rPr>
                <w:rStyle w:val="Hyperlink"/>
                <w:noProof/>
              </w:rPr>
              <w:fldChar w:fldCharType="end"/>
            </w:r>
          </w:ins>
        </w:p>
        <w:p w14:paraId="5F757396" w14:textId="72B3C590" w:rsidR="00DD40B0" w:rsidRDefault="00DD40B0">
          <w:pPr>
            <w:pStyle w:val="TOC2"/>
            <w:tabs>
              <w:tab w:val="right" w:leader="dot" w:pos="9350"/>
            </w:tabs>
            <w:rPr>
              <w:ins w:id="152" w:author="Fernandes, Richard (he, him, his | il, le, lui)" w:date="2023-07-14T17:35:00Z"/>
              <w:rFonts w:eastAsiaTheme="minorEastAsia"/>
              <w:noProof/>
              <w:kern w:val="2"/>
              <w:lang w:eastAsia="en-CA"/>
              <w14:ligatures w14:val="standardContextual"/>
            </w:rPr>
          </w:pPr>
          <w:ins w:id="153"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"_Toc140248617"</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Leaf angle distribution</w:t>
            </w:r>
            <w:r>
              <w:rPr>
                <w:noProof/>
                <w:webHidden/>
              </w:rPr>
              <w:tab/>
            </w:r>
            <w:r>
              <w:rPr>
                <w:noProof/>
                <w:webHidden/>
              </w:rPr>
              <w:fldChar w:fldCharType="begin"/>
            </w:r>
            <w:r>
              <w:rPr>
                <w:noProof/>
                <w:webHidden/>
              </w:rPr>
              <w:instrText xml:space="preserve"> PAGEREF _Toc140248617 \h </w:instrText>
            </w:r>
            <w:r>
              <w:rPr>
                <w:noProof/>
                <w:webHidden/>
              </w:rPr>
            </w:r>
          </w:ins>
          <w:r>
            <w:rPr>
              <w:noProof/>
              <w:webHidden/>
            </w:rPr>
            <w:fldChar w:fldCharType="separate"/>
          </w:r>
          <w:ins w:id="154" w:author="Fernandes, Richard (he, him, his | il, le, lui)" w:date="2023-07-14T17:35:00Z">
            <w:r>
              <w:rPr>
                <w:noProof/>
                <w:webHidden/>
              </w:rPr>
              <w:t>19</w:t>
            </w:r>
            <w:r>
              <w:rPr>
                <w:noProof/>
                <w:webHidden/>
              </w:rPr>
              <w:fldChar w:fldCharType="end"/>
            </w:r>
            <w:r w:rsidRPr="00C61FC4">
              <w:rPr>
                <w:rStyle w:val="Hyperlink"/>
                <w:noProof/>
              </w:rPr>
              <w:fldChar w:fldCharType="end"/>
            </w:r>
          </w:ins>
        </w:p>
        <w:p w14:paraId="37E02227" w14:textId="7D6165CB" w:rsidR="00DD40B0" w:rsidRDefault="00DD40B0">
          <w:pPr>
            <w:pStyle w:val="TOC2"/>
            <w:tabs>
              <w:tab w:val="right" w:leader="dot" w:pos="9350"/>
            </w:tabs>
            <w:rPr>
              <w:ins w:id="155" w:author="Fernandes, Richard (he, him, his | il, le, lui)" w:date="2023-07-14T17:35:00Z"/>
              <w:rFonts w:eastAsiaTheme="minorEastAsia"/>
              <w:noProof/>
              <w:kern w:val="2"/>
              <w:lang w:eastAsia="en-CA"/>
              <w14:ligatures w14:val="standardContextual"/>
            </w:rPr>
          </w:pPr>
          <w:ins w:id="156"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"_Toc140248618"</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probability histogram</w:t>
            </w:r>
            <w:r>
              <w:rPr>
                <w:noProof/>
                <w:webHidden/>
              </w:rPr>
              <w:tab/>
            </w:r>
            <w:r>
              <w:rPr>
                <w:noProof/>
                <w:webHidden/>
              </w:rPr>
              <w:fldChar w:fldCharType="begin"/>
            </w:r>
            <w:r>
              <w:rPr>
                <w:noProof/>
                <w:webHidden/>
              </w:rPr>
              <w:instrText xml:space="preserve"> PAGEREF _Toc140248618 \h </w:instrText>
            </w:r>
            <w:r>
              <w:rPr>
                <w:noProof/>
                <w:webHidden/>
              </w:rPr>
            </w:r>
          </w:ins>
          <w:r>
            <w:rPr>
              <w:noProof/>
              <w:webHidden/>
            </w:rPr>
            <w:fldChar w:fldCharType="separate"/>
          </w:r>
          <w:ins w:id="157" w:author="Fernandes, Richard (he, him, his | il, le, lui)" w:date="2023-07-14T17:35:00Z">
            <w:r>
              <w:rPr>
                <w:noProof/>
                <w:webHidden/>
              </w:rPr>
              <w:t>19</w:t>
            </w:r>
            <w:r>
              <w:rPr>
                <w:noProof/>
                <w:webHidden/>
              </w:rPr>
              <w:fldChar w:fldCharType="end"/>
            </w:r>
            <w:r w:rsidRPr="00C61FC4">
              <w:rPr>
                <w:rStyle w:val="Hyperlink"/>
                <w:noProof/>
              </w:rPr>
              <w:fldChar w:fldCharType="end"/>
            </w:r>
          </w:ins>
        </w:p>
        <w:p w14:paraId="2C8AF1C9" w14:textId="63672B2E" w:rsidR="00DD40B0" w:rsidRDefault="00DD40B0">
          <w:pPr>
            <w:pStyle w:val="TOC2"/>
            <w:tabs>
              <w:tab w:val="right" w:leader="dot" w:pos="9350"/>
            </w:tabs>
            <w:rPr>
              <w:ins w:id="158" w:author="Fernandes, Richard (he, him, his | il, le, lui)" w:date="2023-07-14T17:35:00Z"/>
              <w:rFonts w:eastAsiaTheme="minorEastAsia"/>
              <w:noProof/>
              <w:kern w:val="2"/>
              <w:lang w:eastAsia="en-CA"/>
              <w14:ligatures w14:val="standardContextual"/>
            </w:rPr>
          </w:pPr>
          <w:ins w:id="159"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"_Toc140248619"</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LAI</w:t>
            </w:r>
            <w:r>
              <w:rPr>
                <w:noProof/>
                <w:webHidden/>
              </w:rPr>
              <w:tab/>
            </w:r>
            <w:r>
              <w:rPr>
                <w:noProof/>
                <w:webHidden/>
              </w:rPr>
              <w:fldChar w:fldCharType="begin"/>
            </w:r>
            <w:r>
              <w:rPr>
                <w:noProof/>
                <w:webHidden/>
              </w:rPr>
              <w:instrText xml:space="preserve"> PAGEREF _Toc140248619 \h </w:instrText>
            </w:r>
            <w:r>
              <w:rPr>
                <w:noProof/>
                <w:webHidden/>
              </w:rPr>
            </w:r>
          </w:ins>
          <w:r>
            <w:rPr>
              <w:noProof/>
              <w:webHidden/>
            </w:rPr>
            <w:fldChar w:fldCharType="separate"/>
          </w:r>
          <w:ins w:id="160" w:author="Fernandes, Richard (he, him, his | il, le, lui)" w:date="2023-07-14T17:35:00Z">
            <w:r>
              <w:rPr>
                <w:noProof/>
                <w:webHidden/>
              </w:rPr>
              <w:t>19</w:t>
            </w:r>
            <w:r>
              <w:rPr>
                <w:noProof/>
                <w:webHidden/>
              </w:rPr>
              <w:fldChar w:fldCharType="end"/>
            </w:r>
            <w:r w:rsidRPr="00C61FC4">
              <w:rPr>
                <w:rStyle w:val="Hyperlink"/>
                <w:noProof/>
              </w:rPr>
              <w:fldChar w:fldCharType="end"/>
            </w:r>
          </w:ins>
        </w:p>
        <w:p w14:paraId="696A67A9" w14:textId="5262331F" w:rsidR="00DD40B0" w:rsidRDefault="00DD40B0">
          <w:pPr>
            <w:pStyle w:val="TOC2"/>
            <w:tabs>
              <w:tab w:val="right" w:leader="dot" w:pos="9350"/>
            </w:tabs>
            <w:rPr>
              <w:ins w:id="161" w:author="Fernandes, Richard (he, him, his | il, le, lui)" w:date="2023-07-14T17:35:00Z"/>
              <w:rFonts w:eastAsiaTheme="minorEastAsia"/>
              <w:noProof/>
              <w:kern w:val="2"/>
              <w:lang w:eastAsia="en-CA"/>
              <w14:ligatures w14:val="standardContextual"/>
            </w:rPr>
          </w:pPr>
          <w:ins w:id="162"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"_Toc140248620"</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Leaf area index</w:t>
            </w:r>
            <w:r>
              <w:rPr>
                <w:noProof/>
                <w:webHidden/>
              </w:rPr>
              <w:tab/>
            </w:r>
            <w:r>
              <w:rPr>
                <w:noProof/>
                <w:webHidden/>
              </w:rPr>
              <w:fldChar w:fldCharType="begin"/>
            </w:r>
            <w:r>
              <w:rPr>
                <w:noProof/>
                <w:webHidden/>
              </w:rPr>
              <w:instrText xml:space="preserve"> PAGEREF _Toc140248620 \h </w:instrText>
            </w:r>
            <w:r>
              <w:rPr>
                <w:noProof/>
                <w:webHidden/>
              </w:rPr>
            </w:r>
          </w:ins>
          <w:r>
            <w:rPr>
              <w:noProof/>
              <w:webHidden/>
            </w:rPr>
            <w:fldChar w:fldCharType="separate"/>
          </w:r>
          <w:ins w:id="163" w:author="Fernandes, Richard (he, him, his | il, le, lui)" w:date="2023-07-14T17:35:00Z">
            <w:r>
              <w:rPr>
                <w:noProof/>
                <w:webHidden/>
              </w:rPr>
              <w:t>19</w:t>
            </w:r>
            <w:r>
              <w:rPr>
                <w:noProof/>
                <w:webHidden/>
              </w:rPr>
              <w:fldChar w:fldCharType="end"/>
            </w:r>
            <w:r w:rsidRPr="00C61FC4">
              <w:rPr>
                <w:rStyle w:val="Hyperlink"/>
                <w:noProof/>
              </w:rPr>
              <w:fldChar w:fldCharType="end"/>
            </w:r>
          </w:ins>
        </w:p>
        <w:p w14:paraId="3217AEB7" w14:textId="0F175BE7" w:rsidR="00DD40B0" w:rsidRDefault="00DD40B0">
          <w:pPr>
            <w:pStyle w:val="TOC2"/>
            <w:tabs>
              <w:tab w:val="right" w:leader="dot" w:pos="9350"/>
            </w:tabs>
            <w:rPr>
              <w:ins w:id="164" w:author="Fernandes, Richard (he, him, his | il, le, lui)" w:date="2023-07-14T17:35:00Z"/>
              <w:rFonts w:eastAsiaTheme="minorEastAsia"/>
              <w:noProof/>
              <w:kern w:val="2"/>
              <w:lang w:eastAsia="en-CA"/>
              <w14:ligatures w14:val="standardContextual"/>
            </w:rPr>
          </w:pPr>
          <w:ins w:id="165"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"_Toc140248621"</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DIM</w:t>
            </w:r>
            <w:r>
              <w:rPr>
                <w:noProof/>
                <w:webHidden/>
              </w:rPr>
              <w:tab/>
            </w:r>
            <w:r>
              <w:rPr>
                <w:noProof/>
                <w:webHidden/>
              </w:rPr>
              <w:fldChar w:fldCharType="begin"/>
            </w:r>
            <w:r>
              <w:rPr>
                <w:noProof/>
                <w:webHidden/>
              </w:rPr>
              <w:instrText xml:space="preserve"> PAGEREF _Toc140248621 \h </w:instrText>
            </w:r>
            <w:r>
              <w:rPr>
                <w:noProof/>
                <w:webHidden/>
              </w:rPr>
            </w:r>
          </w:ins>
          <w:r>
            <w:rPr>
              <w:noProof/>
              <w:webHidden/>
            </w:rPr>
            <w:fldChar w:fldCharType="separate"/>
          </w:r>
          <w:ins w:id="166" w:author="Fernandes, Richard (he, him, his | il, le, lui)" w:date="2023-07-14T17:35:00Z">
            <w:r>
              <w:rPr>
                <w:noProof/>
                <w:webHidden/>
              </w:rPr>
              <w:t>19</w:t>
            </w:r>
            <w:r>
              <w:rPr>
                <w:noProof/>
                <w:webHidden/>
              </w:rPr>
              <w:fldChar w:fldCharType="end"/>
            </w:r>
            <w:r w:rsidRPr="00C61FC4">
              <w:rPr>
                <w:rStyle w:val="Hyperlink"/>
                <w:noProof/>
              </w:rPr>
              <w:fldChar w:fldCharType="end"/>
            </w:r>
          </w:ins>
        </w:p>
        <w:p w14:paraId="519660AC" w14:textId="5BFACD2C" w:rsidR="00DD40B0" w:rsidRDefault="00DD40B0">
          <w:pPr>
            <w:pStyle w:val="TOC2"/>
            <w:tabs>
              <w:tab w:val="right" w:leader="dot" w:pos="9350"/>
            </w:tabs>
            <w:rPr>
              <w:ins w:id="167" w:author="Fernandes, Richard (he, him, his | il, le, lui)" w:date="2023-07-14T17:35:00Z"/>
              <w:rFonts w:eastAsiaTheme="minorEastAsia"/>
              <w:noProof/>
              <w:kern w:val="2"/>
              <w:lang w:eastAsia="en-CA"/>
              <w14:ligatures w14:val="standardContextual"/>
            </w:rPr>
          </w:pPr>
          <w:ins w:id="168"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"_Toc140248622"</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Lat</w:t>
            </w:r>
            <w:r>
              <w:rPr>
                <w:noProof/>
                <w:webHidden/>
              </w:rPr>
              <w:tab/>
            </w:r>
            <w:r>
              <w:rPr>
                <w:noProof/>
                <w:webHidden/>
              </w:rPr>
              <w:fldChar w:fldCharType="begin"/>
            </w:r>
            <w:r>
              <w:rPr>
                <w:noProof/>
                <w:webHidden/>
              </w:rPr>
              <w:instrText xml:space="preserve"> PAGEREF _Toc140248622 \h </w:instrText>
            </w:r>
            <w:r>
              <w:rPr>
                <w:noProof/>
                <w:webHidden/>
              </w:rPr>
            </w:r>
          </w:ins>
          <w:r>
            <w:rPr>
              <w:noProof/>
              <w:webHidden/>
            </w:rPr>
            <w:fldChar w:fldCharType="separate"/>
          </w:r>
          <w:ins w:id="169" w:author="Fernandes, Richard (he, him, his | il, le, lui)" w:date="2023-07-14T17:35:00Z">
            <w:r>
              <w:rPr>
                <w:noProof/>
                <w:webHidden/>
              </w:rPr>
              <w:t>19</w:t>
            </w:r>
            <w:r>
              <w:rPr>
                <w:noProof/>
                <w:webHidden/>
              </w:rPr>
              <w:fldChar w:fldCharType="end"/>
            </w:r>
            <w:r w:rsidRPr="00C61FC4">
              <w:rPr>
                <w:rStyle w:val="Hyperlink"/>
                <w:noProof/>
              </w:rPr>
              <w:fldChar w:fldCharType="end"/>
            </w:r>
          </w:ins>
        </w:p>
        <w:p w14:paraId="1107772F" w14:textId="6814C866" w:rsidR="00DD40B0" w:rsidRDefault="00DD40B0">
          <w:pPr>
            <w:pStyle w:val="TOC3"/>
            <w:tabs>
              <w:tab w:val="right" w:leader="dot" w:pos="9350"/>
            </w:tabs>
            <w:rPr>
              <w:ins w:id="170" w:author="Fernandes, Richard (he, him, his | il, le, lui)" w:date="2023-07-14T17:35:00Z"/>
              <w:rFonts w:eastAsiaTheme="minorEastAsia"/>
              <w:noProof/>
              <w:kern w:val="2"/>
              <w:lang w:eastAsia="en-CA"/>
              <w14:ligatures w14:val="standardContextual"/>
            </w:rPr>
          </w:pPr>
          <w:ins w:id="171"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"_Toc140248623"</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Latitude</w:t>
            </w:r>
            <w:r>
              <w:rPr>
                <w:noProof/>
                <w:webHidden/>
              </w:rPr>
              <w:tab/>
            </w:r>
            <w:r>
              <w:rPr>
                <w:noProof/>
                <w:webHidden/>
              </w:rPr>
              <w:fldChar w:fldCharType="begin"/>
            </w:r>
            <w:r>
              <w:rPr>
                <w:noProof/>
                <w:webHidden/>
              </w:rPr>
              <w:instrText xml:space="preserve"> PAGEREF _Toc140248623 \h </w:instrText>
            </w:r>
            <w:r>
              <w:rPr>
                <w:noProof/>
                <w:webHidden/>
              </w:rPr>
            </w:r>
          </w:ins>
          <w:r>
            <w:rPr>
              <w:noProof/>
              <w:webHidden/>
            </w:rPr>
            <w:fldChar w:fldCharType="separate"/>
          </w:r>
          <w:ins w:id="172" w:author="Fernandes, Richard (he, him, his | il, le, lui)" w:date="2023-07-14T17:35:00Z">
            <w:r>
              <w:rPr>
                <w:noProof/>
                <w:webHidden/>
              </w:rPr>
              <w:t>19</w:t>
            </w:r>
            <w:r>
              <w:rPr>
                <w:noProof/>
                <w:webHidden/>
              </w:rPr>
              <w:fldChar w:fldCharType="end"/>
            </w:r>
            <w:r w:rsidRPr="00C61FC4">
              <w:rPr>
                <w:rStyle w:val="Hyperlink"/>
                <w:noProof/>
              </w:rPr>
              <w:fldChar w:fldCharType="end"/>
            </w:r>
          </w:ins>
        </w:p>
        <w:p w14:paraId="6674119A" w14:textId="286CDEDA" w:rsidR="00DD40B0" w:rsidRDefault="00DD40B0">
          <w:pPr>
            <w:pStyle w:val="TOC2"/>
            <w:tabs>
              <w:tab w:val="right" w:leader="dot" w:pos="9350"/>
            </w:tabs>
            <w:rPr>
              <w:ins w:id="173" w:author="Fernandes, Richard (he, him, his | il, le, lui)" w:date="2023-07-14T17:35:00Z"/>
              <w:rFonts w:eastAsiaTheme="minorEastAsia"/>
              <w:noProof/>
              <w:kern w:val="2"/>
              <w:lang w:eastAsia="en-CA"/>
              <w14:ligatures w14:val="standardContextual"/>
            </w:rPr>
          </w:pPr>
          <w:ins w:id="174"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"_Toc140248624"</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°N</w:t>
            </w:r>
            <w:r>
              <w:rPr>
                <w:noProof/>
                <w:webHidden/>
              </w:rPr>
              <w:tab/>
            </w:r>
            <w:r>
              <w:rPr>
                <w:noProof/>
                <w:webHidden/>
              </w:rPr>
              <w:fldChar w:fldCharType="begin"/>
            </w:r>
            <w:r>
              <w:rPr>
                <w:noProof/>
                <w:webHidden/>
              </w:rPr>
              <w:instrText xml:space="preserve"> PAGEREF _Toc140248624 \h </w:instrText>
            </w:r>
            <w:r>
              <w:rPr>
                <w:noProof/>
                <w:webHidden/>
              </w:rPr>
            </w:r>
          </w:ins>
          <w:r>
            <w:rPr>
              <w:noProof/>
              <w:webHidden/>
            </w:rPr>
            <w:fldChar w:fldCharType="separate"/>
          </w:r>
          <w:ins w:id="175" w:author="Fernandes, Richard (he, him, his | il, le, lui)" w:date="2023-07-14T17:35:00Z">
            <w:r>
              <w:rPr>
                <w:noProof/>
                <w:webHidden/>
              </w:rPr>
              <w:t>19</w:t>
            </w:r>
            <w:r>
              <w:rPr>
                <w:noProof/>
                <w:webHidden/>
              </w:rPr>
              <w:fldChar w:fldCharType="end"/>
            </w:r>
            <w:r w:rsidRPr="00C61FC4">
              <w:rPr>
                <w:rStyle w:val="Hyperlink"/>
                <w:noProof/>
              </w:rPr>
              <w:fldChar w:fldCharType="end"/>
            </w:r>
          </w:ins>
        </w:p>
        <w:p w14:paraId="0DD41E62" w14:textId="259141E8" w:rsidR="00DD40B0" w:rsidRDefault="00DD40B0">
          <w:pPr>
            <w:pStyle w:val="TOC2"/>
            <w:tabs>
              <w:tab w:val="right" w:leader="dot" w:pos="9350"/>
            </w:tabs>
            <w:rPr>
              <w:ins w:id="176" w:author="Fernandes, Richard (he, him, his | il, le, lui)" w:date="2023-07-14T17:35:00Z"/>
              <w:rFonts w:eastAsiaTheme="minorEastAsia"/>
              <w:noProof/>
              <w:kern w:val="2"/>
              <w:lang w:eastAsia="en-CA"/>
              <w14:ligatures w14:val="standardContextual"/>
            </w:rPr>
          </w:pPr>
          <w:ins w:id="177"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"_Toc140248625"</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Long</w:t>
            </w:r>
            <w:r>
              <w:rPr>
                <w:noProof/>
                <w:webHidden/>
              </w:rPr>
              <w:tab/>
            </w:r>
            <w:r>
              <w:rPr>
                <w:noProof/>
                <w:webHidden/>
              </w:rPr>
              <w:fldChar w:fldCharType="begin"/>
            </w:r>
            <w:r>
              <w:rPr>
                <w:noProof/>
                <w:webHidden/>
              </w:rPr>
              <w:instrText xml:space="preserve"> PAGEREF _Toc140248625 \h </w:instrText>
            </w:r>
            <w:r>
              <w:rPr>
                <w:noProof/>
                <w:webHidden/>
              </w:rPr>
            </w:r>
          </w:ins>
          <w:r>
            <w:rPr>
              <w:noProof/>
              <w:webHidden/>
            </w:rPr>
            <w:fldChar w:fldCharType="separate"/>
          </w:r>
          <w:ins w:id="178" w:author="Fernandes, Richard (he, him, his | il, le, lui)" w:date="2023-07-14T17:35:00Z">
            <w:r>
              <w:rPr>
                <w:noProof/>
                <w:webHidden/>
              </w:rPr>
              <w:t>19</w:t>
            </w:r>
            <w:r>
              <w:rPr>
                <w:noProof/>
                <w:webHidden/>
              </w:rPr>
              <w:fldChar w:fldCharType="end"/>
            </w:r>
            <w:r w:rsidRPr="00C61FC4">
              <w:rPr>
                <w:rStyle w:val="Hyperlink"/>
                <w:noProof/>
              </w:rPr>
              <w:fldChar w:fldCharType="end"/>
            </w:r>
          </w:ins>
        </w:p>
        <w:p w14:paraId="1D9E5C7C" w14:textId="032EACC4" w:rsidR="00DD40B0" w:rsidRDefault="00DD40B0">
          <w:pPr>
            <w:pStyle w:val="TOC3"/>
            <w:tabs>
              <w:tab w:val="right" w:leader="dot" w:pos="9350"/>
            </w:tabs>
            <w:rPr>
              <w:ins w:id="179" w:author="Fernandes, Richard (he, him, his | il, le, lui)" w:date="2023-07-14T17:35:00Z"/>
              <w:rFonts w:eastAsiaTheme="minorEastAsia"/>
              <w:noProof/>
              <w:kern w:val="2"/>
              <w:lang w:eastAsia="en-CA"/>
              <w14:ligatures w14:val="standardContextual"/>
            </w:rPr>
          </w:pPr>
          <w:ins w:id="180"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"_Toc140248626"</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Longitude</w:t>
            </w:r>
            <w:r>
              <w:rPr>
                <w:noProof/>
                <w:webHidden/>
              </w:rPr>
              <w:tab/>
            </w:r>
            <w:r>
              <w:rPr>
                <w:noProof/>
                <w:webHidden/>
              </w:rPr>
              <w:fldChar w:fldCharType="begin"/>
            </w:r>
            <w:r>
              <w:rPr>
                <w:noProof/>
                <w:webHidden/>
              </w:rPr>
              <w:instrText xml:space="preserve"> PAGEREF _Toc140248626 \h </w:instrText>
            </w:r>
            <w:r>
              <w:rPr>
                <w:noProof/>
                <w:webHidden/>
              </w:rPr>
            </w:r>
          </w:ins>
          <w:r>
            <w:rPr>
              <w:noProof/>
              <w:webHidden/>
            </w:rPr>
            <w:fldChar w:fldCharType="separate"/>
          </w:r>
          <w:ins w:id="181" w:author="Fernandes, Richard (he, him, his | il, le, lui)" w:date="2023-07-14T17:35:00Z">
            <w:r>
              <w:rPr>
                <w:noProof/>
                <w:webHidden/>
              </w:rPr>
              <w:t>19</w:t>
            </w:r>
            <w:r>
              <w:rPr>
                <w:noProof/>
                <w:webHidden/>
              </w:rPr>
              <w:fldChar w:fldCharType="end"/>
            </w:r>
            <w:r w:rsidRPr="00C61FC4">
              <w:rPr>
                <w:rStyle w:val="Hyperlink"/>
                <w:noProof/>
              </w:rPr>
              <w:fldChar w:fldCharType="end"/>
            </w:r>
          </w:ins>
        </w:p>
        <w:p w14:paraId="5F4ED471" w14:textId="55D63B42" w:rsidR="00DD40B0" w:rsidRDefault="00DD40B0">
          <w:pPr>
            <w:pStyle w:val="TOC2"/>
            <w:tabs>
              <w:tab w:val="right" w:leader="dot" w:pos="9350"/>
            </w:tabs>
            <w:rPr>
              <w:ins w:id="182" w:author="Fernandes, Richard (he, him, his | il, le, lui)" w:date="2023-07-14T17:35:00Z"/>
              <w:rFonts w:eastAsiaTheme="minorEastAsia"/>
              <w:noProof/>
              <w:kern w:val="2"/>
              <w:lang w:eastAsia="en-CA"/>
              <w14:ligatures w14:val="standardContextual"/>
            </w:rPr>
          </w:pPr>
          <w:ins w:id="183"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"_Toc140248627"</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°E</w:t>
            </w:r>
            <w:r>
              <w:rPr>
                <w:noProof/>
                <w:webHidden/>
              </w:rPr>
              <w:tab/>
            </w:r>
            <w:r>
              <w:rPr>
                <w:noProof/>
                <w:webHidden/>
              </w:rPr>
              <w:fldChar w:fldCharType="begin"/>
            </w:r>
            <w:r>
              <w:rPr>
                <w:noProof/>
                <w:webHidden/>
              </w:rPr>
              <w:instrText xml:space="preserve"> PAGEREF _Toc140248627 \h </w:instrText>
            </w:r>
            <w:r>
              <w:rPr>
                <w:noProof/>
                <w:webHidden/>
              </w:rPr>
            </w:r>
          </w:ins>
          <w:r>
            <w:rPr>
              <w:noProof/>
              <w:webHidden/>
            </w:rPr>
            <w:fldChar w:fldCharType="separate"/>
          </w:r>
          <w:ins w:id="184" w:author="Fernandes, Richard (he, him, his | il, le, lui)" w:date="2023-07-14T17:35:00Z">
            <w:r>
              <w:rPr>
                <w:noProof/>
                <w:webHidden/>
              </w:rPr>
              <w:t>19</w:t>
            </w:r>
            <w:r>
              <w:rPr>
                <w:noProof/>
                <w:webHidden/>
              </w:rPr>
              <w:fldChar w:fldCharType="end"/>
            </w:r>
            <w:r w:rsidRPr="00C61FC4">
              <w:rPr>
                <w:rStyle w:val="Hyperlink"/>
                <w:noProof/>
              </w:rPr>
              <w:fldChar w:fldCharType="end"/>
            </w:r>
          </w:ins>
        </w:p>
        <w:p w14:paraId="6E38D342" w14:textId="5C09FA35" w:rsidR="00DD40B0" w:rsidRDefault="00DD40B0">
          <w:pPr>
            <w:pStyle w:val="TOC2"/>
            <w:tabs>
              <w:tab w:val="right" w:leader="dot" w:pos="9350"/>
            </w:tabs>
            <w:rPr>
              <w:ins w:id="185" w:author="Fernandes, Richard (he, him, his | il, le, lui)" w:date="2023-07-14T17:35:00Z"/>
              <w:rFonts w:eastAsiaTheme="minorEastAsia"/>
              <w:noProof/>
              <w:kern w:val="2"/>
              <w:lang w:eastAsia="en-CA"/>
              <w14:ligatures w14:val="standardContextual"/>
            </w:rPr>
          </w:pPr>
          <w:ins w:id="186"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"_Toc140248628"</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N</w:t>
            </w:r>
            <w:r>
              <w:rPr>
                <w:noProof/>
                <w:webHidden/>
              </w:rPr>
              <w:tab/>
            </w:r>
            <w:r>
              <w:rPr>
                <w:noProof/>
                <w:webHidden/>
              </w:rPr>
              <w:fldChar w:fldCharType="begin"/>
            </w:r>
            <w:r>
              <w:rPr>
                <w:noProof/>
                <w:webHidden/>
              </w:rPr>
              <w:instrText xml:space="preserve"> PAGEREF _Toc140248628 \h </w:instrText>
            </w:r>
            <w:r>
              <w:rPr>
                <w:noProof/>
                <w:webHidden/>
              </w:rPr>
            </w:r>
          </w:ins>
          <w:r>
            <w:rPr>
              <w:noProof/>
              <w:webHidden/>
            </w:rPr>
            <w:fldChar w:fldCharType="separate"/>
          </w:r>
          <w:ins w:id="187" w:author="Fernandes, Richard (he, him, his | il, le, lui)" w:date="2023-07-14T17:35:00Z">
            <w:r>
              <w:rPr>
                <w:noProof/>
                <w:webHidden/>
              </w:rPr>
              <w:t>19</w:t>
            </w:r>
            <w:r>
              <w:rPr>
                <w:noProof/>
                <w:webHidden/>
              </w:rPr>
              <w:fldChar w:fldCharType="end"/>
            </w:r>
            <w:r w:rsidRPr="00C61FC4">
              <w:rPr>
                <w:rStyle w:val="Hyperlink"/>
                <w:noProof/>
              </w:rPr>
              <w:fldChar w:fldCharType="end"/>
            </w:r>
          </w:ins>
        </w:p>
        <w:p w14:paraId="150D6D83" w14:textId="21242E25" w:rsidR="00DD40B0" w:rsidRDefault="00DD40B0">
          <w:pPr>
            <w:pStyle w:val="TOC2"/>
            <w:tabs>
              <w:tab w:val="right" w:leader="dot" w:pos="9350"/>
            </w:tabs>
            <w:rPr>
              <w:ins w:id="188" w:author="Fernandes, Richard (he, him, his | il, le, lui)" w:date="2023-07-14T17:35:00Z"/>
              <w:rFonts w:eastAsiaTheme="minorEastAsia"/>
              <w:noProof/>
              <w:kern w:val="2"/>
              <w:lang w:eastAsia="en-CA"/>
              <w14:ligatures w14:val="standardContextual"/>
            </w:rPr>
          </w:pPr>
          <w:ins w:id="189"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"_Toc140248629"</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Leaf layers</w:t>
            </w:r>
            <w:r>
              <w:rPr>
                <w:noProof/>
                <w:webHidden/>
              </w:rPr>
              <w:tab/>
            </w:r>
            <w:r>
              <w:rPr>
                <w:noProof/>
                <w:webHidden/>
              </w:rPr>
              <w:fldChar w:fldCharType="begin"/>
            </w:r>
            <w:r>
              <w:rPr>
                <w:noProof/>
                <w:webHidden/>
              </w:rPr>
              <w:instrText xml:space="preserve"> PAGEREF _Toc140248629 \h </w:instrText>
            </w:r>
            <w:r>
              <w:rPr>
                <w:noProof/>
                <w:webHidden/>
              </w:rPr>
            </w:r>
          </w:ins>
          <w:r>
            <w:rPr>
              <w:noProof/>
              <w:webHidden/>
            </w:rPr>
            <w:fldChar w:fldCharType="separate"/>
          </w:r>
          <w:ins w:id="190" w:author="Fernandes, Richard (he, him, his | il, le, lui)" w:date="2023-07-14T17:35:00Z">
            <w:r>
              <w:rPr>
                <w:noProof/>
                <w:webHidden/>
              </w:rPr>
              <w:t>19</w:t>
            </w:r>
            <w:r>
              <w:rPr>
                <w:noProof/>
                <w:webHidden/>
              </w:rPr>
              <w:fldChar w:fldCharType="end"/>
            </w:r>
            <w:r w:rsidRPr="00C61FC4">
              <w:rPr>
                <w:rStyle w:val="Hyperlink"/>
                <w:noProof/>
              </w:rPr>
              <w:fldChar w:fldCharType="end"/>
            </w:r>
          </w:ins>
        </w:p>
        <w:p w14:paraId="3F2EE8AC" w14:textId="571B1277" w:rsidR="00DD40B0" w:rsidRDefault="00DD40B0">
          <w:pPr>
            <w:pStyle w:val="TOC2"/>
            <w:tabs>
              <w:tab w:val="right" w:leader="dot" w:pos="9350"/>
            </w:tabs>
            <w:rPr>
              <w:ins w:id="191" w:author="Fernandes, Richard (he, him, his | il, le, lui)" w:date="2023-07-14T17:35:00Z"/>
              <w:rFonts w:eastAsiaTheme="minorEastAsia"/>
              <w:noProof/>
              <w:kern w:val="2"/>
              <w:lang w:eastAsia="en-CA"/>
              <w14:ligatures w14:val="standardContextual"/>
            </w:rPr>
          </w:pPr>
          <w:ins w:id="192"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"_Toc140248630"</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Fractional count</w:t>
            </w:r>
            <w:r>
              <w:rPr>
                <w:noProof/>
                <w:webHidden/>
              </w:rPr>
              <w:tab/>
            </w:r>
            <w:r>
              <w:rPr>
                <w:noProof/>
                <w:webHidden/>
              </w:rPr>
              <w:fldChar w:fldCharType="begin"/>
            </w:r>
            <w:r>
              <w:rPr>
                <w:noProof/>
                <w:webHidden/>
              </w:rPr>
              <w:instrText xml:space="preserve"> PAGEREF _Toc140248630 \h </w:instrText>
            </w:r>
            <w:r>
              <w:rPr>
                <w:noProof/>
                <w:webHidden/>
              </w:rPr>
            </w:r>
          </w:ins>
          <w:r>
            <w:rPr>
              <w:noProof/>
              <w:webHidden/>
            </w:rPr>
            <w:fldChar w:fldCharType="separate"/>
          </w:r>
          <w:ins w:id="193" w:author="Fernandes, Richard (he, him, his | il, le, lui)" w:date="2023-07-14T17:35:00Z">
            <w:r>
              <w:rPr>
                <w:noProof/>
                <w:webHidden/>
              </w:rPr>
              <w:t>19</w:t>
            </w:r>
            <w:r>
              <w:rPr>
                <w:noProof/>
                <w:webHidden/>
              </w:rPr>
              <w:fldChar w:fldCharType="end"/>
            </w:r>
            <w:r w:rsidRPr="00C61FC4">
              <w:rPr>
                <w:rStyle w:val="Hyperlink"/>
                <w:noProof/>
              </w:rPr>
              <w:fldChar w:fldCharType="end"/>
            </w:r>
          </w:ins>
        </w:p>
        <w:p w14:paraId="05A0DD2A" w14:textId="11DD0B45" w:rsidR="00DD40B0" w:rsidRDefault="00DD40B0">
          <w:pPr>
            <w:pStyle w:val="TOC2"/>
            <w:tabs>
              <w:tab w:val="right" w:leader="dot" w:pos="9350"/>
            </w:tabs>
            <w:rPr>
              <w:ins w:id="194" w:author="Fernandes, Richard (he, him, his | il, le, lui)" w:date="2023-07-14T17:35:00Z"/>
              <w:rFonts w:eastAsiaTheme="minorEastAsia"/>
              <w:noProof/>
              <w:kern w:val="2"/>
              <w:lang w:eastAsia="en-CA"/>
              <w14:ligatures w14:val="standardContextual"/>
            </w:rPr>
          </w:pPr>
          <w:ins w:id="195"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"_Toc140248631"</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Patm</w:t>
            </w:r>
            <w:r>
              <w:rPr>
                <w:noProof/>
                <w:webHidden/>
              </w:rPr>
              <w:tab/>
            </w:r>
            <w:r>
              <w:rPr>
                <w:noProof/>
                <w:webHidden/>
              </w:rPr>
              <w:fldChar w:fldCharType="begin"/>
            </w:r>
            <w:r>
              <w:rPr>
                <w:noProof/>
                <w:webHidden/>
              </w:rPr>
              <w:instrText xml:space="preserve"> PAGEREF _Toc140248631 \h </w:instrText>
            </w:r>
            <w:r>
              <w:rPr>
                <w:noProof/>
                <w:webHidden/>
              </w:rPr>
            </w:r>
          </w:ins>
          <w:r>
            <w:rPr>
              <w:noProof/>
              <w:webHidden/>
            </w:rPr>
            <w:fldChar w:fldCharType="separate"/>
          </w:r>
          <w:ins w:id="196" w:author="Fernandes, Richard (he, him, his | il, le, lui)" w:date="2023-07-14T17:35:00Z">
            <w:r>
              <w:rPr>
                <w:noProof/>
                <w:webHidden/>
              </w:rPr>
              <w:t>19</w:t>
            </w:r>
            <w:r>
              <w:rPr>
                <w:noProof/>
                <w:webHidden/>
              </w:rPr>
              <w:fldChar w:fldCharType="end"/>
            </w:r>
            <w:r w:rsidRPr="00C61FC4">
              <w:rPr>
                <w:rStyle w:val="Hyperlink"/>
                <w:noProof/>
              </w:rPr>
              <w:fldChar w:fldCharType="end"/>
            </w:r>
          </w:ins>
        </w:p>
        <w:p w14:paraId="07513D19" w14:textId="4AB1174E" w:rsidR="00DD40B0" w:rsidRDefault="00DD40B0">
          <w:pPr>
            <w:pStyle w:val="TOC2"/>
            <w:tabs>
              <w:tab w:val="right" w:leader="dot" w:pos="9350"/>
            </w:tabs>
            <w:rPr>
              <w:ins w:id="197" w:author="Fernandes, Richard (he, him, his | il, le, lui)" w:date="2023-07-14T17:35:00Z"/>
              <w:rFonts w:eastAsiaTheme="minorEastAsia"/>
              <w:noProof/>
              <w:kern w:val="2"/>
              <w:lang w:eastAsia="en-CA"/>
              <w14:ligatures w14:val="standardContextual"/>
            </w:rPr>
          </w:pPr>
          <w:ins w:id="198" w:author="Fernandes, Richard (he, him, his | il, le, lui)" w:date="2023-07-14T17:35:00Z">
            <w:r w:rsidRPr="00C61FC4">
              <w:rPr>
                <w:rStyle w:val="Hyperlink"/>
                <w:noProof/>
              </w:rPr>
              <w:lastRenderedPageBreak/>
              <w:fldChar w:fldCharType="begin"/>
            </w:r>
            <w:r w:rsidRPr="00C61FC4">
              <w:rPr>
                <w:rStyle w:val="Hyperlink"/>
                <w:noProof/>
              </w:rPr>
              <w:instrText xml:space="preserve"> </w:instrText>
            </w:r>
            <w:r>
              <w:rPr>
                <w:noProof/>
              </w:rPr>
              <w:instrText>HYPERLINK \l "_Toc140248632"</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KPa</w:t>
            </w:r>
            <w:r>
              <w:rPr>
                <w:noProof/>
                <w:webHidden/>
              </w:rPr>
              <w:tab/>
            </w:r>
            <w:r>
              <w:rPr>
                <w:noProof/>
                <w:webHidden/>
              </w:rPr>
              <w:fldChar w:fldCharType="begin"/>
            </w:r>
            <w:r>
              <w:rPr>
                <w:noProof/>
                <w:webHidden/>
              </w:rPr>
              <w:instrText xml:space="preserve"> PAGEREF _Toc140248632 \h </w:instrText>
            </w:r>
            <w:r>
              <w:rPr>
                <w:noProof/>
                <w:webHidden/>
              </w:rPr>
            </w:r>
          </w:ins>
          <w:r>
            <w:rPr>
              <w:noProof/>
              <w:webHidden/>
            </w:rPr>
            <w:fldChar w:fldCharType="separate"/>
          </w:r>
          <w:ins w:id="199" w:author="Fernandes, Richard (he, him, his | il, le, lui)" w:date="2023-07-14T17:35:00Z">
            <w:r>
              <w:rPr>
                <w:noProof/>
                <w:webHidden/>
              </w:rPr>
              <w:t>19</w:t>
            </w:r>
            <w:r>
              <w:rPr>
                <w:noProof/>
                <w:webHidden/>
              </w:rPr>
              <w:fldChar w:fldCharType="end"/>
            </w:r>
            <w:r w:rsidRPr="00C61FC4">
              <w:rPr>
                <w:rStyle w:val="Hyperlink"/>
                <w:noProof/>
              </w:rPr>
              <w:fldChar w:fldCharType="end"/>
            </w:r>
          </w:ins>
        </w:p>
        <w:p w14:paraId="52A19B55" w14:textId="7ED76391" w:rsidR="00DD40B0" w:rsidRDefault="00DD40B0">
          <w:pPr>
            <w:pStyle w:val="TOC2"/>
            <w:tabs>
              <w:tab w:val="right" w:leader="dot" w:pos="9350"/>
            </w:tabs>
            <w:rPr>
              <w:ins w:id="200" w:author="Fernandes, Richard (he, him, his | il, le, lui)" w:date="2023-07-14T17:35:00Z"/>
              <w:rFonts w:eastAsiaTheme="minorEastAsia"/>
              <w:noProof/>
              <w:kern w:val="2"/>
              <w:lang w:eastAsia="en-CA"/>
              <w14:ligatures w14:val="standardContextual"/>
            </w:rPr>
          </w:pPr>
          <w:ins w:id="201"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"_Toc140248633"</w:instrText>
            </w:r>
            <w:r w:rsidRPr="00C61FC4">
              <w:rPr>
                <w:rStyle w:val="Hyperlink"/>
                <w:noProof/>
              </w:rPr>
              <w:instrText xml:space="preserve"> </w:instrText>
            </w:r>
            <w:r w:rsidRPr="00C61FC4">
              <w:rPr>
                <w:rStyle w:val="Hyperlink"/>
                <w:noProof/>
              </w:rPr>
            </w:r>
            <w:r w:rsidRPr="00C61FC4">
              <w:rPr>
                <w:rStyle w:val="Hyperlink"/>
                <w:noProof/>
              </w:rPr>
              <w:fldChar w:fldCharType="separate"/>
            </w:r>
          </w:ins>
          <m:oMath>
            <m:r>
              <w:ins w:id="202" w:author="Fernandes, Richard (he, him, his | il, le, lui)" w:date="2023-07-14T17:35:00Z">
                <w:rPr>
                  <w:rStyle w:val="Hyperlink"/>
                  <w:rFonts w:ascii="Cambria Math" w:hAnsi="Cambria Math" w:cstheme="minorHAnsi"/>
                  <w:noProof/>
                </w:rPr>
                <m:t>α</m:t>
              </w:ins>
            </m:r>
          </m:oMath>
          <w:ins w:id="203" w:author="Fernandes, Richard (he, him, his | il, le, lui)" w:date="2023-07-14T17:35:00Z">
            <w:r>
              <w:rPr>
                <w:noProof/>
                <w:webHidden/>
              </w:rPr>
              <w:tab/>
            </w:r>
            <w:r>
              <w:rPr>
                <w:noProof/>
                <w:webHidden/>
              </w:rPr>
              <w:fldChar w:fldCharType="begin"/>
            </w:r>
            <w:r>
              <w:rPr>
                <w:noProof/>
                <w:webHidden/>
              </w:rPr>
              <w:instrText xml:space="preserve"> PAGEREF _Toc140248633 \h </w:instrText>
            </w:r>
            <w:r>
              <w:rPr>
                <w:noProof/>
                <w:webHidden/>
              </w:rPr>
            </w:r>
          </w:ins>
          <w:r>
            <w:rPr>
              <w:noProof/>
              <w:webHidden/>
            </w:rPr>
            <w:fldChar w:fldCharType="separate"/>
          </w:r>
          <w:ins w:id="204" w:author="Fernandes, Richard (he, him, his | il, le, lui)" w:date="2023-07-14T17:35:00Z">
            <w:r>
              <w:rPr>
                <w:noProof/>
                <w:webHidden/>
              </w:rPr>
              <w:t>19</w:t>
            </w:r>
            <w:r>
              <w:rPr>
                <w:noProof/>
                <w:webHidden/>
              </w:rPr>
              <w:fldChar w:fldCharType="end"/>
            </w:r>
            <w:r w:rsidRPr="00C61FC4">
              <w:rPr>
                <w:rStyle w:val="Hyperlink"/>
                <w:noProof/>
              </w:rPr>
              <w:fldChar w:fldCharType="end"/>
            </w:r>
          </w:ins>
        </w:p>
        <w:p w14:paraId="1CD0EF03" w14:textId="48AFB125" w:rsidR="00DD40B0" w:rsidRDefault="00DD40B0">
          <w:pPr>
            <w:pStyle w:val="TOC2"/>
            <w:tabs>
              <w:tab w:val="right" w:leader="dot" w:pos="9350"/>
            </w:tabs>
            <w:rPr>
              <w:ins w:id="205" w:author="Fernandes, Richard (he, him, his | il, le, lui)" w:date="2023-07-14T17:35:00Z"/>
              <w:rFonts w:eastAsiaTheme="minorEastAsia"/>
              <w:noProof/>
              <w:kern w:val="2"/>
              <w:lang w:eastAsia="en-CA"/>
              <w14:ligatures w14:val="standardContextual"/>
            </w:rPr>
          </w:pPr>
          <w:ins w:id="206"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"_Toc140248634"</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Black sky albedo</w:t>
            </w:r>
            <w:r>
              <w:rPr>
                <w:noProof/>
                <w:webHidden/>
              </w:rPr>
              <w:tab/>
            </w:r>
            <w:r>
              <w:rPr>
                <w:noProof/>
                <w:webHidden/>
              </w:rPr>
              <w:fldChar w:fldCharType="begin"/>
            </w:r>
            <w:r>
              <w:rPr>
                <w:noProof/>
                <w:webHidden/>
              </w:rPr>
              <w:instrText xml:space="preserve"> PAGEREF _Toc140248634 \h </w:instrText>
            </w:r>
            <w:r>
              <w:rPr>
                <w:noProof/>
                <w:webHidden/>
              </w:rPr>
            </w:r>
          </w:ins>
          <w:r>
            <w:rPr>
              <w:noProof/>
              <w:webHidden/>
            </w:rPr>
            <w:fldChar w:fldCharType="separate"/>
          </w:r>
          <w:ins w:id="207" w:author="Fernandes, Richard (he, him, his | il, le, lui)" w:date="2023-07-14T17:35:00Z">
            <w:r>
              <w:rPr>
                <w:noProof/>
                <w:webHidden/>
              </w:rPr>
              <w:t>19</w:t>
            </w:r>
            <w:r>
              <w:rPr>
                <w:noProof/>
                <w:webHidden/>
              </w:rPr>
              <w:fldChar w:fldCharType="end"/>
            </w:r>
            <w:r w:rsidRPr="00C61FC4">
              <w:rPr>
                <w:rStyle w:val="Hyperlink"/>
                <w:noProof/>
              </w:rPr>
              <w:fldChar w:fldCharType="end"/>
            </w:r>
          </w:ins>
        </w:p>
        <w:p w14:paraId="166E057B" w14:textId="10209F20" w:rsidR="00DD40B0" w:rsidRDefault="00DD40B0">
          <w:pPr>
            <w:pStyle w:val="TOC2"/>
            <w:tabs>
              <w:tab w:val="right" w:leader="dot" w:pos="9350"/>
            </w:tabs>
            <w:rPr>
              <w:ins w:id="208" w:author="Fernandes, Richard (he, him, his | il, le, lui)" w:date="2023-07-14T17:35:00Z"/>
              <w:rFonts w:eastAsiaTheme="minorEastAsia"/>
              <w:noProof/>
              <w:kern w:val="2"/>
              <w:lang w:eastAsia="en-CA"/>
              <w14:ligatures w14:val="standardContextual"/>
            </w:rPr>
          </w:pPr>
          <w:ins w:id="209"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"_Toc140248635"</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DIM</w:t>
            </w:r>
            <w:r>
              <w:rPr>
                <w:noProof/>
                <w:webHidden/>
              </w:rPr>
              <w:tab/>
            </w:r>
            <w:r>
              <w:rPr>
                <w:noProof/>
                <w:webHidden/>
              </w:rPr>
              <w:fldChar w:fldCharType="begin"/>
            </w:r>
            <w:r>
              <w:rPr>
                <w:noProof/>
                <w:webHidden/>
              </w:rPr>
              <w:instrText xml:space="preserve"> PAGEREF _Toc140248635 \h </w:instrText>
            </w:r>
            <w:r>
              <w:rPr>
                <w:noProof/>
                <w:webHidden/>
              </w:rPr>
            </w:r>
          </w:ins>
          <w:r>
            <w:rPr>
              <w:noProof/>
              <w:webHidden/>
            </w:rPr>
            <w:fldChar w:fldCharType="separate"/>
          </w:r>
          <w:ins w:id="210" w:author="Fernandes, Richard (he, him, his | il, le, lui)" w:date="2023-07-14T17:35:00Z">
            <w:r>
              <w:rPr>
                <w:noProof/>
                <w:webHidden/>
              </w:rPr>
              <w:t>19</w:t>
            </w:r>
            <w:r>
              <w:rPr>
                <w:noProof/>
                <w:webHidden/>
              </w:rPr>
              <w:fldChar w:fldCharType="end"/>
            </w:r>
            <w:r w:rsidRPr="00C61FC4">
              <w:rPr>
                <w:rStyle w:val="Hyperlink"/>
                <w:noProof/>
              </w:rPr>
              <w:fldChar w:fldCharType="end"/>
            </w:r>
          </w:ins>
        </w:p>
        <w:p w14:paraId="15D50CCA" w14:textId="428A7724" w:rsidR="00DD40B0" w:rsidRDefault="00DD40B0">
          <w:pPr>
            <w:pStyle w:val="TOC2"/>
            <w:tabs>
              <w:tab w:val="right" w:leader="dot" w:pos="9350"/>
            </w:tabs>
            <w:rPr>
              <w:ins w:id="211" w:author="Fernandes, Richard (he, him, his | il, le, lui)" w:date="2023-07-14T17:35:00Z"/>
              <w:rFonts w:eastAsiaTheme="minorEastAsia"/>
              <w:noProof/>
              <w:kern w:val="2"/>
              <w:lang w:eastAsia="en-CA"/>
              <w14:ligatures w14:val="standardContextual"/>
            </w:rPr>
          </w:pPr>
          <w:ins w:id="212"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"_Toc140248636"</w:instrText>
            </w:r>
            <w:r w:rsidRPr="00C61FC4">
              <w:rPr>
                <w:rStyle w:val="Hyperlink"/>
                <w:noProof/>
              </w:rPr>
              <w:instrText xml:space="preserve"> </w:instrText>
            </w:r>
            <w:r w:rsidRPr="00C61FC4">
              <w:rPr>
                <w:rStyle w:val="Hyperlink"/>
                <w:noProof/>
              </w:rPr>
            </w:r>
            <w:r w:rsidRPr="00C61FC4">
              <w:rPr>
                <w:rStyle w:val="Hyperlink"/>
                <w:noProof/>
              </w:rPr>
              <w:fldChar w:fldCharType="separate"/>
            </w:r>
          </w:ins>
          <m:oMath>
            <m:r>
              <w:ins w:id="213" w:author="Fernandes, Richard (he, him, his | il, le, lui)" w:date="2023-07-14T17:35:00Z">
                <w:rPr>
                  <w:rStyle w:val="Hyperlink"/>
                  <w:rFonts w:ascii="Cambria Math" w:eastAsia="Calibri" w:hAnsi="Cambria Math" w:cs="Times New Roman"/>
                  <w:noProof/>
                </w:rPr>
                <m:t>αL</m:t>
              </w:ins>
            </m:r>
          </m:oMath>
          <w:ins w:id="214" w:author="Fernandes, Richard (he, him, his | il, le, lui)" w:date="2023-07-14T17:35:00Z">
            <w:r>
              <w:rPr>
                <w:noProof/>
                <w:webHidden/>
              </w:rPr>
              <w:tab/>
            </w:r>
            <w:r>
              <w:rPr>
                <w:noProof/>
                <w:webHidden/>
              </w:rPr>
              <w:fldChar w:fldCharType="begin"/>
            </w:r>
            <w:r>
              <w:rPr>
                <w:noProof/>
                <w:webHidden/>
              </w:rPr>
              <w:instrText xml:space="preserve"> PAGEREF _Toc140248636 \h </w:instrText>
            </w:r>
            <w:r>
              <w:rPr>
                <w:noProof/>
                <w:webHidden/>
              </w:rPr>
            </w:r>
          </w:ins>
          <w:r>
            <w:rPr>
              <w:noProof/>
              <w:webHidden/>
            </w:rPr>
            <w:fldChar w:fldCharType="separate"/>
          </w:r>
          <w:ins w:id="215" w:author="Fernandes, Richard (he, him, his | il, le, lui)" w:date="2023-07-14T17:35:00Z">
            <w:r>
              <w:rPr>
                <w:noProof/>
                <w:webHidden/>
              </w:rPr>
              <w:t>19</w:t>
            </w:r>
            <w:r>
              <w:rPr>
                <w:noProof/>
                <w:webHidden/>
              </w:rPr>
              <w:fldChar w:fldCharType="end"/>
            </w:r>
            <w:r w:rsidRPr="00C61FC4">
              <w:rPr>
                <w:rStyle w:val="Hyperlink"/>
                <w:noProof/>
              </w:rPr>
              <w:fldChar w:fldCharType="end"/>
            </w:r>
          </w:ins>
        </w:p>
        <w:p w14:paraId="29585157" w14:textId="36CCCEC1" w:rsidR="00DD40B0" w:rsidRDefault="00DD40B0">
          <w:pPr>
            <w:pStyle w:val="TOC2"/>
            <w:tabs>
              <w:tab w:val="right" w:leader="dot" w:pos="9350"/>
            </w:tabs>
            <w:rPr>
              <w:ins w:id="216" w:author="Fernandes, Richard (he, him, his | il, le, lui)" w:date="2023-07-14T17:35:00Z"/>
              <w:rFonts w:eastAsiaTheme="minorEastAsia"/>
              <w:noProof/>
              <w:kern w:val="2"/>
              <w:lang w:eastAsia="en-CA"/>
              <w14:ligatures w14:val="standardContextual"/>
            </w:rPr>
          </w:pPr>
          <w:ins w:id="217"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"_Toc140248637"</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Leaf single scattering albedo</w:t>
            </w:r>
            <w:r>
              <w:rPr>
                <w:noProof/>
                <w:webHidden/>
              </w:rPr>
              <w:tab/>
            </w:r>
            <w:r>
              <w:rPr>
                <w:noProof/>
                <w:webHidden/>
              </w:rPr>
              <w:fldChar w:fldCharType="begin"/>
            </w:r>
            <w:r>
              <w:rPr>
                <w:noProof/>
                <w:webHidden/>
              </w:rPr>
              <w:instrText xml:space="preserve"> PAGEREF _Toc140248637 \h </w:instrText>
            </w:r>
            <w:r>
              <w:rPr>
                <w:noProof/>
                <w:webHidden/>
              </w:rPr>
            </w:r>
          </w:ins>
          <w:r>
            <w:rPr>
              <w:noProof/>
              <w:webHidden/>
            </w:rPr>
            <w:fldChar w:fldCharType="separate"/>
          </w:r>
          <w:ins w:id="218" w:author="Fernandes, Richard (he, him, his | il, le, lui)" w:date="2023-07-14T17:35:00Z">
            <w:r>
              <w:rPr>
                <w:noProof/>
                <w:webHidden/>
              </w:rPr>
              <w:t>19</w:t>
            </w:r>
            <w:r>
              <w:rPr>
                <w:noProof/>
                <w:webHidden/>
              </w:rPr>
              <w:fldChar w:fldCharType="end"/>
            </w:r>
            <w:r w:rsidRPr="00C61FC4">
              <w:rPr>
                <w:rStyle w:val="Hyperlink"/>
                <w:noProof/>
              </w:rPr>
              <w:fldChar w:fldCharType="end"/>
            </w:r>
          </w:ins>
        </w:p>
        <w:p w14:paraId="3C3533AC" w14:textId="78B7C544" w:rsidR="00DD40B0" w:rsidRDefault="00DD40B0">
          <w:pPr>
            <w:pStyle w:val="TOC2"/>
            <w:tabs>
              <w:tab w:val="right" w:leader="dot" w:pos="9350"/>
            </w:tabs>
            <w:rPr>
              <w:ins w:id="219" w:author="Fernandes, Richard (he, him, his | il, le, lui)" w:date="2023-07-14T17:35:00Z"/>
              <w:rFonts w:eastAsiaTheme="minorEastAsia"/>
              <w:noProof/>
              <w:kern w:val="2"/>
              <w:lang w:eastAsia="en-CA"/>
              <w14:ligatures w14:val="standardContextual"/>
            </w:rPr>
          </w:pPr>
          <w:ins w:id="220"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"_Toc140248638"</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DIM</w:t>
            </w:r>
            <w:r>
              <w:rPr>
                <w:noProof/>
                <w:webHidden/>
              </w:rPr>
              <w:tab/>
            </w:r>
            <w:r>
              <w:rPr>
                <w:noProof/>
                <w:webHidden/>
              </w:rPr>
              <w:fldChar w:fldCharType="begin"/>
            </w:r>
            <w:r>
              <w:rPr>
                <w:noProof/>
                <w:webHidden/>
              </w:rPr>
              <w:instrText xml:space="preserve"> PAGEREF _Toc140248638 \h </w:instrText>
            </w:r>
            <w:r>
              <w:rPr>
                <w:noProof/>
                <w:webHidden/>
              </w:rPr>
            </w:r>
          </w:ins>
          <w:r>
            <w:rPr>
              <w:noProof/>
              <w:webHidden/>
            </w:rPr>
            <w:fldChar w:fldCharType="separate"/>
          </w:r>
          <w:ins w:id="221" w:author="Fernandes, Richard (he, him, his | il, le, lui)" w:date="2023-07-14T17:35:00Z">
            <w:r>
              <w:rPr>
                <w:noProof/>
                <w:webHidden/>
              </w:rPr>
              <w:t>19</w:t>
            </w:r>
            <w:r>
              <w:rPr>
                <w:noProof/>
                <w:webHidden/>
              </w:rPr>
              <w:fldChar w:fldCharType="end"/>
            </w:r>
            <w:r w:rsidRPr="00C61FC4">
              <w:rPr>
                <w:rStyle w:val="Hyperlink"/>
                <w:noProof/>
              </w:rPr>
              <w:fldChar w:fldCharType="end"/>
            </w:r>
          </w:ins>
        </w:p>
        <w:p w14:paraId="600C28BF" w14:textId="2B6457FE" w:rsidR="00DD40B0" w:rsidRDefault="00DD40B0">
          <w:pPr>
            <w:pStyle w:val="TOC2"/>
            <w:tabs>
              <w:tab w:val="right" w:leader="dot" w:pos="9350"/>
            </w:tabs>
            <w:rPr>
              <w:ins w:id="222" w:author="Fernandes, Richard (he, him, his | il, le, lui)" w:date="2023-07-14T17:35:00Z"/>
              <w:rFonts w:eastAsiaTheme="minorEastAsia"/>
              <w:noProof/>
              <w:kern w:val="2"/>
              <w:lang w:eastAsia="en-CA"/>
              <w14:ligatures w14:val="standardContextual"/>
            </w:rPr>
          </w:pPr>
          <w:ins w:id="223"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"_Toc140248639"</w:instrText>
            </w:r>
            <w:r w:rsidRPr="00C61FC4">
              <w:rPr>
                <w:rStyle w:val="Hyperlink"/>
                <w:noProof/>
              </w:rPr>
              <w:instrText xml:space="preserve"> </w:instrText>
            </w:r>
            <w:r w:rsidRPr="00C61FC4">
              <w:rPr>
                <w:rStyle w:val="Hyperlink"/>
                <w:noProof/>
              </w:rPr>
            </w:r>
            <w:r w:rsidRPr="00C61FC4">
              <w:rPr>
                <w:rStyle w:val="Hyperlink"/>
                <w:noProof/>
              </w:rPr>
              <w:fldChar w:fldCharType="separate"/>
            </w:r>
          </w:ins>
          <m:oMath>
            <m:r>
              <w:ins w:id="224" w:author="Fernandes, Richard (he, him, his | il, le, lui)" w:date="2023-07-14T17:35:00Z">
                <w:rPr>
                  <w:rStyle w:val="Hyperlink"/>
                  <w:rFonts w:ascii="Cambria Math" w:eastAsia="Calibri" w:hAnsi="Cambria Math" w:cs="Times New Roman"/>
                  <w:noProof/>
                </w:rPr>
                <m:t>αS</m:t>
              </w:ins>
            </m:r>
          </m:oMath>
          <w:ins w:id="225" w:author="Fernandes, Richard (he, him, his | il, le, lui)" w:date="2023-07-14T17:35:00Z">
            <w:r>
              <w:rPr>
                <w:noProof/>
                <w:webHidden/>
              </w:rPr>
              <w:tab/>
            </w:r>
            <w:r>
              <w:rPr>
                <w:noProof/>
                <w:webHidden/>
              </w:rPr>
              <w:fldChar w:fldCharType="begin"/>
            </w:r>
            <w:r>
              <w:rPr>
                <w:noProof/>
                <w:webHidden/>
              </w:rPr>
              <w:instrText xml:space="preserve"> PAGEREF _Toc140248639 \h </w:instrText>
            </w:r>
            <w:r>
              <w:rPr>
                <w:noProof/>
                <w:webHidden/>
              </w:rPr>
            </w:r>
          </w:ins>
          <w:r>
            <w:rPr>
              <w:noProof/>
              <w:webHidden/>
            </w:rPr>
            <w:fldChar w:fldCharType="separate"/>
          </w:r>
          <w:ins w:id="226" w:author="Fernandes, Richard (he, him, his | il, le, lui)" w:date="2023-07-14T17:35:00Z">
            <w:r>
              <w:rPr>
                <w:noProof/>
                <w:webHidden/>
              </w:rPr>
              <w:t>19</w:t>
            </w:r>
            <w:r>
              <w:rPr>
                <w:noProof/>
                <w:webHidden/>
              </w:rPr>
              <w:fldChar w:fldCharType="end"/>
            </w:r>
            <w:r w:rsidRPr="00C61FC4">
              <w:rPr>
                <w:rStyle w:val="Hyperlink"/>
                <w:noProof/>
              </w:rPr>
              <w:fldChar w:fldCharType="end"/>
            </w:r>
          </w:ins>
        </w:p>
        <w:p w14:paraId="4D840A5E" w14:textId="2B825914" w:rsidR="00DD40B0" w:rsidRDefault="00DD40B0">
          <w:pPr>
            <w:pStyle w:val="TOC2"/>
            <w:tabs>
              <w:tab w:val="right" w:leader="dot" w:pos="9350"/>
            </w:tabs>
            <w:rPr>
              <w:ins w:id="227" w:author="Fernandes, Richard (he, him, his | il, le, lui)" w:date="2023-07-14T17:35:00Z"/>
              <w:rFonts w:eastAsiaTheme="minorEastAsia"/>
              <w:noProof/>
              <w:kern w:val="2"/>
              <w:lang w:eastAsia="en-CA"/>
              <w14:ligatures w14:val="standardContextual"/>
            </w:rPr>
          </w:pPr>
          <w:ins w:id="228"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"_Toc140248640"</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Shoot single scattering albedo</w:t>
            </w:r>
            <w:r>
              <w:rPr>
                <w:noProof/>
                <w:webHidden/>
              </w:rPr>
              <w:tab/>
            </w:r>
            <w:r>
              <w:rPr>
                <w:noProof/>
                <w:webHidden/>
              </w:rPr>
              <w:fldChar w:fldCharType="begin"/>
            </w:r>
            <w:r>
              <w:rPr>
                <w:noProof/>
                <w:webHidden/>
              </w:rPr>
              <w:instrText xml:space="preserve"> PAGEREF _Toc140248640 \h </w:instrText>
            </w:r>
            <w:r>
              <w:rPr>
                <w:noProof/>
                <w:webHidden/>
              </w:rPr>
            </w:r>
          </w:ins>
          <w:r>
            <w:rPr>
              <w:noProof/>
              <w:webHidden/>
            </w:rPr>
            <w:fldChar w:fldCharType="separate"/>
          </w:r>
          <w:ins w:id="229" w:author="Fernandes, Richard (he, him, his | il, le, lui)" w:date="2023-07-14T17:35:00Z">
            <w:r>
              <w:rPr>
                <w:noProof/>
                <w:webHidden/>
              </w:rPr>
              <w:t>19</w:t>
            </w:r>
            <w:r>
              <w:rPr>
                <w:noProof/>
                <w:webHidden/>
              </w:rPr>
              <w:fldChar w:fldCharType="end"/>
            </w:r>
            <w:r w:rsidRPr="00C61FC4">
              <w:rPr>
                <w:rStyle w:val="Hyperlink"/>
                <w:noProof/>
              </w:rPr>
              <w:fldChar w:fldCharType="end"/>
            </w:r>
          </w:ins>
        </w:p>
        <w:p w14:paraId="5D8E8FF7" w14:textId="2774B737" w:rsidR="00DD40B0" w:rsidRDefault="00DD40B0">
          <w:pPr>
            <w:pStyle w:val="TOC2"/>
            <w:tabs>
              <w:tab w:val="right" w:leader="dot" w:pos="9350"/>
            </w:tabs>
            <w:rPr>
              <w:ins w:id="230" w:author="Fernandes, Richard (he, him, his | il, le, lui)" w:date="2023-07-14T17:35:00Z"/>
              <w:rFonts w:eastAsiaTheme="minorEastAsia"/>
              <w:noProof/>
              <w:kern w:val="2"/>
              <w:lang w:eastAsia="en-CA"/>
              <w14:ligatures w14:val="standardContextual"/>
            </w:rPr>
          </w:pPr>
          <w:ins w:id="231"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"_Toc140248641"</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DIM</w:t>
            </w:r>
            <w:r>
              <w:rPr>
                <w:noProof/>
                <w:webHidden/>
              </w:rPr>
              <w:tab/>
            </w:r>
            <w:r>
              <w:rPr>
                <w:noProof/>
                <w:webHidden/>
              </w:rPr>
              <w:fldChar w:fldCharType="begin"/>
            </w:r>
            <w:r>
              <w:rPr>
                <w:noProof/>
                <w:webHidden/>
              </w:rPr>
              <w:instrText xml:space="preserve"> PAGEREF _Toc140248641 \h </w:instrText>
            </w:r>
            <w:r>
              <w:rPr>
                <w:noProof/>
                <w:webHidden/>
              </w:rPr>
            </w:r>
          </w:ins>
          <w:r>
            <w:rPr>
              <w:noProof/>
              <w:webHidden/>
            </w:rPr>
            <w:fldChar w:fldCharType="separate"/>
          </w:r>
          <w:ins w:id="232" w:author="Fernandes, Richard (he, him, his | il, le, lui)" w:date="2023-07-14T17:35:00Z">
            <w:r>
              <w:rPr>
                <w:noProof/>
                <w:webHidden/>
              </w:rPr>
              <w:t>19</w:t>
            </w:r>
            <w:r>
              <w:rPr>
                <w:noProof/>
                <w:webHidden/>
              </w:rPr>
              <w:fldChar w:fldCharType="end"/>
            </w:r>
            <w:r w:rsidRPr="00C61FC4">
              <w:rPr>
                <w:rStyle w:val="Hyperlink"/>
                <w:noProof/>
              </w:rPr>
              <w:fldChar w:fldCharType="end"/>
            </w:r>
          </w:ins>
        </w:p>
        <w:p w14:paraId="4135CC13" w14:textId="2DA6E969" w:rsidR="00DD40B0" w:rsidRDefault="00DD40B0">
          <w:pPr>
            <w:pStyle w:val="TOC2"/>
            <w:tabs>
              <w:tab w:val="right" w:leader="dot" w:pos="9350"/>
            </w:tabs>
            <w:rPr>
              <w:ins w:id="233" w:author="Fernandes, Richard (he, him, his | il, le, lui)" w:date="2023-07-14T17:35:00Z"/>
              <w:rFonts w:eastAsiaTheme="minorEastAsia"/>
              <w:noProof/>
              <w:kern w:val="2"/>
              <w:lang w:eastAsia="en-CA"/>
              <w14:ligatures w14:val="standardContextual"/>
            </w:rPr>
          </w:pPr>
          <w:ins w:id="234"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"_Toc140248642"</w:instrText>
            </w:r>
            <w:r w:rsidRPr="00C61FC4">
              <w:rPr>
                <w:rStyle w:val="Hyperlink"/>
                <w:noProof/>
              </w:rPr>
              <w:instrText xml:space="preserve"> </w:instrText>
            </w:r>
            <w:r w:rsidRPr="00C61FC4">
              <w:rPr>
                <w:rStyle w:val="Hyperlink"/>
                <w:noProof/>
              </w:rPr>
            </w:r>
            <w:r w:rsidRPr="00C61FC4">
              <w:rPr>
                <w:rStyle w:val="Hyperlink"/>
                <w:noProof/>
              </w:rPr>
              <w:fldChar w:fldCharType="separate"/>
            </w:r>
          </w:ins>
          <m:oMath>
            <m:r>
              <w:ins w:id="235" w:author="Fernandes, Richard (he, him, his | il, le, lui)" w:date="2023-07-14T17:35:00Z">
                <w:rPr>
                  <w:rStyle w:val="Hyperlink"/>
                  <w:rFonts w:ascii="Cambria Math" w:hAnsi="Cambria Math" w:cstheme="minorHAnsi"/>
                  <w:noProof/>
                </w:rPr>
                <m:t>γ</m:t>
              </w:ins>
            </m:r>
          </m:oMath>
          <w:ins w:id="236" w:author="Fernandes, Richard (he, him, his | il, le, lui)" w:date="2023-07-14T17:35:00Z">
            <w:r>
              <w:rPr>
                <w:noProof/>
                <w:webHidden/>
              </w:rPr>
              <w:tab/>
            </w:r>
            <w:r>
              <w:rPr>
                <w:noProof/>
                <w:webHidden/>
              </w:rPr>
              <w:fldChar w:fldCharType="begin"/>
            </w:r>
            <w:r>
              <w:rPr>
                <w:noProof/>
                <w:webHidden/>
              </w:rPr>
              <w:instrText xml:space="preserve"> PAGEREF _Toc140248642 \h </w:instrText>
            </w:r>
            <w:r>
              <w:rPr>
                <w:noProof/>
                <w:webHidden/>
              </w:rPr>
            </w:r>
          </w:ins>
          <w:r>
            <w:rPr>
              <w:noProof/>
              <w:webHidden/>
            </w:rPr>
            <w:fldChar w:fldCharType="separate"/>
          </w:r>
          <w:ins w:id="237" w:author="Fernandes, Richard (he, him, his | il, le, lui)" w:date="2023-07-14T17:35:00Z">
            <w:r>
              <w:rPr>
                <w:noProof/>
                <w:webHidden/>
              </w:rPr>
              <w:t>19</w:t>
            </w:r>
            <w:r>
              <w:rPr>
                <w:noProof/>
                <w:webHidden/>
              </w:rPr>
              <w:fldChar w:fldCharType="end"/>
            </w:r>
            <w:r w:rsidRPr="00C61FC4">
              <w:rPr>
                <w:rStyle w:val="Hyperlink"/>
                <w:noProof/>
              </w:rPr>
              <w:fldChar w:fldCharType="end"/>
            </w:r>
          </w:ins>
        </w:p>
        <w:p w14:paraId="47E2CA78" w14:textId="663CCE0A" w:rsidR="00DD40B0" w:rsidRDefault="00DD40B0">
          <w:pPr>
            <w:pStyle w:val="TOC2"/>
            <w:tabs>
              <w:tab w:val="right" w:leader="dot" w:pos="9350"/>
            </w:tabs>
            <w:rPr>
              <w:ins w:id="238" w:author="Fernandes, Richard (he, him, his | il, le, lui)" w:date="2023-07-14T17:35:00Z"/>
              <w:rFonts w:eastAsiaTheme="minorEastAsia"/>
              <w:noProof/>
              <w:kern w:val="2"/>
              <w:lang w:eastAsia="en-CA"/>
              <w14:ligatures w14:val="standardContextual"/>
            </w:rPr>
          </w:pPr>
          <w:ins w:id="239"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"_Toc140248643"</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Needle-to-shoot area ratio</w:t>
            </w:r>
            <w:r>
              <w:rPr>
                <w:noProof/>
                <w:webHidden/>
              </w:rPr>
              <w:tab/>
            </w:r>
            <w:r>
              <w:rPr>
                <w:noProof/>
                <w:webHidden/>
              </w:rPr>
              <w:fldChar w:fldCharType="begin"/>
            </w:r>
            <w:r>
              <w:rPr>
                <w:noProof/>
                <w:webHidden/>
              </w:rPr>
              <w:instrText xml:space="preserve"> PAGEREF _Toc140248643 \h </w:instrText>
            </w:r>
            <w:r>
              <w:rPr>
                <w:noProof/>
                <w:webHidden/>
              </w:rPr>
            </w:r>
          </w:ins>
          <w:r>
            <w:rPr>
              <w:noProof/>
              <w:webHidden/>
            </w:rPr>
            <w:fldChar w:fldCharType="separate"/>
          </w:r>
          <w:ins w:id="240" w:author="Fernandes, Richard (he, him, his | il, le, lui)" w:date="2023-07-14T17:35:00Z">
            <w:r>
              <w:rPr>
                <w:noProof/>
                <w:webHidden/>
              </w:rPr>
              <w:t>19</w:t>
            </w:r>
            <w:r>
              <w:rPr>
                <w:noProof/>
                <w:webHidden/>
              </w:rPr>
              <w:fldChar w:fldCharType="end"/>
            </w:r>
            <w:r w:rsidRPr="00C61FC4">
              <w:rPr>
                <w:rStyle w:val="Hyperlink"/>
                <w:noProof/>
              </w:rPr>
              <w:fldChar w:fldCharType="end"/>
            </w:r>
          </w:ins>
        </w:p>
        <w:p w14:paraId="627E4811" w14:textId="7FF4C4D9" w:rsidR="00DD40B0" w:rsidRDefault="00DD40B0">
          <w:pPr>
            <w:pStyle w:val="TOC2"/>
            <w:tabs>
              <w:tab w:val="right" w:leader="dot" w:pos="9350"/>
            </w:tabs>
            <w:rPr>
              <w:ins w:id="241" w:author="Fernandes, Richard (he, him, his | il, le, lui)" w:date="2023-07-14T17:35:00Z"/>
              <w:rFonts w:eastAsiaTheme="minorEastAsia"/>
              <w:noProof/>
              <w:kern w:val="2"/>
              <w:lang w:eastAsia="en-CA"/>
              <w14:ligatures w14:val="standardContextual"/>
            </w:rPr>
          </w:pPr>
          <w:ins w:id="242"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"_Toc140248644"</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DIM</w:t>
            </w:r>
            <w:r>
              <w:rPr>
                <w:noProof/>
                <w:webHidden/>
              </w:rPr>
              <w:tab/>
            </w:r>
            <w:r>
              <w:rPr>
                <w:noProof/>
                <w:webHidden/>
              </w:rPr>
              <w:fldChar w:fldCharType="begin"/>
            </w:r>
            <w:r>
              <w:rPr>
                <w:noProof/>
                <w:webHidden/>
              </w:rPr>
              <w:instrText xml:space="preserve"> PAGEREF _Toc140248644 \h </w:instrText>
            </w:r>
            <w:r>
              <w:rPr>
                <w:noProof/>
                <w:webHidden/>
              </w:rPr>
            </w:r>
          </w:ins>
          <w:r>
            <w:rPr>
              <w:noProof/>
              <w:webHidden/>
            </w:rPr>
            <w:fldChar w:fldCharType="separate"/>
          </w:r>
          <w:ins w:id="243" w:author="Fernandes, Richard (he, him, his | il, le, lui)" w:date="2023-07-14T17:35:00Z">
            <w:r>
              <w:rPr>
                <w:noProof/>
                <w:webHidden/>
              </w:rPr>
              <w:t>19</w:t>
            </w:r>
            <w:r>
              <w:rPr>
                <w:noProof/>
                <w:webHidden/>
              </w:rPr>
              <w:fldChar w:fldCharType="end"/>
            </w:r>
            <w:r w:rsidRPr="00C61FC4">
              <w:rPr>
                <w:rStyle w:val="Hyperlink"/>
                <w:noProof/>
              </w:rPr>
              <w:fldChar w:fldCharType="end"/>
            </w:r>
          </w:ins>
        </w:p>
        <w:p w14:paraId="219F924A" w14:textId="6C34395F" w:rsidR="00DD40B0" w:rsidRDefault="00DD40B0">
          <w:pPr>
            <w:pStyle w:val="TOC1"/>
            <w:tabs>
              <w:tab w:val="right" w:leader="dot" w:pos="9350"/>
            </w:tabs>
            <w:rPr>
              <w:ins w:id="244" w:author="Fernandes, Richard (he, him, his | il, le, lui)" w:date="2023-07-14T17:35:00Z"/>
              <w:rFonts w:eastAsiaTheme="minorEastAsia"/>
              <w:noProof/>
              <w:kern w:val="2"/>
              <w:lang w:eastAsia="en-CA"/>
              <w14:ligatures w14:val="standardContextual"/>
            </w:rPr>
          </w:pPr>
          <w:ins w:id="245"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"_Toc140248645"</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3.0 Overview of SL2P-CCRS</w:t>
            </w:r>
            <w:r>
              <w:rPr>
                <w:noProof/>
                <w:webHidden/>
              </w:rPr>
              <w:tab/>
            </w:r>
            <w:r>
              <w:rPr>
                <w:noProof/>
                <w:webHidden/>
              </w:rPr>
              <w:fldChar w:fldCharType="begin"/>
            </w:r>
            <w:r>
              <w:rPr>
                <w:noProof/>
                <w:webHidden/>
              </w:rPr>
              <w:instrText xml:space="preserve"> PAGEREF _Toc140248645 \h </w:instrText>
            </w:r>
            <w:r>
              <w:rPr>
                <w:noProof/>
                <w:webHidden/>
              </w:rPr>
            </w:r>
          </w:ins>
          <w:r>
            <w:rPr>
              <w:noProof/>
              <w:webHidden/>
            </w:rPr>
            <w:fldChar w:fldCharType="separate"/>
          </w:r>
          <w:ins w:id="246" w:author="Fernandes, Richard (he, him, his | il, le, lui)" w:date="2023-07-14T17:35:00Z">
            <w:r>
              <w:rPr>
                <w:noProof/>
                <w:webHidden/>
              </w:rPr>
              <w:t>20</w:t>
            </w:r>
            <w:r>
              <w:rPr>
                <w:noProof/>
                <w:webHidden/>
              </w:rPr>
              <w:fldChar w:fldCharType="end"/>
            </w:r>
            <w:r w:rsidRPr="00C61FC4">
              <w:rPr>
                <w:rStyle w:val="Hyperlink"/>
                <w:noProof/>
              </w:rPr>
              <w:fldChar w:fldCharType="end"/>
            </w:r>
          </w:ins>
        </w:p>
        <w:p w14:paraId="01BBD9C2" w14:textId="725F8098" w:rsidR="00DD40B0" w:rsidRDefault="00DD40B0">
          <w:pPr>
            <w:pStyle w:val="TOC1"/>
            <w:tabs>
              <w:tab w:val="right" w:leader="dot" w:pos="9350"/>
            </w:tabs>
            <w:rPr>
              <w:ins w:id="247" w:author="Fernandes, Richard (he, him, his | il, le, lui)" w:date="2023-07-14T17:35:00Z"/>
              <w:rFonts w:eastAsiaTheme="minorEastAsia"/>
              <w:noProof/>
              <w:kern w:val="2"/>
              <w:lang w:eastAsia="en-CA"/>
              <w14:ligatures w14:val="standardContextual"/>
            </w:rPr>
          </w:pPr>
          <w:ins w:id="248"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"_Toc140248646"</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4.0 Parameter File</w:t>
            </w:r>
            <w:r>
              <w:rPr>
                <w:noProof/>
                <w:webHidden/>
              </w:rPr>
              <w:tab/>
            </w:r>
            <w:r>
              <w:rPr>
                <w:noProof/>
                <w:webHidden/>
              </w:rPr>
              <w:fldChar w:fldCharType="begin"/>
            </w:r>
            <w:r>
              <w:rPr>
                <w:noProof/>
                <w:webHidden/>
              </w:rPr>
              <w:instrText xml:space="preserve"> PAGEREF _Toc140248646 \h </w:instrText>
            </w:r>
            <w:r>
              <w:rPr>
                <w:noProof/>
                <w:webHidden/>
              </w:rPr>
            </w:r>
          </w:ins>
          <w:r>
            <w:rPr>
              <w:noProof/>
              <w:webHidden/>
            </w:rPr>
            <w:fldChar w:fldCharType="separate"/>
          </w:r>
          <w:ins w:id="249" w:author="Fernandes, Richard (he, him, his | il, le, lui)" w:date="2023-07-14T17:35:00Z">
            <w:r>
              <w:rPr>
                <w:noProof/>
                <w:webHidden/>
              </w:rPr>
              <w:t>21</w:t>
            </w:r>
            <w:r>
              <w:rPr>
                <w:noProof/>
                <w:webHidden/>
              </w:rPr>
              <w:fldChar w:fldCharType="end"/>
            </w:r>
            <w:r w:rsidRPr="00C61FC4">
              <w:rPr>
                <w:rStyle w:val="Hyperlink"/>
                <w:noProof/>
              </w:rPr>
              <w:fldChar w:fldCharType="end"/>
            </w:r>
          </w:ins>
        </w:p>
        <w:p w14:paraId="1E9D95C9" w14:textId="6AD630FE" w:rsidR="00DD40B0" w:rsidRDefault="00DD40B0">
          <w:pPr>
            <w:pStyle w:val="TOC2"/>
            <w:tabs>
              <w:tab w:val="right" w:leader="dot" w:pos="9350"/>
            </w:tabs>
            <w:rPr>
              <w:ins w:id="250" w:author="Fernandes, Richard (he, him, his | il, le, lui)" w:date="2023-07-14T17:35:00Z"/>
              <w:rFonts w:eastAsiaTheme="minorEastAsia"/>
              <w:noProof/>
              <w:kern w:val="2"/>
              <w:lang w:eastAsia="en-CA"/>
              <w14:ligatures w14:val="standardContextual"/>
            </w:rPr>
          </w:pPr>
          <w:ins w:id="251"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"_Toc140248647"</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Start</w:t>
            </w:r>
            <w:r>
              <w:rPr>
                <w:noProof/>
                <w:webHidden/>
              </w:rPr>
              <w:tab/>
            </w:r>
            <w:r>
              <w:rPr>
                <w:noProof/>
                <w:webHidden/>
              </w:rPr>
              <w:fldChar w:fldCharType="begin"/>
            </w:r>
            <w:r>
              <w:rPr>
                <w:noProof/>
                <w:webHidden/>
              </w:rPr>
              <w:instrText xml:space="preserve"> PAGEREF _Toc140248647 \h </w:instrText>
            </w:r>
            <w:r>
              <w:rPr>
                <w:noProof/>
                <w:webHidden/>
              </w:rPr>
            </w:r>
          </w:ins>
          <w:r>
            <w:rPr>
              <w:noProof/>
              <w:webHidden/>
            </w:rPr>
            <w:fldChar w:fldCharType="separate"/>
          </w:r>
          <w:ins w:id="252" w:author="Fernandes, Richard (he, him, his | il, le, lui)" w:date="2023-07-14T17:35:00Z">
            <w:r>
              <w:rPr>
                <w:noProof/>
                <w:webHidden/>
              </w:rPr>
              <w:t>22</w:t>
            </w:r>
            <w:r>
              <w:rPr>
                <w:noProof/>
                <w:webHidden/>
              </w:rPr>
              <w:fldChar w:fldCharType="end"/>
            </w:r>
            <w:r w:rsidRPr="00C61FC4">
              <w:rPr>
                <w:rStyle w:val="Hyperlink"/>
                <w:noProof/>
              </w:rPr>
              <w:fldChar w:fldCharType="end"/>
            </w:r>
          </w:ins>
        </w:p>
        <w:p w14:paraId="1E87FD3E" w14:textId="618167D8" w:rsidR="00DD40B0" w:rsidRDefault="00DD40B0">
          <w:pPr>
            <w:pStyle w:val="TOC2"/>
            <w:tabs>
              <w:tab w:val="right" w:leader="dot" w:pos="9350"/>
            </w:tabs>
            <w:rPr>
              <w:ins w:id="253" w:author="Fernandes, Richard (he, him, his | il, le, lui)" w:date="2023-07-14T17:35:00Z"/>
              <w:rFonts w:eastAsiaTheme="minorEastAsia"/>
              <w:noProof/>
              <w:kern w:val="2"/>
              <w:lang w:eastAsia="en-CA"/>
              <w14:ligatures w14:val="standardContextual"/>
            </w:rPr>
          </w:pPr>
          <w:ins w:id="254"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"_Toc140248648"</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Learning Data</w:t>
            </w:r>
            <w:r>
              <w:rPr>
                <w:noProof/>
                <w:webHidden/>
              </w:rPr>
              <w:tab/>
            </w:r>
            <w:r>
              <w:rPr>
                <w:noProof/>
                <w:webHidden/>
              </w:rPr>
              <w:fldChar w:fldCharType="begin"/>
            </w:r>
            <w:r>
              <w:rPr>
                <w:noProof/>
                <w:webHidden/>
              </w:rPr>
              <w:instrText xml:space="preserve"> PAGEREF _Toc140248648 \h </w:instrText>
            </w:r>
            <w:r>
              <w:rPr>
                <w:noProof/>
                <w:webHidden/>
              </w:rPr>
            </w:r>
          </w:ins>
          <w:r>
            <w:rPr>
              <w:noProof/>
              <w:webHidden/>
            </w:rPr>
            <w:fldChar w:fldCharType="separate"/>
          </w:r>
          <w:ins w:id="255" w:author="Fernandes, Richard (he, him, his | il, le, lui)" w:date="2023-07-14T17:35:00Z">
            <w:r>
              <w:rPr>
                <w:noProof/>
                <w:webHidden/>
              </w:rPr>
              <w:t>22</w:t>
            </w:r>
            <w:r>
              <w:rPr>
                <w:noProof/>
                <w:webHidden/>
              </w:rPr>
              <w:fldChar w:fldCharType="end"/>
            </w:r>
            <w:r w:rsidRPr="00C61FC4">
              <w:rPr>
                <w:rStyle w:val="Hyperlink"/>
                <w:noProof/>
              </w:rPr>
              <w:fldChar w:fldCharType="end"/>
            </w:r>
          </w:ins>
        </w:p>
        <w:p w14:paraId="620AE6FF" w14:textId="40683271" w:rsidR="00DD40B0" w:rsidRDefault="00DD40B0">
          <w:pPr>
            <w:pStyle w:val="TOC2"/>
            <w:tabs>
              <w:tab w:val="right" w:leader="dot" w:pos="9350"/>
            </w:tabs>
            <w:rPr>
              <w:ins w:id="256" w:author="Fernandes, Richard (he, him, his | il, le, lui)" w:date="2023-07-14T17:35:00Z"/>
              <w:rFonts w:eastAsiaTheme="minorEastAsia"/>
              <w:noProof/>
              <w:kern w:val="2"/>
              <w:lang w:eastAsia="en-CA"/>
              <w14:ligatures w14:val="standardContextual"/>
            </w:rPr>
          </w:pPr>
          <w:ins w:id="257"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"_Toc140248649"</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Bandnames</w:t>
            </w:r>
            <w:r>
              <w:rPr>
                <w:noProof/>
                <w:webHidden/>
              </w:rPr>
              <w:tab/>
            </w:r>
            <w:r>
              <w:rPr>
                <w:noProof/>
                <w:webHidden/>
              </w:rPr>
              <w:fldChar w:fldCharType="begin"/>
            </w:r>
            <w:r>
              <w:rPr>
                <w:noProof/>
                <w:webHidden/>
              </w:rPr>
              <w:instrText xml:space="preserve"> PAGEREF _Toc140248649 \h </w:instrText>
            </w:r>
            <w:r>
              <w:rPr>
                <w:noProof/>
                <w:webHidden/>
              </w:rPr>
            </w:r>
          </w:ins>
          <w:r>
            <w:rPr>
              <w:noProof/>
              <w:webHidden/>
            </w:rPr>
            <w:fldChar w:fldCharType="separate"/>
          </w:r>
          <w:ins w:id="258" w:author="Fernandes, Richard (he, him, his | il, le, lui)" w:date="2023-07-14T17:35:00Z">
            <w:r>
              <w:rPr>
                <w:noProof/>
                <w:webHidden/>
              </w:rPr>
              <w:t>24</w:t>
            </w:r>
            <w:r>
              <w:rPr>
                <w:noProof/>
                <w:webHidden/>
              </w:rPr>
              <w:fldChar w:fldCharType="end"/>
            </w:r>
            <w:r w:rsidRPr="00C61FC4">
              <w:rPr>
                <w:rStyle w:val="Hyperlink"/>
                <w:noProof/>
              </w:rPr>
              <w:fldChar w:fldCharType="end"/>
            </w:r>
          </w:ins>
        </w:p>
        <w:p w14:paraId="574CBCAC" w14:textId="2D436894" w:rsidR="00DD40B0" w:rsidRDefault="00DD40B0">
          <w:pPr>
            <w:pStyle w:val="TOC2"/>
            <w:tabs>
              <w:tab w:val="right" w:leader="dot" w:pos="9350"/>
            </w:tabs>
            <w:rPr>
              <w:ins w:id="259" w:author="Fernandes, Richard (he, him, his | il, le, lui)" w:date="2023-07-14T17:35:00Z"/>
              <w:rFonts w:eastAsiaTheme="minorEastAsia"/>
              <w:noProof/>
              <w:kern w:val="2"/>
              <w:lang w:eastAsia="en-CA"/>
              <w14:ligatures w14:val="standardContextual"/>
            </w:rPr>
          </w:pPr>
          <w:ins w:id="260"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"_Toc140248650"</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Sensor</w:t>
            </w:r>
            <w:r>
              <w:rPr>
                <w:noProof/>
                <w:webHidden/>
              </w:rPr>
              <w:tab/>
            </w:r>
            <w:r>
              <w:rPr>
                <w:noProof/>
                <w:webHidden/>
              </w:rPr>
              <w:fldChar w:fldCharType="begin"/>
            </w:r>
            <w:r>
              <w:rPr>
                <w:noProof/>
                <w:webHidden/>
              </w:rPr>
              <w:instrText xml:space="preserve"> PAGEREF _Toc140248650 \h </w:instrText>
            </w:r>
            <w:r>
              <w:rPr>
                <w:noProof/>
                <w:webHidden/>
              </w:rPr>
            </w:r>
          </w:ins>
          <w:r>
            <w:rPr>
              <w:noProof/>
              <w:webHidden/>
            </w:rPr>
            <w:fldChar w:fldCharType="separate"/>
          </w:r>
          <w:ins w:id="261" w:author="Fernandes, Richard (he, him, his | il, le, lui)" w:date="2023-07-14T17:35:00Z">
            <w:r>
              <w:rPr>
                <w:noProof/>
                <w:webHidden/>
              </w:rPr>
              <w:t>25</w:t>
            </w:r>
            <w:r>
              <w:rPr>
                <w:noProof/>
                <w:webHidden/>
              </w:rPr>
              <w:fldChar w:fldCharType="end"/>
            </w:r>
            <w:r w:rsidRPr="00C61FC4">
              <w:rPr>
                <w:rStyle w:val="Hyperlink"/>
                <w:noProof/>
              </w:rPr>
              <w:fldChar w:fldCharType="end"/>
            </w:r>
          </w:ins>
        </w:p>
        <w:p w14:paraId="35EEEBE0" w14:textId="7AE9AC62" w:rsidR="00DD40B0" w:rsidRDefault="00DD40B0">
          <w:pPr>
            <w:pStyle w:val="TOC2"/>
            <w:tabs>
              <w:tab w:val="right" w:leader="dot" w:pos="9350"/>
            </w:tabs>
            <w:rPr>
              <w:ins w:id="262" w:author="Fernandes, Richard (he, him, his | il, le, lui)" w:date="2023-07-14T17:35:00Z"/>
              <w:rFonts w:eastAsiaTheme="minorEastAsia"/>
              <w:noProof/>
              <w:kern w:val="2"/>
              <w:lang w:eastAsia="en-CA"/>
              <w14:ligatures w14:val="standardContextual"/>
            </w:rPr>
          </w:pPr>
          <w:ins w:id="263"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"_Toc140248651"</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Configuration</w:t>
            </w:r>
            <w:r>
              <w:rPr>
                <w:noProof/>
                <w:webHidden/>
              </w:rPr>
              <w:tab/>
            </w:r>
            <w:r>
              <w:rPr>
                <w:noProof/>
                <w:webHidden/>
              </w:rPr>
              <w:fldChar w:fldCharType="begin"/>
            </w:r>
            <w:r>
              <w:rPr>
                <w:noProof/>
                <w:webHidden/>
              </w:rPr>
              <w:instrText xml:space="preserve"> PAGEREF _Toc140248651 \h </w:instrText>
            </w:r>
            <w:r>
              <w:rPr>
                <w:noProof/>
                <w:webHidden/>
              </w:rPr>
            </w:r>
          </w:ins>
          <w:r>
            <w:rPr>
              <w:noProof/>
              <w:webHidden/>
            </w:rPr>
            <w:fldChar w:fldCharType="separate"/>
          </w:r>
          <w:ins w:id="264" w:author="Fernandes, Richard (he, him, his | il, le, lui)" w:date="2023-07-14T17:35:00Z">
            <w:r>
              <w:rPr>
                <w:noProof/>
                <w:webHidden/>
              </w:rPr>
              <w:t>26</w:t>
            </w:r>
            <w:r>
              <w:rPr>
                <w:noProof/>
                <w:webHidden/>
              </w:rPr>
              <w:fldChar w:fldCharType="end"/>
            </w:r>
            <w:r w:rsidRPr="00C61FC4">
              <w:rPr>
                <w:rStyle w:val="Hyperlink"/>
                <w:noProof/>
              </w:rPr>
              <w:fldChar w:fldCharType="end"/>
            </w:r>
          </w:ins>
        </w:p>
        <w:p w14:paraId="29DBBE9A" w14:textId="757259A5" w:rsidR="00DD40B0" w:rsidRDefault="00DD40B0">
          <w:pPr>
            <w:pStyle w:val="TOC2"/>
            <w:tabs>
              <w:tab w:val="right" w:leader="dot" w:pos="9350"/>
            </w:tabs>
            <w:rPr>
              <w:ins w:id="265" w:author="Fernandes, Richard (he, him, his | il, le, lui)" w:date="2023-07-14T17:35:00Z"/>
              <w:rFonts w:eastAsiaTheme="minorEastAsia"/>
              <w:noProof/>
              <w:kern w:val="2"/>
              <w:lang w:eastAsia="en-CA"/>
              <w14:ligatures w14:val="standardContextual"/>
            </w:rPr>
          </w:pPr>
          <w:ins w:id="266"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"_Toc140248652"</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5.0 Inversion Algorithm Definition</w:t>
            </w:r>
            <w:r>
              <w:rPr>
                <w:noProof/>
                <w:webHidden/>
              </w:rPr>
              <w:tab/>
            </w:r>
            <w:r>
              <w:rPr>
                <w:noProof/>
                <w:webHidden/>
              </w:rPr>
              <w:fldChar w:fldCharType="begin"/>
            </w:r>
            <w:r>
              <w:rPr>
                <w:noProof/>
                <w:webHidden/>
              </w:rPr>
              <w:instrText xml:space="preserve"> PAGEREF _Toc140248652 \h </w:instrText>
            </w:r>
            <w:r>
              <w:rPr>
                <w:noProof/>
                <w:webHidden/>
              </w:rPr>
            </w:r>
          </w:ins>
          <w:r>
            <w:rPr>
              <w:noProof/>
              <w:webHidden/>
            </w:rPr>
            <w:fldChar w:fldCharType="separate"/>
          </w:r>
          <w:ins w:id="267" w:author="Fernandes, Richard (he, him, his | il, le, lui)" w:date="2023-07-14T17:35:00Z">
            <w:r>
              <w:rPr>
                <w:noProof/>
                <w:webHidden/>
              </w:rPr>
              <w:t>27</w:t>
            </w:r>
            <w:r>
              <w:rPr>
                <w:noProof/>
                <w:webHidden/>
              </w:rPr>
              <w:fldChar w:fldCharType="end"/>
            </w:r>
            <w:r w:rsidRPr="00C61FC4">
              <w:rPr>
                <w:rStyle w:val="Hyperlink"/>
                <w:noProof/>
              </w:rPr>
              <w:fldChar w:fldCharType="end"/>
            </w:r>
          </w:ins>
        </w:p>
        <w:p w14:paraId="6E2BE5B2" w14:textId="38EB2730" w:rsidR="00DD40B0" w:rsidRDefault="00DD40B0">
          <w:pPr>
            <w:pStyle w:val="TOC3"/>
            <w:tabs>
              <w:tab w:val="right" w:leader="dot" w:pos="9350"/>
            </w:tabs>
            <w:rPr>
              <w:ins w:id="268" w:author="Fernandes, Richard (he, him, his | il, le, lui)" w:date="2023-07-14T17:35:00Z"/>
              <w:rFonts w:eastAsiaTheme="minorEastAsia"/>
              <w:noProof/>
              <w:kern w:val="2"/>
              <w:lang w:eastAsia="en-CA"/>
              <w14:ligatures w14:val="standardContextual"/>
            </w:rPr>
          </w:pPr>
          <w:ins w:id="269"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"_Toc140248653"</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NNET Inversion Algorithm Definition</w:t>
            </w:r>
            <w:r>
              <w:rPr>
                <w:noProof/>
                <w:webHidden/>
              </w:rPr>
              <w:tab/>
            </w:r>
            <w:r>
              <w:rPr>
                <w:noProof/>
                <w:webHidden/>
              </w:rPr>
              <w:fldChar w:fldCharType="begin"/>
            </w:r>
            <w:r>
              <w:rPr>
                <w:noProof/>
                <w:webHidden/>
              </w:rPr>
              <w:instrText xml:space="preserve"> PAGEREF _Toc140248653 \h </w:instrText>
            </w:r>
            <w:r>
              <w:rPr>
                <w:noProof/>
                <w:webHidden/>
              </w:rPr>
            </w:r>
          </w:ins>
          <w:r>
            <w:rPr>
              <w:noProof/>
              <w:webHidden/>
            </w:rPr>
            <w:fldChar w:fldCharType="separate"/>
          </w:r>
          <w:ins w:id="270" w:author="Fernandes, Richard (he, him, his | il, le, lui)" w:date="2023-07-14T17:35:00Z">
            <w:r>
              <w:rPr>
                <w:noProof/>
                <w:webHidden/>
              </w:rPr>
              <w:t>27</w:t>
            </w:r>
            <w:r>
              <w:rPr>
                <w:noProof/>
                <w:webHidden/>
              </w:rPr>
              <w:fldChar w:fldCharType="end"/>
            </w:r>
            <w:r w:rsidRPr="00C61FC4">
              <w:rPr>
                <w:rStyle w:val="Hyperlink"/>
                <w:noProof/>
              </w:rPr>
              <w:fldChar w:fldCharType="end"/>
            </w:r>
          </w:ins>
        </w:p>
        <w:p w14:paraId="2517D002" w14:textId="1A783AE6" w:rsidR="00DD40B0" w:rsidRDefault="00DD40B0">
          <w:pPr>
            <w:pStyle w:val="TOC2"/>
            <w:tabs>
              <w:tab w:val="right" w:leader="dot" w:pos="9350"/>
            </w:tabs>
            <w:rPr>
              <w:ins w:id="271" w:author="Fernandes, Richard (he, him, his | il, le, lui)" w:date="2023-07-14T17:35:00Z"/>
              <w:rFonts w:eastAsiaTheme="minorEastAsia"/>
              <w:noProof/>
              <w:kern w:val="2"/>
              <w:lang w:eastAsia="en-CA"/>
              <w14:ligatures w14:val="standardContextual"/>
            </w:rPr>
          </w:pPr>
          <w:ins w:id="272"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"_Toc140248654"</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Canopy and Atmosphere Parameters</w:t>
            </w:r>
            <w:r>
              <w:rPr>
                <w:noProof/>
                <w:webHidden/>
              </w:rPr>
              <w:tab/>
            </w:r>
            <w:r>
              <w:rPr>
                <w:noProof/>
                <w:webHidden/>
              </w:rPr>
              <w:fldChar w:fldCharType="begin"/>
            </w:r>
            <w:r>
              <w:rPr>
                <w:noProof/>
                <w:webHidden/>
              </w:rPr>
              <w:instrText xml:space="preserve"> PAGEREF _Toc140248654 \h </w:instrText>
            </w:r>
            <w:r>
              <w:rPr>
                <w:noProof/>
                <w:webHidden/>
              </w:rPr>
            </w:r>
          </w:ins>
          <w:r>
            <w:rPr>
              <w:noProof/>
              <w:webHidden/>
            </w:rPr>
            <w:fldChar w:fldCharType="separate"/>
          </w:r>
          <w:ins w:id="273" w:author="Fernandes, Richard (he, him, his | il, le, lui)" w:date="2023-07-14T17:35:00Z">
            <w:r>
              <w:rPr>
                <w:noProof/>
                <w:webHidden/>
              </w:rPr>
              <w:t>29</w:t>
            </w:r>
            <w:r>
              <w:rPr>
                <w:noProof/>
                <w:webHidden/>
              </w:rPr>
              <w:fldChar w:fldCharType="end"/>
            </w:r>
            <w:r w:rsidRPr="00C61FC4">
              <w:rPr>
                <w:rStyle w:val="Hyperlink"/>
                <w:noProof/>
              </w:rPr>
              <w:fldChar w:fldCharType="end"/>
            </w:r>
          </w:ins>
        </w:p>
        <w:p w14:paraId="1D939766" w14:textId="0AFE0D85" w:rsidR="00DD40B0" w:rsidRDefault="00DD40B0">
          <w:pPr>
            <w:pStyle w:val="TOC1"/>
            <w:tabs>
              <w:tab w:val="right" w:leader="dot" w:pos="9350"/>
            </w:tabs>
            <w:rPr>
              <w:ins w:id="274" w:author="Fernandes, Richard (he, him, his | il, le, lui)" w:date="2023-07-14T17:35:00Z"/>
              <w:rFonts w:eastAsiaTheme="minorEastAsia"/>
              <w:noProof/>
              <w:kern w:val="2"/>
              <w:lang w:eastAsia="en-CA"/>
              <w14:ligatures w14:val="standardContextual"/>
            </w:rPr>
          </w:pPr>
          <w:ins w:id="275"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"_Toc140248655"</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6.0 Simulation</w:t>
            </w:r>
            <w:r>
              <w:rPr>
                <w:noProof/>
                <w:webHidden/>
              </w:rPr>
              <w:tab/>
            </w:r>
            <w:r>
              <w:rPr>
                <w:noProof/>
                <w:webHidden/>
              </w:rPr>
              <w:fldChar w:fldCharType="begin"/>
            </w:r>
            <w:r>
              <w:rPr>
                <w:noProof/>
                <w:webHidden/>
              </w:rPr>
              <w:instrText xml:space="preserve"> PAGEREF _Toc140248655 \h </w:instrText>
            </w:r>
            <w:r>
              <w:rPr>
                <w:noProof/>
                <w:webHidden/>
              </w:rPr>
            </w:r>
          </w:ins>
          <w:r>
            <w:rPr>
              <w:noProof/>
              <w:webHidden/>
            </w:rPr>
            <w:fldChar w:fldCharType="separate"/>
          </w:r>
          <w:ins w:id="276" w:author="Fernandes, Richard (he, him, his | il, le, lui)" w:date="2023-07-14T17:35:00Z">
            <w:r>
              <w:rPr>
                <w:noProof/>
                <w:webHidden/>
              </w:rPr>
              <w:t>34</w:t>
            </w:r>
            <w:r>
              <w:rPr>
                <w:noProof/>
                <w:webHidden/>
              </w:rPr>
              <w:fldChar w:fldCharType="end"/>
            </w:r>
            <w:r w:rsidRPr="00C61FC4">
              <w:rPr>
                <w:rStyle w:val="Hyperlink"/>
                <w:noProof/>
              </w:rPr>
              <w:fldChar w:fldCharType="end"/>
            </w:r>
          </w:ins>
        </w:p>
        <w:p w14:paraId="4223E026" w14:textId="317CFB05" w:rsidR="00DD40B0" w:rsidRDefault="00DD40B0">
          <w:pPr>
            <w:pStyle w:val="TOC2"/>
            <w:tabs>
              <w:tab w:val="right" w:leader="dot" w:pos="9350"/>
            </w:tabs>
            <w:rPr>
              <w:ins w:id="277" w:author="Fernandes, Richard (he, him, his | il, le, lui)" w:date="2023-07-14T17:35:00Z"/>
              <w:rFonts w:eastAsiaTheme="minorEastAsia"/>
              <w:noProof/>
              <w:kern w:val="2"/>
              <w:lang w:eastAsia="en-CA"/>
              <w14:ligatures w14:val="standardContextual"/>
            </w:rPr>
          </w:pPr>
          <w:ins w:id="278"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"_Toc140248656"</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6.1 Radiative Transfer Model</w:t>
            </w:r>
            <w:r>
              <w:rPr>
                <w:noProof/>
                <w:webHidden/>
              </w:rPr>
              <w:tab/>
            </w:r>
            <w:r>
              <w:rPr>
                <w:noProof/>
                <w:webHidden/>
              </w:rPr>
              <w:fldChar w:fldCharType="begin"/>
            </w:r>
            <w:r>
              <w:rPr>
                <w:noProof/>
                <w:webHidden/>
              </w:rPr>
              <w:instrText xml:space="preserve"> PAGEREF _Toc140248656 \h </w:instrText>
            </w:r>
            <w:r>
              <w:rPr>
                <w:noProof/>
                <w:webHidden/>
              </w:rPr>
            </w:r>
          </w:ins>
          <w:r>
            <w:rPr>
              <w:noProof/>
              <w:webHidden/>
            </w:rPr>
            <w:fldChar w:fldCharType="separate"/>
          </w:r>
          <w:ins w:id="279" w:author="Fernandes, Richard (he, him, his | il, le, lui)" w:date="2023-07-14T17:35:00Z">
            <w:r>
              <w:rPr>
                <w:noProof/>
                <w:webHidden/>
              </w:rPr>
              <w:t>34</w:t>
            </w:r>
            <w:r>
              <w:rPr>
                <w:noProof/>
                <w:webHidden/>
              </w:rPr>
              <w:fldChar w:fldCharType="end"/>
            </w:r>
            <w:r w:rsidRPr="00C61FC4">
              <w:rPr>
                <w:rStyle w:val="Hyperlink"/>
                <w:noProof/>
              </w:rPr>
              <w:fldChar w:fldCharType="end"/>
            </w:r>
          </w:ins>
        </w:p>
        <w:p w14:paraId="755ADF34" w14:textId="129AD07D" w:rsidR="00DD40B0" w:rsidRDefault="00DD40B0">
          <w:pPr>
            <w:pStyle w:val="TOC3"/>
            <w:tabs>
              <w:tab w:val="right" w:leader="dot" w:pos="9350"/>
            </w:tabs>
            <w:rPr>
              <w:ins w:id="280" w:author="Fernandes, Richard (he, him, his | il, le, lui)" w:date="2023-07-14T17:35:00Z"/>
              <w:rFonts w:eastAsiaTheme="minorEastAsia"/>
              <w:noProof/>
              <w:kern w:val="2"/>
              <w:lang w:eastAsia="en-CA"/>
              <w14:ligatures w14:val="standardContextual"/>
            </w:rPr>
          </w:pPr>
          <w:ins w:id="281"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"_Toc140248657"</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Shoot Clumping</w:t>
            </w:r>
            <w:r>
              <w:rPr>
                <w:noProof/>
                <w:webHidden/>
              </w:rPr>
              <w:tab/>
            </w:r>
            <w:r>
              <w:rPr>
                <w:noProof/>
                <w:webHidden/>
              </w:rPr>
              <w:fldChar w:fldCharType="begin"/>
            </w:r>
            <w:r>
              <w:rPr>
                <w:noProof/>
                <w:webHidden/>
              </w:rPr>
              <w:instrText xml:space="preserve"> PAGEREF _Toc140248657 \h </w:instrText>
            </w:r>
            <w:r>
              <w:rPr>
                <w:noProof/>
                <w:webHidden/>
              </w:rPr>
            </w:r>
          </w:ins>
          <w:r>
            <w:rPr>
              <w:noProof/>
              <w:webHidden/>
            </w:rPr>
            <w:fldChar w:fldCharType="separate"/>
          </w:r>
          <w:ins w:id="282" w:author="Fernandes, Richard (he, him, his | il, le, lui)" w:date="2023-07-14T17:35:00Z">
            <w:r>
              <w:rPr>
                <w:noProof/>
                <w:webHidden/>
              </w:rPr>
              <w:t>34</w:t>
            </w:r>
            <w:r>
              <w:rPr>
                <w:noProof/>
                <w:webHidden/>
              </w:rPr>
              <w:fldChar w:fldCharType="end"/>
            </w:r>
            <w:r w:rsidRPr="00C61FC4">
              <w:rPr>
                <w:rStyle w:val="Hyperlink"/>
                <w:noProof/>
              </w:rPr>
              <w:fldChar w:fldCharType="end"/>
            </w:r>
          </w:ins>
        </w:p>
        <w:p w14:paraId="3A31C015" w14:textId="36829592" w:rsidR="00DD40B0" w:rsidRDefault="00DD40B0">
          <w:pPr>
            <w:pStyle w:val="TOC3"/>
            <w:tabs>
              <w:tab w:val="right" w:leader="dot" w:pos="9350"/>
            </w:tabs>
            <w:rPr>
              <w:ins w:id="283" w:author="Fernandes, Richard (he, him, his | il, le, lui)" w:date="2023-07-14T17:35:00Z"/>
              <w:rFonts w:eastAsiaTheme="minorEastAsia"/>
              <w:noProof/>
              <w:kern w:val="2"/>
              <w:lang w:eastAsia="en-CA"/>
              <w14:ligatures w14:val="standardContextual"/>
            </w:rPr>
          </w:pPr>
          <w:ins w:id="284"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"_Toc140248658"</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Crown Clumping</w:t>
            </w:r>
            <w:r>
              <w:rPr>
                <w:noProof/>
                <w:webHidden/>
              </w:rPr>
              <w:tab/>
            </w:r>
            <w:r>
              <w:rPr>
                <w:noProof/>
                <w:webHidden/>
              </w:rPr>
              <w:fldChar w:fldCharType="begin"/>
            </w:r>
            <w:r>
              <w:rPr>
                <w:noProof/>
                <w:webHidden/>
              </w:rPr>
              <w:instrText xml:space="preserve"> PAGEREF _Toc140248658 \h </w:instrText>
            </w:r>
            <w:r>
              <w:rPr>
                <w:noProof/>
                <w:webHidden/>
              </w:rPr>
            </w:r>
          </w:ins>
          <w:r>
            <w:rPr>
              <w:noProof/>
              <w:webHidden/>
            </w:rPr>
            <w:fldChar w:fldCharType="separate"/>
          </w:r>
          <w:ins w:id="285" w:author="Fernandes, Richard (he, him, his | il, le, lui)" w:date="2023-07-14T17:35:00Z">
            <w:r>
              <w:rPr>
                <w:noProof/>
                <w:webHidden/>
              </w:rPr>
              <w:t>34</w:t>
            </w:r>
            <w:r>
              <w:rPr>
                <w:noProof/>
                <w:webHidden/>
              </w:rPr>
              <w:fldChar w:fldCharType="end"/>
            </w:r>
            <w:r w:rsidRPr="00C61FC4">
              <w:rPr>
                <w:rStyle w:val="Hyperlink"/>
                <w:noProof/>
              </w:rPr>
              <w:fldChar w:fldCharType="end"/>
            </w:r>
          </w:ins>
        </w:p>
        <w:p w14:paraId="21A2B894" w14:textId="16538FD6" w:rsidR="00DD40B0" w:rsidRDefault="00DD40B0">
          <w:pPr>
            <w:pStyle w:val="TOC2"/>
            <w:tabs>
              <w:tab w:val="right" w:leader="dot" w:pos="9350"/>
            </w:tabs>
            <w:rPr>
              <w:ins w:id="286" w:author="Fernandes, Richard (he, him, his | il, le, lui)" w:date="2023-07-14T17:35:00Z"/>
              <w:rFonts w:eastAsiaTheme="minorEastAsia"/>
              <w:noProof/>
              <w:kern w:val="2"/>
              <w:lang w:eastAsia="en-CA"/>
              <w14:ligatures w14:val="standardContextual"/>
            </w:rPr>
          </w:pPr>
          <w:ins w:id="287"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"_Toc140248659"</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6.2 Simulation Laws</w:t>
            </w:r>
            <w:r>
              <w:rPr>
                <w:noProof/>
                <w:webHidden/>
              </w:rPr>
              <w:tab/>
            </w:r>
            <w:r>
              <w:rPr>
                <w:noProof/>
                <w:webHidden/>
              </w:rPr>
              <w:fldChar w:fldCharType="begin"/>
            </w:r>
            <w:r>
              <w:rPr>
                <w:noProof/>
                <w:webHidden/>
              </w:rPr>
              <w:instrText xml:space="preserve"> PAGEREF _Toc140248659 \h </w:instrText>
            </w:r>
            <w:r>
              <w:rPr>
                <w:noProof/>
                <w:webHidden/>
              </w:rPr>
            </w:r>
          </w:ins>
          <w:r>
            <w:rPr>
              <w:noProof/>
              <w:webHidden/>
            </w:rPr>
            <w:fldChar w:fldCharType="separate"/>
          </w:r>
          <w:ins w:id="288" w:author="Fernandes, Richard (he, him, his | il, le, lui)" w:date="2023-07-14T17:35:00Z">
            <w:r>
              <w:rPr>
                <w:noProof/>
                <w:webHidden/>
              </w:rPr>
              <w:t>35</w:t>
            </w:r>
            <w:r>
              <w:rPr>
                <w:noProof/>
                <w:webHidden/>
              </w:rPr>
              <w:fldChar w:fldCharType="end"/>
            </w:r>
            <w:r w:rsidRPr="00C61FC4">
              <w:rPr>
                <w:rStyle w:val="Hyperlink"/>
                <w:noProof/>
              </w:rPr>
              <w:fldChar w:fldCharType="end"/>
            </w:r>
          </w:ins>
        </w:p>
        <w:p w14:paraId="7A8FBC29" w14:textId="3B3CB74C" w:rsidR="00DD40B0" w:rsidRDefault="00DD40B0">
          <w:pPr>
            <w:pStyle w:val="TOC3"/>
            <w:tabs>
              <w:tab w:val="right" w:leader="dot" w:pos="9350"/>
            </w:tabs>
            <w:rPr>
              <w:ins w:id="289" w:author="Fernandes, Richard (he, him, his | il, le, lui)" w:date="2023-07-14T17:35:00Z"/>
              <w:rFonts w:eastAsiaTheme="minorEastAsia"/>
              <w:noProof/>
              <w:kern w:val="2"/>
              <w:lang w:eastAsia="en-CA"/>
              <w14:ligatures w14:val="standardContextual"/>
            </w:rPr>
          </w:pPr>
          <w:ins w:id="290"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"_Toc140248660"</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Acquisition Geometry</w:t>
            </w:r>
            <w:r>
              <w:rPr>
                <w:noProof/>
                <w:webHidden/>
              </w:rPr>
              <w:tab/>
            </w:r>
            <w:r>
              <w:rPr>
                <w:noProof/>
                <w:webHidden/>
              </w:rPr>
              <w:fldChar w:fldCharType="begin"/>
            </w:r>
            <w:r>
              <w:rPr>
                <w:noProof/>
                <w:webHidden/>
              </w:rPr>
              <w:instrText xml:space="preserve"> PAGEREF _Toc140248660 \h </w:instrText>
            </w:r>
            <w:r>
              <w:rPr>
                <w:noProof/>
                <w:webHidden/>
              </w:rPr>
            </w:r>
          </w:ins>
          <w:r>
            <w:rPr>
              <w:noProof/>
              <w:webHidden/>
            </w:rPr>
            <w:fldChar w:fldCharType="separate"/>
          </w:r>
          <w:ins w:id="291" w:author="Fernandes, Richard (he, him, his | il, le, lui)" w:date="2023-07-14T17:35:00Z">
            <w:r>
              <w:rPr>
                <w:noProof/>
                <w:webHidden/>
              </w:rPr>
              <w:t>35</w:t>
            </w:r>
            <w:r>
              <w:rPr>
                <w:noProof/>
                <w:webHidden/>
              </w:rPr>
              <w:fldChar w:fldCharType="end"/>
            </w:r>
            <w:r w:rsidRPr="00C61FC4">
              <w:rPr>
                <w:rStyle w:val="Hyperlink"/>
                <w:noProof/>
              </w:rPr>
              <w:fldChar w:fldCharType="end"/>
            </w:r>
          </w:ins>
        </w:p>
        <w:p w14:paraId="77326C26" w14:textId="7FD7F14B" w:rsidR="00DD40B0" w:rsidRDefault="00DD40B0">
          <w:pPr>
            <w:pStyle w:val="TOC3"/>
            <w:tabs>
              <w:tab w:val="right" w:leader="dot" w:pos="9350"/>
            </w:tabs>
            <w:rPr>
              <w:ins w:id="292" w:author="Fernandes, Richard (he, him, his | il, le, lui)" w:date="2023-07-14T17:35:00Z"/>
              <w:rFonts w:eastAsiaTheme="minorEastAsia"/>
              <w:noProof/>
              <w:kern w:val="2"/>
              <w:lang w:eastAsia="en-CA"/>
              <w14:ligatures w14:val="standardContextual"/>
            </w:rPr>
          </w:pPr>
          <w:ins w:id="293"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"_Toc140248661"</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Canopy Laws</w:t>
            </w:r>
            <w:r>
              <w:rPr>
                <w:noProof/>
                <w:webHidden/>
              </w:rPr>
              <w:tab/>
            </w:r>
            <w:r>
              <w:rPr>
                <w:noProof/>
                <w:webHidden/>
              </w:rPr>
              <w:fldChar w:fldCharType="begin"/>
            </w:r>
            <w:r>
              <w:rPr>
                <w:noProof/>
                <w:webHidden/>
              </w:rPr>
              <w:instrText xml:space="preserve"> PAGEREF _Toc140248661 \h </w:instrText>
            </w:r>
            <w:r>
              <w:rPr>
                <w:noProof/>
                <w:webHidden/>
              </w:rPr>
            </w:r>
          </w:ins>
          <w:r>
            <w:rPr>
              <w:noProof/>
              <w:webHidden/>
            </w:rPr>
            <w:fldChar w:fldCharType="separate"/>
          </w:r>
          <w:ins w:id="294" w:author="Fernandes, Richard (he, him, his | il, le, lui)" w:date="2023-07-14T17:35:00Z">
            <w:r>
              <w:rPr>
                <w:noProof/>
                <w:webHidden/>
              </w:rPr>
              <w:t>36</w:t>
            </w:r>
            <w:r>
              <w:rPr>
                <w:noProof/>
                <w:webHidden/>
              </w:rPr>
              <w:fldChar w:fldCharType="end"/>
            </w:r>
            <w:r w:rsidRPr="00C61FC4">
              <w:rPr>
                <w:rStyle w:val="Hyperlink"/>
                <w:noProof/>
              </w:rPr>
              <w:fldChar w:fldCharType="end"/>
            </w:r>
          </w:ins>
        </w:p>
        <w:p w14:paraId="646BE65D" w14:textId="36AEDAB1" w:rsidR="00DD40B0" w:rsidRDefault="00DD40B0">
          <w:pPr>
            <w:pStyle w:val="TOC3"/>
            <w:tabs>
              <w:tab w:val="right" w:leader="dot" w:pos="9350"/>
            </w:tabs>
            <w:rPr>
              <w:ins w:id="295" w:author="Fernandes, Richard (he, him, his | il, le, lui)" w:date="2023-07-14T17:35:00Z"/>
              <w:rFonts w:eastAsiaTheme="minorEastAsia"/>
              <w:noProof/>
              <w:kern w:val="2"/>
              <w:lang w:eastAsia="en-CA"/>
              <w14:ligatures w14:val="standardContextual"/>
            </w:rPr>
          </w:pPr>
          <w:ins w:id="296"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"_Toc140248662"</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Soil Laws</w:t>
            </w:r>
            <w:r>
              <w:rPr>
                <w:noProof/>
                <w:webHidden/>
              </w:rPr>
              <w:tab/>
            </w:r>
            <w:r>
              <w:rPr>
                <w:noProof/>
                <w:webHidden/>
              </w:rPr>
              <w:fldChar w:fldCharType="begin"/>
            </w:r>
            <w:r>
              <w:rPr>
                <w:noProof/>
                <w:webHidden/>
              </w:rPr>
              <w:instrText xml:space="preserve"> PAGEREF _Toc140248662 \h </w:instrText>
            </w:r>
            <w:r>
              <w:rPr>
                <w:noProof/>
                <w:webHidden/>
              </w:rPr>
            </w:r>
          </w:ins>
          <w:r>
            <w:rPr>
              <w:noProof/>
              <w:webHidden/>
            </w:rPr>
            <w:fldChar w:fldCharType="separate"/>
          </w:r>
          <w:ins w:id="297" w:author="Fernandes, Richard (he, him, his | il, le, lui)" w:date="2023-07-14T17:35:00Z">
            <w:r>
              <w:rPr>
                <w:noProof/>
                <w:webHidden/>
              </w:rPr>
              <w:t>38</w:t>
            </w:r>
            <w:r>
              <w:rPr>
                <w:noProof/>
                <w:webHidden/>
              </w:rPr>
              <w:fldChar w:fldCharType="end"/>
            </w:r>
            <w:r w:rsidRPr="00C61FC4">
              <w:rPr>
                <w:rStyle w:val="Hyperlink"/>
                <w:noProof/>
              </w:rPr>
              <w:fldChar w:fldCharType="end"/>
            </w:r>
          </w:ins>
        </w:p>
        <w:p w14:paraId="1A7161AB" w14:textId="7D17A786" w:rsidR="00DD40B0" w:rsidRDefault="00DD40B0">
          <w:pPr>
            <w:pStyle w:val="TOC3"/>
            <w:tabs>
              <w:tab w:val="right" w:leader="dot" w:pos="9350"/>
            </w:tabs>
            <w:rPr>
              <w:ins w:id="298" w:author="Fernandes, Richard (he, him, his | il, le, lui)" w:date="2023-07-14T17:35:00Z"/>
              <w:rFonts w:eastAsiaTheme="minorEastAsia"/>
              <w:noProof/>
              <w:kern w:val="2"/>
              <w:lang w:eastAsia="en-CA"/>
              <w14:ligatures w14:val="standardContextual"/>
            </w:rPr>
          </w:pPr>
          <w:ins w:id="299"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"_Toc140248663"</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Simulated Variables</w:t>
            </w:r>
            <w:r>
              <w:rPr>
                <w:noProof/>
                <w:webHidden/>
              </w:rPr>
              <w:tab/>
            </w:r>
            <w:r>
              <w:rPr>
                <w:noProof/>
                <w:webHidden/>
              </w:rPr>
              <w:fldChar w:fldCharType="begin"/>
            </w:r>
            <w:r>
              <w:rPr>
                <w:noProof/>
                <w:webHidden/>
              </w:rPr>
              <w:instrText xml:space="preserve"> PAGEREF _Toc140248663 \h </w:instrText>
            </w:r>
            <w:r>
              <w:rPr>
                <w:noProof/>
                <w:webHidden/>
              </w:rPr>
            </w:r>
          </w:ins>
          <w:r>
            <w:rPr>
              <w:noProof/>
              <w:webHidden/>
            </w:rPr>
            <w:fldChar w:fldCharType="separate"/>
          </w:r>
          <w:ins w:id="300" w:author="Fernandes, Richard (he, him, his | il, le, lui)" w:date="2023-07-14T17:35:00Z">
            <w:r>
              <w:rPr>
                <w:noProof/>
                <w:webHidden/>
              </w:rPr>
              <w:t>40</w:t>
            </w:r>
            <w:r>
              <w:rPr>
                <w:noProof/>
                <w:webHidden/>
              </w:rPr>
              <w:fldChar w:fldCharType="end"/>
            </w:r>
            <w:r w:rsidRPr="00C61FC4">
              <w:rPr>
                <w:rStyle w:val="Hyperlink"/>
                <w:noProof/>
              </w:rPr>
              <w:fldChar w:fldCharType="end"/>
            </w:r>
          </w:ins>
        </w:p>
        <w:p w14:paraId="0ABC9579" w14:textId="73F76CED" w:rsidR="00DD40B0" w:rsidRDefault="00DD40B0">
          <w:pPr>
            <w:pStyle w:val="TOC1"/>
            <w:tabs>
              <w:tab w:val="right" w:leader="dot" w:pos="9350"/>
            </w:tabs>
            <w:rPr>
              <w:ins w:id="301" w:author="Fernandes, Richard (he, him, his | il, le, lui)" w:date="2023-07-14T17:35:00Z"/>
              <w:rFonts w:eastAsiaTheme="minorEastAsia"/>
              <w:noProof/>
              <w:kern w:val="2"/>
              <w:lang w:eastAsia="en-CA"/>
              <w14:ligatures w14:val="standardContextual"/>
            </w:rPr>
          </w:pPr>
          <w:ins w:id="302"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"_Toc140248664"</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Performance</w:t>
            </w:r>
            <w:r>
              <w:rPr>
                <w:noProof/>
                <w:webHidden/>
              </w:rPr>
              <w:tab/>
            </w:r>
            <w:r>
              <w:rPr>
                <w:noProof/>
                <w:webHidden/>
              </w:rPr>
              <w:fldChar w:fldCharType="begin"/>
            </w:r>
            <w:r>
              <w:rPr>
                <w:noProof/>
                <w:webHidden/>
              </w:rPr>
              <w:instrText xml:space="preserve"> PAGEREF _Toc140248664 \h </w:instrText>
            </w:r>
            <w:r>
              <w:rPr>
                <w:noProof/>
                <w:webHidden/>
              </w:rPr>
            </w:r>
          </w:ins>
          <w:r>
            <w:rPr>
              <w:noProof/>
              <w:webHidden/>
            </w:rPr>
            <w:fldChar w:fldCharType="separate"/>
          </w:r>
          <w:ins w:id="303" w:author="Fernandes, Richard (he, him, his | il, le, lui)" w:date="2023-07-14T17:35:00Z">
            <w:r>
              <w:rPr>
                <w:noProof/>
                <w:webHidden/>
              </w:rPr>
              <w:t>42</w:t>
            </w:r>
            <w:r>
              <w:rPr>
                <w:noProof/>
                <w:webHidden/>
              </w:rPr>
              <w:fldChar w:fldCharType="end"/>
            </w:r>
            <w:r w:rsidRPr="00C61FC4">
              <w:rPr>
                <w:rStyle w:val="Hyperlink"/>
                <w:noProof/>
              </w:rPr>
              <w:fldChar w:fldCharType="end"/>
            </w:r>
          </w:ins>
        </w:p>
        <w:p w14:paraId="7FBEE6D8" w14:textId="25EA31FF" w:rsidR="00DD40B0" w:rsidRDefault="00DD40B0">
          <w:pPr>
            <w:pStyle w:val="TOC2"/>
            <w:tabs>
              <w:tab w:val="right" w:leader="dot" w:pos="9350"/>
            </w:tabs>
            <w:rPr>
              <w:ins w:id="304" w:author="Fernandes, Richard (he, him, his | il, le, lui)" w:date="2023-07-14T17:35:00Z"/>
              <w:rFonts w:eastAsiaTheme="minorEastAsia"/>
              <w:noProof/>
              <w:kern w:val="2"/>
              <w:lang w:eastAsia="en-CA"/>
              <w14:ligatures w14:val="standardContextual"/>
            </w:rPr>
          </w:pPr>
          <w:ins w:id="305" w:author="Fernandes, Richard (he, him, his | il, le, lui)" w:date="2023-07-14T17:35:00Z">
            <w:r w:rsidRPr="00C61FC4">
              <w:rPr>
                <w:rStyle w:val="Hyperlink"/>
                <w:noProof/>
              </w:rPr>
              <w:lastRenderedPageBreak/>
              <w:fldChar w:fldCharType="begin"/>
            </w:r>
            <w:r w:rsidRPr="00C61FC4">
              <w:rPr>
                <w:rStyle w:val="Hyperlink"/>
                <w:noProof/>
              </w:rPr>
              <w:instrText xml:space="preserve"> </w:instrText>
            </w:r>
            <w:r>
              <w:rPr>
                <w:noProof/>
              </w:rPr>
              <w:instrText>HYPERLINK \l "_Toc140248665"</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Single Retrieval Cross-validation</w:t>
            </w:r>
            <w:r>
              <w:rPr>
                <w:noProof/>
                <w:webHidden/>
              </w:rPr>
              <w:tab/>
            </w:r>
            <w:r>
              <w:rPr>
                <w:noProof/>
                <w:webHidden/>
              </w:rPr>
              <w:fldChar w:fldCharType="begin"/>
            </w:r>
            <w:r>
              <w:rPr>
                <w:noProof/>
                <w:webHidden/>
              </w:rPr>
              <w:instrText xml:space="preserve"> PAGEREF _Toc140248665 \h </w:instrText>
            </w:r>
            <w:r>
              <w:rPr>
                <w:noProof/>
                <w:webHidden/>
              </w:rPr>
            </w:r>
          </w:ins>
          <w:r>
            <w:rPr>
              <w:noProof/>
              <w:webHidden/>
            </w:rPr>
            <w:fldChar w:fldCharType="separate"/>
          </w:r>
          <w:ins w:id="306" w:author="Fernandes, Richard (he, him, his | il, le, lui)" w:date="2023-07-14T17:35:00Z">
            <w:r>
              <w:rPr>
                <w:noProof/>
                <w:webHidden/>
              </w:rPr>
              <w:t>43</w:t>
            </w:r>
            <w:r>
              <w:rPr>
                <w:noProof/>
                <w:webHidden/>
              </w:rPr>
              <w:fldChar w:fldCharType="end"/>
            </w:r>
            <w:r w:rsidRPr="00C61FC4">
              <w:rPr>
                <w:rStyle w:val="Hyperlink"/>
                <w:noProof/>
              </w:rPr>
              <w:fldChar w:fldCharType="end"/>
            </w:r>
          </w:ins>
        </w:p>
        <w:p w14:paraId="59AAECE5" w14:textId="754D36EE" w:rsidR="00DD40B0" w:rsidRDefault="00DD40B0">
          <w:pPr>
            <w:pStyle w:val="TOC3"/>
            <w:tabs>
              <w:tab w:val="right" w:leader="dot" w:pos="9350"/>
            </w:tabs>
            <w:rPr>
              <w:ins w:id="307" w:author="Fernandes, Richard (he, him, his | il, le, lui)" w:date="2023-07-14T17:35:00Z"/>
              <w:rFonts w:eastAsiaTheme="minorEastAsia"/>
              <w:noProof/>
              <w:kern w:val="2"/>
              <w:lang w:eastAsia="en-CA"/>
              <w14:ligatures w14:val="standardContextual"/>
            </w:rPr>
          </w:pPr>
          <w:ins w:id="308"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"_Toc140248666"</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Albedo</w:t>
            </w:r>
            <w:r>
              <w:rPr>
                <w:noProof/>
                <w:webHidden/>
              </w:rPr>
              <w:tab/>
            </w:r>
            <w:r>
              <w:rPr>
                <w:noProof/>
                <w:webHidden/>
              </w:rPr>
              <w:fldChar w:fldCharType="begin"/>
            </w:r>
            <w:r>
              <w:rPr>
                <w:noProof/>
                <w:webHidden/>
              </w:rPr>
              <w:instrText xml:space="preserve"> PAGEREF _Toc140248666 \h </w:instrText>
            </w:r>
            <w:r>
              <w:rPr>
                <w:noProof/>
                <w:webHidden/>
              </w:rPr>
            </w:r>
          </w:ins>
          <w:r>
            <w:rPr>
              <w:noProof/>
              <w:webHidden/>
            </w:rPr>
            <w:fldChar w:fldCharType="separate"/>
          </w:r>
          <w:ins w:id="309" w:author="Fernandes, Richard (he, him, his | il, le, lui)" w:date="2023-07-14T17:35:00Z">
            <w:r>
              <w:rPr>
                <w:noProof/>
                <w:webHidden/>
              </w:rPr>
              <w:t>43</w:t>
            </w:r>
            <w:r>
              <w:rPr>
                <w:noProof/>
                <w:webHidden/>
              </w:rPr>
              <w:fldChar w:fldCharType="end"/>
            </w:r>
            <w:r w:rsidRPr="00C61FC4">
              <w:rPr>
                <w:rStyle w:val="Hyperlink"/>
                <w:noProof/>
              </w:rPr>
              <w:fldChar w:fldCharType="end"/>
            </w:r>
          </w:ins>
        </w:p>
        <w:p w14:paraId="0D4EF3EC" w14:textId="471D9773" w:rsidR="00DD40B0" w:rsidRDefault="00DD40B0">
          <w:pPr>
            <w:pStyle w:val="TOC3"/>
            <w:tabs>
              <w:tab w:val="right" w:leader="dot" w:pos="9350"/>
            </w:tabs>
            <w:rPr>
              <w:ins w:id="310" w:author="Fernandes, Richard (he, him, his | il, le, lui)" w:date="2023-07-14T17:35:00Z"/>
              <w:rFonts w:eastAsiaTheme="minorEastAsia"/>
              <w:noProof/>
              <w:kern w:val="2"/>
              <w:lang w:eastAsia="en-CA"/>
              <w14:ligatures w14:val="standardContextual"/>
            </w:rPr>
          </w:pPr>
          <w:ins w:id="311"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"_Toc140248667"</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FAPAR</w:t>
            </w:r>
            <w:r>
              <w:rPr>
                <w:noProof/>
                <w:webHidden/>
              </w:rPr>
              <w:tab/>
            </w:r>
            <w:r>
              <w:rPr>
                <w:noProof/>
                <w:webHidden/>
              </w:rPr>
              <w:fldChar w:fldCharType="begin"/>
            </w:r>
            <w:r>
              <w:rPr>
                <w:noProof/>
                <w:webHidden/>
              </w:rPr>
              <w:instrText xml:space="preserve"> PAGEREF _Toc140248667 \h </w:instrText>
            </w:r>
            <w:r>
              <w:rPr>
                <w:noProof/>
                <w:webHidden/>
              </w:rPr>
            </w:r>
          </w:ins>
          <w:r>
            <w:rPr>
              <w:noProof/>
              <w:webHidden/>
            </w:rPr>
            <w:fldChar w:fldCharType="separate"/>
          </w:r>
          <w:ins w:id="312" w:author="Fernandes, Richard (he, him, his | il, le, lui)" w:date="2023-07-14T17:35:00Z">
            <w:r>
              <w:rPr>
                <w:noProof/>
                <w:webHidden/>
              </w:rPr>
              <w:t>44</w:t>
            </w:r>
            <w:r>
              <w:rPr>
                <w:noProof/>
                <w:webHidden/>
              </w:rPr>
              <w:fldChar w:fldCharType="end"/>
            </w:r>
            <w:r w:rsidRPr="00C61FC4">
              <w:rPr>
                <w:rStyle w:val="Hyperlink"/>
                <w:noProof/>
              </w:rPr>
              <w:fldChar w:fldCharType="end"/>
            </w:r>
          </w:ins>
        </w:p>
        <w:p w14:paraId="28F05956" w14:textId="6063F2B5" w:rsidR="00DD40B0" w:rsidRDefault="00DD40B0">
          <w:pPr>
            <w:pStyle w:val="TOC3"/>
            <w:tabs>
              <w:tab w:val="right" w:leader="dot" w:pos="9350"/>
            </w:tabs>
            <w:rPr>
              <w:ins w:id="313" w:author="Fernandes, Richard (he, him, his | il, le, lui)" w:date="2023-07-14T17:35:00Z"/>
              <w:rFonts w:eastAsiaTheme="minorEastAsia"/>
              <w:noProof/>
              <w:kern w:val="2"/>
              <w:lang w:eastAsia="en-CA"/>
              <w14:ligatures w14:val="standardContextual"/>
            </w:rPr>
          </w:pPr>
          <w:ins w:id="314"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"_Toc140248668"</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FCOVER</w:t>
            </w:r>
            <w:r>
              <w:rPr>
                <w:noProof/>
                <w:webHidden/>
              </w:rPr>
              <w:tab/>
            </w:r>
            <w:r>
              <w:rPr>
                <w:noProof/>
                <w:webHidden/>
              </w:rPr>
              <w:fldChar w:fldCharType="begin"/>
            </w:r>
            <w:r>
              <w:rPr>
                <w:noProof/>
                <w:webHidden/>
              </w:rPr>
              <w:instrText xml:space="preserve"> PAGEREF _Toc140248668 \h </w:instrText>
            </w:r>
            <w:r>
              <w:rPr>
                <w:noProof/>
                <w:webHidden/>
              </w:rPr>
            </w:r>
          </w:ins>
          <w:r>
            <w:rPr>
              <w:noProof/>
              <w:webHidden/>
            </w:rPr>
            <w:fldChar w:fldCharType="separate"/>
          </w:r>
          <w:ins w:id="315" w:author="Fernandes, Richard (he, him, his | il, le, lui)" w:date="2023-07-14T17:35:00Z">
            <w:r>
              <w:rPr>
                <w:noProof/>
                <w:webHidden/>
              </w:rPr>
              <w:t>45</w:t>
            </w:r>
            <w:r>
              <w:rPr>
                <w:noProof/>
                <w:webHidden/>
              </w:rPr>
              <w:fldChar w:fldCharType="end"/>
            </w:r>
            <w:r w:rsidRPr="00C61FC4">
              <w:rPr>
                <w:rStyle w:val="Hyperlink"/>
                <w:noProof/>
              </w:rPr>
              <w:fldChar w:fldCharType="end"/>
            </w:r>
          </w:ins>
        </w:p>
        <w:p w14:paraId="279FFF5A" w14:textId="5FDA452A" w:rsidR="00DD40B0" w:rsidRDefault="00DD40B0">
          <w:pPr>
            <w:pStyle w:val="TOC3"/>
            <w:tabs>
              <w:tab w:val="right" w:leader="dot" w:pos="9350"/>
            </w:tabs>
            <w:rPr>
              <w:ins w:id="316" w:author="Fernandes, Richard (he, him, his | il, le, lui)" w:date="2023-07-14T17:35:00Z"/>
              <w:rFonts w:eastAsiaTheme="minorEastAsia"/>
              <w:noProof/>
              <w:kern w:val="2"/>
              <w:lang w:eastAsia="en-CA"/>
              <w14:ligatures w14:val="standardContextual"/>
            </w:rPr>
          </w:pPr>
          <w:ins w:id="317"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"_Toc140248669"</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LAI</w:t>
            </w:r>
            <w:r>
              <w:rPr>
                <w:noProof/>
                <w:webHidden/>
              </w:rPr>
              <w:tab/>
            </w:r>
            <w:r>
              <w:rPr>
                <w:noProof/>
                <w:webHidden/>
              </w:rPr>
              <w:fldChar w:fldCharType="begin"/>
            </w:r>
            <w:r>
              <w:rPr>
                <w:noProof/>
                <w:webHidden/>
              </w:rPr>
              <w:instrText xml:space="preserve"> PAGEREF _Toc140248669 \h </w:instrText>
            </w:r>
            <w:r>
              <w:rPr>
                <w:noProof/>
                <w:webHidden/>
              </w:rPr>
            </w:r>
          </w:ins>
          <w:r>
            <w:rPr>
              <w:noProof/>
              <w:webHidden/>
            </w:rPr>
            <w:fldChar w:fldCharType="separate"/>
          </w:r>
          <w:ins w:id="318" w:author="Fernandes, Richard (he, him, his | il, le, lui)" w:date="2023-07-14T17:35:00Z">
            <w:r>
              <w:rPr>
                <w:noProof/>
                <w:webHidden/>
              </w:rPr>
              <w:t>46</w:t>
            </w:r>
            <w:r>
              <w:rPr>
                <w:noProof/>
                <w:webHidden/>
              </w:rPr>
              <w:fldChar w:fldCharType="end"/>
            </w:r>
            <w:r w:rsidRPr="00C61FC4">
              <w:rPr>
                <w:rStyle w:val="Hyperlink"/>
                <w:noProof/>
              </w:rPr>
              <w:fldChar w:fldCharType="end"/>
            </w:r>
          </w:ins>
        </w:p>
        <w:p w14:paraId="4013E1A2" w14:textId="2E88ED7B" w:rsidR="00DD40B0" w:rsidRDefault="00DD40B0">
          <w:pPr>
            <w:pStyle w:val="TOC3"/>
            <w:tabs>
              <w:tab w:val="right" w:leader="dot" w:pos="9350"/>
            </w:tabs>
            <w:rPr>
              <w:ins w:id="319" w:author="Fernandes, Richard (he, him, his | il, le, lui)" w:date="2023-07-14T17:35:00Z"/>
              <w:rFonts w:eastAsiaTheme="minorEastAsia"/>
              <w:noProof/>
              <w:kern w:val="2"/>
              <w:lang w:eastAsia="en-CA"/>
              <w14:ligatures w14:val="standardContextual"/>
            </w:rPr>
          </w:pPr>
          <w:ins w:id="320"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"_Toc140248670"</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CWC</w:t>
            </w:r>
            <w:r>
              <w:rPr>
                <w:noProof/>
                <w:webHidden/>
              </w:rPr>
              <w:tab/>
            </w:r>
            <w:r>
              <w:rPr>
                <w:noProof/>
                <w:webHidden/>
              </w:rPr>
              <w:fldChar w:fldCharType="begin"/>
            </w:r>
            <w:r>
              <w:rPr>
                <w:noProof/>
                <w:webHidden/>
              </w:rPr>
              <w:instrText xml:space="preserve"> PAGEREF _Toc140248670 \h </w:instrText>
            </w:r>
            <w:r>
              <w:rPr>
                <w:noProof/>
                <w:webHidden/>
              </w:rPr>
            </w:r>
          </w:ins>
          <w:r>
            <w:rPr>
              <w:noProof/>
              <w:webHidden/>
            </w:rPr>
            <w:fldChar w:fldCharType="separate"/>
          </w:r>
          <w:ins w:id="321" w:author="Fernandes, Richard (he, him, his | il, le, lui)" w:date="2023-07-14T17:35:00Z">
            <w:r>
              <w:rPr>
                <w:noProof/>
                <w:webHidden/>
              </w:rPr>
              <w:t>47</w:t>
            </w:r>
            <w:r>
              <w:rPr>
                <w:noProof/>
                <w:webHidden/>
              </w:rPr>
              <w:fldChar w:fldCharType="end"/>
            </w:r>
            <w:r w:rsidRPr="00C61FC4">
              <w:rPr>
                <w:rStyle w:val="Hyperlink"/>
                <w:noProof/>
              </w:rPr>
              <w:fldChar w:fldCharType="end"/>
            </w:r>
          </w:ins>
        </w:p>
        <w:p w14:paraId="55C3D7B2" w14:textId="69C499E1" w:rsidR="00DD40B0" w:rsidRDefault="00DD40B0">
          <w:pPr>
            <w:pStyle w:val="TOC3"/>
            <w:tabs>
              <w:tab w:val="right" w:leader="dot" w:pos="9350"/>
            </w:tabs>
            <w:rPr>
              <w:ins w:id="322" w:author="Fernandes, Richard (he, him, his | il, le, lui)" w:date="2023-07-14T17:35:00Z"/>
              <w:rFonts w:eastAsiaTheme="minorEastAsia"/>
              <w:noProof/>
              <w:kern w:val="2"/>
              <w:lang w:eastAsia="en-CA"/>
              <w14:ligatures w14:val="standardContextual"/>
            </w:rPr>
          </w:pPr>
          <w:ins w:id="323"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"_Toc140248671"</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CAB</w:t>
            </w:r>
            <w:r>
              <w:rPr>
                <w:noProof/>
                <w:webHidden/>
              </w:rPr>
              <w:tab/>
            </w:r>
            <w:r>
              <w:rPr>
                <w:noProof/>
                <w:webHidden/>
              </w:rPr>
              <w:fldChar w:fldCharType="begin"/>
            </w:r>
            <w:r>
              <w:rPr>
                <w:noProof/>
                <w:webHidden/>
              </w:rPr>
              <w:instrText xml:space="preserve"> PAGEREF _Toc140248671 \h </w:instrText>
            </w:r>
            <w:r>
              <w:rPr>
                <w:noProof/>
                <w:webHidden/>
              </w:rPr>
            </w:r>
          </w:ins>
          <w:r>
            <w:rPr>
              <w:noProof/>
              <w:webHidden/>
            </w:rPr>
            <w:fldChar w:fldCharType="separate"/>
          </w:r>
          <w:ins w:id="324" w:author="Fernandes, Richard (he, him, his | il, le, lui)" w:date="2023-07-14T17:35:00Z">
            <w:r>
              <w:rPr>
                <w:noProof/>
                <w:webHidden/>
              </w:rPr>
              <w:t>48</w:t>
            </w:r>
            <w:r>
              <w:rPr>
                <w:noProof/>
                <w:webHidden/>
              </w:rPr>
              <w:fldChar w:fldCharType="end"/>
            </w:r>
            <w:r w:rsidRPr="00C61FC4">
              <w:rPr>
                <w:rStyle w:val="Hyperlink"/>
                <w:noProof/>
              </w:rPr>
              <w:fldChar w:fldCharType="end"/>
            </w:r>
          </w:ins>
        </w:p>
        <w:p w14:paraId="5536AB51" w14:textId="4CFC8608" w:rsidR="00DD40B0" w:rsidRDefault="00DD40B0">
          <w:pPr>
            <w:pStyle w:val="TOC2"/>
            <w:tabs>
              <w:tab w:val="right" w:leader="dot" w:pos="9350"/>
            </w:tabs>
            <w:rPr>
              <w:ins w:id="325" w:author="Fernandes, Richard (he, him, his | il, le, lui)" w:date="2023-07-14T17:35:00Z"/>
              <w:rFonts w:eastAsiaTheme="minorEastAsia"/>
              <w:noProof/>
              <w:kern w:val="2"/>
              <w:lang w:eastAsia="en-CA"/>
              <w14:ligatures w14:val="standardContextual"/>
            </w:rPr>
          </w:pPr>
          <w:ins w:id="326"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"_Toc140248672"</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Multiple Retrieval Independent Validation</w:t>
            </w:r>
            <w:r>
              <w:rPr>
                <w:noProof/>
                <w:webHidden/>
              </w:rPr>
              <w:tab/>
            </w:r>
            <w:r>
              <w:rPr>
                <w:noProof/>
                <w:webHidden/>
              </w:rPr>
              <w:fldChar w:fldCharType="begin"/>
            </w:r>
            <w:r>
              <w:rPr>
                <w:noProof/>
                <w:webHidden/>
              </w:rPr>
              <w:instrText xml:space="preserve"> PAGEREF _Toc140248672 \h </w:instrText>
            </w:r>
            <w:r>
              <w:rPr>
                <w:noProof/>
                <w:webHidden/>
              </w:rPr>
            </w:r>
          </w:ins>
          <w:r>
            <w:rPr>
              <w:noProof/>
              <w:webHidden/>
            </w:rPr>
            <w:fldChar w:fldCharType="separate"/>
          </w:r>
          <w:ins w:id="327" w:author="Fernandes, Richard (he, him, his | il, le, lui)" w:date="2023-07-14T17:35:00Z">
            <w:r>
              <w:rPr>
                <w:noProof/>
                <w:webHidden/>
              </w:rPr>
              <w:t>48</w:t>
            </w:r>
            <w:r>
              <w:rPr>
                <w:noProof/>
                <w:webHidden/>
              </w:rPr>
              <w:fldChar w:fldCharType="end"/>
            </w:r>
            <w:r w:rsidRPr="00C61FC4">
              <w:rPr>
                <w:rStyle w:val="Hyperlink"/>
                <w:noProof/>
              </w:rPr>
              <w:fldChar w:fldCharType="end"/>
            </w:r>
          </w:ins>
        </w:p>
        <w:p w14:paraId="2D573298" w14:textId="53100979" w:rsidR="00DD40B0" w:rsidRDefault="00DD40B0">
          <w:pPr>
            <w:pStyle w:val="TOC2"/>
            <w:tabs>
              <w:tab w:val="right" w:leader="dot" w:pos="9350"/>
            </w:tabs>
            <w:rPr>
              <w:ins w:id="328" w:author="Fernandes, Richard (he, him, his | il, le, lui)" w:date="2023-07-14T17:35:00Z"/>
              <w:rFonts w:eastAsiaTheme="minorEastAsia"/>
              <w:noProof/>
              <w:kern w:val="2"/>
              <w:lang w:eastAsia="en-CA"/>
              <w14:ligatures w14:val="standardContextual"/>
            </w:rPr>
          </w:pPr>
          <w:ins w:id="329"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"_Toc140248673"</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Quality Indicators</w:t>
            </w:r>
            <w:r>
              <w:rPr>
                <w:noProof/>
                <w:webHidden/>
              </w:rPr>
              <w:tab/>
            </w:r>
            <w:r>
              <w:rPr>
                <w:noProof/>
                <w:webHidden/>
              </w:rPr>
              <w:fldChar w:fldCharType="begin"/>
            </w:r>
            <w:r>
              <w:rPr>
                <w:noProof/>
                <w:webHidden/>
              </w:rPr>
              <w:instrText xml:space="preserve"> PAGEREF _Toc140248673 \h </w:instrText>
            </w:r>
            <w:r>
              <w:rPr>
                <w:noProof/>
                <w:webHidden/>
              </w:rPr>
            </w:r>
          </w:ins>
          <w:r>
            <w:rPr>
              <w:noProof/>
              <w:webHidden/>
            </w:rPr>
            <w:fldChar w:fldCharType="separate"/>
          </w:r>
          <w:ins w:id="330" w:author="Fernandes, Richard (he, him, his | il, le, lui)" w:date="2023-07-14T17:35:00Z">
            <w:r>
              <w:rPr>
                <w:noProof/>
                <w:webHidden/>
              </w:rPr>
              <w:t>55</w:t>
            </w:r>
            <w:r>
              <w:rPr>
                <w:noProof/>
                <w:webHidden/>
              </w:rPr>
              <w:fldChar w:fldCharType="end"/>
            </w:r>
            <w:r w:rsidRPr="00C61FC4">
              <w:rPr>
                <w:rStyle w:val="Hyperlink"/>
                <w:noProof/>
              </w:rPr>
              <w:fldChar w:fldCharType="end"/>
            </w:r>
          </w:ins>
        </w:p>
        <w:p w14:paraId="053CC7D7" w14:textId="41F5BC35" w:rsidR="00DD40B0" w:rsidRDefault="00DD40B0">
          <w:pPr>
            <w:pStyle w:val="TOC1"/>
            <w:tabs>
              <w:tab w:val="right" w:leader="dot" w:pos="9350"/>
            </w:tabs>
            <w:rPr>
              <w:ins w:id="331" w:author="Fernandes, Richard (he, him, his | il, le, lui)" w:date="2023-07-14T17:35:00Z"/>
              <w:rFonts w:eastAsiaTheme="minorEastAsia"/>
              <w:noProof/>
              <w:kern w:val="2"/>
              <w:lang w:eastAsia="en-CA"/>
              <w14:ligatures w14:val="standardContextual"/>
            </w:rPr>
          </w:pPr>
          <w:ins w:id="332"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"_Toc140248674"</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Name</w:t>
            </w:r>
            <w:r>
              <w:rPr>
                <w:noProof/>
                <w:webHidden/>
              </w:rPr>
              <w:tab/>
            </w:r>
            <w:r>
              <w:rPr>
                <w:noProof/>
                <w:webHidden/>
              </w:rPr>
              <w:fldChar w:fldCharType="begin"/>
            </w:r>
            <w:r>
              <w:rPr>
                <w:noProof/>
                <w:webHidden/>
              </w:rPr>
              <w:instrText xml:space="preserve"> PAGEREF _Toc140248674 \h </w:instrText>
            </w:r>
            <w:r>
              <w:rPr>
                <w:noProof/>
                <w:webHidden/>
              </w:rPr>
            </w:r>
          </w:ins>
          <w:r>
            <w:rPr>
              <w:noProof/>
              <w:webHidden/>
            </w:rPr>
            <w:fldChar w:fldCharType="separate"/>
          </w:r>
          <w:ins w:id="333"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07CB35B0" w14:textId="09020176" w:rsidR="00DD40B0" w:rsidRDefault="00DD40B0">
          <w:pPr>
            <w:pStyle w:val="TOC1"/>
            <w:tabs>
              <w:tab w:val="right" w:leader="dot" w:pos="9350"/>
            </w:tabs>
            <w:rPr>
              <w:ins w:id="334" w:author="Fernandes, Richard (he, him, his | il, le, lui)" w:date="2023-07-14T17:35:00Z"/>
              <w:rFonts w:eastAsiaTheme="minorEastAsia"/>
              <w:noProof/>
              <w:kern w:val="2"/>
              <w:lang w:eastAsia="en-CA"/>
              <w14:ligatures w14:val="standardContextual"/>
            </w:rPr>
          </w:pPr>
          <w:ins w:id="335"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"_Toc140248675"</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Bit</w:t>
            </w:r>
            <w:r>
              <w:rPr>
                <w:noProof/>
                <w:webHidden/>
              </w:rPr>
              <w:tab/>
            </w:r>
            <w:r>
              <w:rPr>
                <w:noProof/>
                <w:webHidden/>
              </w:rPr>
              <w:fldChar w:fldCharType="begin"/>
            </w:r>
            <w:r>
              <w:rPr>
                <w:noProof/>
                <w:webHidden/>
              </w:rPr>
              <w:instrText xml:space="preserve"> PAGEREF _Toc140248675 \h </w:instrText>
            </w:r>
            <w:r>
              <w:rPr>
                <w:noProof/>
                <w:webHidden/>
              </w:rPr>
            </w:r>
          </w:ins>
          <w:r>
            <w:rPr>
              <w:noProof/>
              <w:webHidden/>
            </w:rPr>
            <w:fldChar w:fldCharType="separate"/>
          </w:r>
          <w:ins w:id="336"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19D7455B" w14:textId="4167FDE9" w:rsidR="00DD40B0" w:rsidRDefault="00DD40B0">
          <w:pPr>
            <w:pStyle w:val="TOC1"/>
            <w:tabs>
              <w:tab w:val="right" w:leader="dot" w:pos="9350"/>
            </w:tabs>
            <w:rPr>
              <w:ins w:id="337" w:author="Fernandes, Richard (he, him, his | il, le, lui)" w:date="2023-07-14T17:35:00Z"/>
              <w:rFonts w:eastAsiaTheme="minorEastAsia"/>
              <w:noProof/>
              <w:kern w:val="2"/>
              <w:lang w:eastAsia="en-CA"/>
              <w14:ligatures w14:val="standardContextual"/>
            </w:rPr>
          </w:pPr>
          <w:ins w:id="338"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"_Toc140248676"</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Value=0</w:t>
            </w:r>
            <w:r>
              <w:rPr>
                <w:noProof/>
                <w:webHidden/>
              </w:rPr>
              <w:tab/>
            </w:r>
            <w:r>
              <w:rPr>
                <w:noProof/>
                <w:webHidden/>
              </w:rPr>
              <w:fldChar w:fldCharType="begin"/>
            </w:r>
            <w:r>
              <w:rPr>
                <w:noProof/>
                <w:webHidden/>
              </w:rPr>
              <w:instrText xml:space="preserve"> PAGEREF _Toc140248676 \h </w:instrText>
            </w:r>
            <w:r>
              <w:rPr>
                <w:noProof/>
                <w:webHidden/>
              </w:rPr>
            </w:r>
          </w:ins>
          <w:r>
            <w:rPr>
              <w:noProof/>
              <w:webHidden/>
            </w:rPr>
            <w:fldChar w:fldCharType="separate"/>
          </w:r>
          <w:ins w:id="339"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728C722C" w14:textId="1C6AEA07" w:rsidR="00DD40B0" w:rsidRDefault="00DD40B0">
          <w:pPr>
            <w:pStyle w:val="TOC1"/>
            <w:tabs>
              <w:tab w:val="right" w:leader="dot" w:pos="9350"/>
            </w:tabs>
            <w:rPr>
              <w:ins w:id="340" w:author="Fernandes, Richard (he, him, his | il, le, lui)" w:date="2023-07-14T17:35:00Z"/>
              <w:rFonts w:eastAsiaTheme="minorEastAsia"/>
              <w:noProof/>
              <w:kern w:val="2"/>
              <w:lang w:eastAsia="en-CA"/>
              <w14:ligatures w14:val="standardContextual"/>
            </w:rPr>
          </w:pPr>
          <w:ins w:id="341"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"_Toc140248677"</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Value=1</w:t>
            </w:r>
            <w:r>
              <w:rPr>
                <w:noProof/>
                <w:webHidden/>
              </w:rPr>
              <w:tab/>
            </w:r>
            <w:r>
              <w:rPr>
                <w:noProof/>
                <w:webHidden/>
              </w:rPr>
              <w:fldChar w:fldCharType="begin"/>
            </w:r>
            <w:r>
              <w:rPr>
                <w:noProof/>
                <w:webHidden/>
              </w:rPr>
              <w:instrText xml:space="preserve"> PAGEREF _Toc140248677 \h </w:instrText>
            </w:r>
            <w:r>
              <w:rPr>
                <w:noProof/>
                <w:webHidden/>
              </w:rPr>
            </w:r>
          </w:ins>
          <w:r>
            <w:rPr>
              <w:noProof/>
              <w:webHidden/>
            </w:rPr>
            <w:fldChar w:fldCharType="separate"/>
          </w:r>
          <w:ins w:id="342"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1104F215" w14:textId="60230CBF" w:rsidR="00DD40B0" w:rsidRDefault="00DD40B0">
          <w:pPr>
            <w:pStyle w:val="TOC1"/>
            <w:tabs>
              <w:tab w:val="right" w:leader="dot" w:pos="9350"/>
            </w:tabs>
            <w:rPr>
              <w:ins w:id="343" w:author="Fernandes, Richard (he, him, his | il, le, lui)" w:date="2023-07-14T17:35:00Z"/>
              <w:rFonts w:eastAsiaTheme="minorEastAsia"/>
              <w:noProof/>
              <w:kern w:val="2"/>
              <w:lang w:eastAsia="en-CA"/>
              <w14:ligatures w14:val="standardContextual"/>
            </w:rPr>
          </w:pPr>
          <w:ins w:id="344"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"_Toc140248678"</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Terrain</w:t>
            </w:r>
            <w:r>
              <w:rPr>
                <w:noProof/>
                <w:webHidden/>
              </w:rPr>
              <w:tab/>
            </w:r>
            <w:r>
              <w:rPr>
                <w:noProof/>
                <w:webHidden/>
              </w:rPr>
              <w:fldChar w:fldCharType="begin"/>
            </w:r>
            <w:r>
              <w:rPr>
                <w:noProof/>
                <w:webHidden/>
              </w:rPr>
              <w:instrText xml:space="preserve"> PAGEREF _Toc140248678 \h </w:instrText>
            </w:r>
            <w:r>
              <w:rPr>
                <w:noProof/>
                <w:webHidden/>
              </w:rPr>
            </w:r>
          </w:ins>
          <w:r>
            <w:rPr>
              <w:noProof/>
              <w:webHidden/>
            </w:rPr>
            <w:fldChar w:fldCharType="separate"/>
          </w:r>
          <w:ins w:id="345"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05C7B8EB" w14:textId="52837910" w:rsidR="00DD40B0" w:rsidRDefault="00DD40B0">
          <w:pPr>
            <w:pStyle w:val="TOC1"/>
            <w:tabs>
              <w:tab w:val="right" w:leader="dot" w:pos="9350"/>
            </w:tabs>
            <w:rPr>
              <w:ins w:id="346" w:author="Fernandes, Richard (he, him, his | il, le, lui)" w:date="2023-07-14T17:35:00Z"/>
              <w:rFonts w:eastAsiaTheme="minorEastAsia"/>
              <w:noProof/>
              <w:kern w:val="2"/>
              <w:lang w:eastAsia="en-CA"/>
              <w14:ligatures w14:val="standardContextual"/>
            </w:rPr>
          </w:pPr>
          <w:ins w:id="347"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"_Toc140248679"</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1</w:t>
            </w:r>
            <w:r>
              <w:rPr>
                <w:noProof/>
                <w:webHidden/>
              </w:rPr>
              <w:tab/>
            </w:r>
            <w:r>
              <w:rPr>
                <w:noProof/>
                <w:webHidden/>
              </w:rPr>
              <w:fldChar w:fldCharType="begin"/>
            </w:r>
            <w:r>
              <w:rPr>
                <w:noProof/>
                <w:webHidden/>
              </w:rPr>
              <w:instrText xml:space="preserve"> PAGEREF _Toc140248679 \h </w:instrText>
            </w:r>
            <w:r>
              <w:rPr>
                <w:noProof/>
                <w:webHidden/>
              </w:rPr>
            </w:r>
          </w:ins>
          <w:r>
            <w:rPr>
              <w:noProof/>
              <w:webHidden/>
            </w:rPr>
            <w:fldChar w:fldCharType="separate"/>
          </w:r>
          <w:ins w:id="348"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5A0DC611" w14:textId="3531C3EF" w:rsidR="00DD40B0" w:rsidRDefault="00DD40B0">
          <w:pPr>
            <w:pStyle w:val="TOC1"/>
            <w:tabs>
              <w:tab w:val="right" w:leader="dot" w:pos="9350"/>
            </w:tabs>
            <w:rPr>
              <w:ins w:id="349" w:author="Fernandes, Richard (he, him, his | il, le, lui)" w:date="2023-07-14T17:35:00Z"/>
              <w:rFonts w:eastAsiaTheme="minorEastAsia"/>
              <w:noProof/>
              <w:kern w:val="2"/>
              <w:lang w:eastAsia="en-CA"/>
              <w14:ligatures w14:val="standardContextual"/>
            </w:rPr>
          </w:pPr>
          <w:ins w:id="350"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"_Toc140248680"</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Simple Terrain</w:t>
            </w:r>
            <w:r>
              <w:rPr>
                <w:noProof/>
                <w:webHidden/>
              </w:rPr>
              <w:tab/>
            </w:r>
            <w:r>
              <w:rPr>
                <w:noProof/>
                <w:webHidden/>
              </w:rPr>
              <w:fldChar w:fldCharType="begin"/>
            </w:r>
            <w:r>
              <w:rPr>
                <w:noProof/>
                <w:webHidden/>
              </w:rPr>
              <w:instrText xml:space="preserve"> PAGEREF _Toc140248680 \h </w:instrText>
            </w:r>
            <w:r>
              <w:rPr>
                <w:noProof/>
                <w:webHidden/>
              </w:rPr>
            </w:r>
          </w:ins>
          <w:r>
            <w:rPr>
              <w:noProof/>
              <w:webHidden/>
            </w:rPr>
            <w:fldChar w:fldCharType="separate"/>
          </w:r>
          <w:ins w:id="351"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5D746AF1" w14:textId="7110A8FD" w:rsidR="00DD40B0" w:rsidRDefault="00DD40B0">
          <w:pPr>
            <w:pStyle w:val="TOC1"/>
            <w:tabs>
              <w:tab w:val="right" w:leader="dot" w:pos="9350"/>
            </w:tabs>
            <w:rPr>
              <w:ins w:id="352" w:author="Fernandes, Richard (he, him, his | il, le, lui)" w:date="2023-07-14T17:35:00Z"/>
              <w:rFonts w:eastAsiaTheme="minorEastAsia"/>
              <w:noProof/>
              <w:kern w:val="2"/>
              <w:lang w:eastAsia="en-CA"/>
              <w14:ligatures w14:val="standardContextual"/>
            </w:rPr>
          </w:pPr>
          <w:ins w:id="353"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"_Toc140248681"</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Complex Terrain</w:t>
            </w:r>
            <w:r>
              <w:rPr>
                <w:noProof/>
                <w:webHidden/>
              </w:rPr>
              <w:tab/>
            </w:r>
            <w:r>
              <w:rPr>
                <w:noProof/>
                <w:webHidden/>
              </w:rPr>
              <w:fldChar w:fldCharType="begin"/>
            </w:r>
            <w:r>
              <w:rPr>
                <w:noProof/>
                <w:webHidden/>
              </w:rPr>
              <w:instrText xml:space="preserve"> PAGEREF _Toc140248681 \h </w:instrText>
            </w:r>
            <w:r>
              <w:rPr>
                <w:noProof/>
                <w:webHidden/>
              </w:rPr>
            </w:r>
          </w:ins>
          <w:r>
            <w:rPr>
              <w:noProof/>
              <w:webHidden/>
            </w:rPr>
            <w:fldChar w:fldCharType="separate"/>
          </w:r>
          <w:ins w:id="354"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5637878D" w14:textId="219BCBAA" w:rsidR="00DD40B0" w:rsidRDefault="00DD40B0">
          <w:pPr>
            <w:pStyle w:val="TOC1"/>
            <w:tabs>
              <w:tab w:val="right" w:leader="dot" w:pos="9350"/>
            </w:tabs>
            <w:rPr>
              <w:ins w:id="355" w:author="Fernandes, Richard (he, him, his | il, le, lui)" w:date="2023-07-14T17:35:00Z"/>
              <w:rFonts w:eastAsiaTheme="minorEastAsia"/>
              <w:noProof/>
              <w:kern w:val="2"/>
              <w:lang w:eastAsia="en-CA"/>
              <w14:ligatures w14:val="standardContextual"/>
            </w:rPr>
          </w:pPr>
          <w:ins w:id="356"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"_Toc140248682"</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LandCover</w:t>
            </w:r>
            <w:r>
              <w:rPr>
                <w:noProof/>
                <w:webHidden/>
              </w:rPr>
              <w:tab/>
            </w:r>
            <w:r>
              <w:rPr>
                <w:noProof/>
                <w:webHidden/>
              </w:rPr>
              <w:fldChar w:fldCharType="begin"/>
            </w:r>
            <w:r>
              <w:rPr>
                <w:noProof/>
                <w:webHidden/>
              </w:rPr>
              <w:instrText xml:space="preserve"> PAGEREF _Toc140248682 \h </w:instrText>
            </w:r>
            <w:r>
              <w:rPr>
                <w:noProof/>
                <w:webHidden/>
              </w:rPr>
            </w:r>
          </w:ins>
          <w:r>
            <w:rPr>
              <w:noProof/>
              <w:webHidden/>
            </w:rPr>
            <w:fldChar w:fldCharType="separate"/>
          </w:r>
          <w:ins w:id="357"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2B580A8F" w14:textId="420320E4" w:rsidR="00DD40B0" w:rsidRDefault="00DD40B0">
          <w:pPr>
            <w:pStyle w:val="TOC1"/>
            <w:tabs>
              <w:tab w:val="right" w:leader="dot" w:pos="9350"/>
            </w:tabs>
            <w:rPr>
              <w:ins w:id="358" w:author="Fernandes, Richard (he, him, his | il, le, lui)" w:date="2023-07-14T17:35:00Z"/>
              <w:rFonts w:eastAsiaTheme="minorEastAsia"/>
              <w:noProof/>
              <w:kern w:val="2"/>
              <w:lang w:eastAsia="en-CA"/>
              <w14:ligatures w14:val="standardContextual"/>
            </w:rPr>
          </w:pPr>
          <w:ins w:id="359"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"_Toc140248683"</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2</w:t>
            </w:r>
            <w:r>
              <w:rPr>
                <w:noProof/>
                <w:webHidden/>
              </w:rPr>
              <w:tab/>
            </w:r>
            <w:r>
              <w:rPr>
                <w:noProof/>
                <w:webHidden/>
              </w:rPr>
              <w:fldChar w:fldCharType="begin"/>
            </w:r>
            <w:r>
              <w:rPr>
                <w:noProof/>
                <w:webHidden/>
              </w:rPr>
              <w:instrText xml:space="preserve"> PAGEREF _Toc140248683 \h </w:instrText>
            </w:r>
            <w:r>
              <w:rPr>
                <w:noProof/>
                <w:webHidden/>
              </w:rPr>
            </w:r>
          </w:ins>
          <w:r>
            <w:rPr>
              <w:noProof/>
              <w:webHidden/>
            </w:rPr>
            <w:fldChar w:fldCharType="separate"/>
          </w:r>
          <w:ins w:id="360"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6B99DDB9" w14:textId="2833D0CA" w:rsidR="00DD40B0" w:rsidRDefault="00DD40B0">
          <w:pPr>
            <w:pStyle w:val="TOC1"/>
            <w:tabs>
              <w:tab w:val="right" w:leader="dot" w:pos="9350"/>
            </w:tabs>
            <w:rPr>
              <w:ins w:id="361" w:author="Fernandes, Richard (he, him, his | il, le, lui)" w:date="2023-07-14T17:35:00Z"/>
              <w:rFonts w:eastAsiaTheme="minorEastAsia"/>
              <w:noProof/>
              <w:kern w:val="2"/>
              <w:lang w:eastAsia="en-CA"/>
              <w14:ligatures w14:val="standardContextual"/>
            </w:rPr>
          </w:pPr>
          <w:ins w:id="362"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"_Toc140248684"</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Vegetated</w:t>
            </w:r>
            <w:r>
              <w:rPr>
                <w:noProof/>
                <w:webHidden/>
              </w:rPr>
              <w:tab/>
            </w:r>
            <w:r>
              <w:rPr>
                <w:noProof/>
                <w:webHidden/>
              </w:rPr>
              <w:fldChar w:fldCharType="begin"/>
            </w:r>
            <w:r>
              <w:rPr>
                <w:noProof/>
                <w:webHidden/>
              </w:rPr>
              <w:instrText xml:space="preserve"> PAGEREF _Toc140248684 \h </w:instrText>
            </w:r>
            <w:r>
              <w:rPr>
                <w:noProof/>
                <w:webHidden/>
              </w:rPr>
            </w:r>
          </w:ins>
          <w:r>
            <w:rPr>
              <w:noProof/>
              <w:webHidden/>
            </w:rPr>
            <w:fldChar w:fldCharType="separate"/>
          </w:r>
          <w:ins w:id="363"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08DBF0E1" w14:textId="2EDE230F" w:rsidR="00DD40B0" w:rsidRDefault="00DD40B0">
          <w:pPr>
            <w:pStyle w:val="TOC1"/>
            <w:tabs>
              <w:tab w:val="right" w:leader="dot" w:pos="9350"/>
            </w:tabs>
            <w:rPr>
              <w:ins w:id="364" w:author="Fernandes, Richard (he, him, his | il, le, lui)" w:date="2023-07-14T17:35:00Z"/>
              <w:rFonts w:eastAsiaTheme="minorEastAsia"/>
              <w:noProof/>
              <w:kern w:val="2"/>
              <w:lang w:eastAsia="en-CA"/>
              <w14:ligatures w14:val="standardContextual"/>
            </w:rPr>
          </w:pPr>
          <w:ins w:id="365"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"_Toc140248685"</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Specific</w:t>
            </w:r>
            <w:r>
              <w:rPr>
                <w:noProof/>
                <w:webHidden/>
              </w:rPr>
              <w:tab/>
            </w:r>
            <w:r>
              <w:rPr>
                <w:noProof/>
                <w:webHidden/>
              </w:rPr>
              <w:fldChar w:fldCharType="begin"/>
            </w:r>
            <w:r>
              <w:rPr>
                <w:noProof/>
                <w:webHidden/>
              </w:rPr>
              <w:instrText xml:space="preserve"> PAGEREF _Toc140248685 \h </w:instrText>
            </w:r>
            <w:r>
              <w:rPr>
                <w:noProof/>
                <w:webHidden/>
              </w:rPr>
            </w:r>
          </w:ins>
          <w:r>
            <w:rPr>
              <w:noProof/>
              <w:webHidden/>
            </w:rPr>
            <w:fldChar w:fldCharType="separate"/>
          </w:r>
          <w:ins w:id="366"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78B4A627" w14:textId="08B7CF1E" w:rsidR="00DD40B0" w:rsidRDefault="00DD40B0">
          <w:pPr>
            <w:pStyle w:val="TOC1"/>
            <w:tabs>
              <w:tab w:val="right" w:leader="dot" w:pos="9350"/>
            </w:tabs>
            <w:rPr>
              <w:ins w:id="367" w:author="Fernandes, Richard (he, him, his | il, le, lui)" w:date="2023-07-14T17:35:00Z"/>
              <w:rFonts w:eastAsiaTheme="minorEastAsia"/>
              <w:noProof/>
              <w:kern w:val="2"/>
              <w:lang w:eastAsia="en-CA"/>
              <w14:ligatures w14:val="standardContextual"/>
            </w:rPr>
          </w:pPr>
          <w:ins w:id="368"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"_Toc140248686"</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Input range</w:t>
            </w:r>
            <w:r>
              <w:rPr>
                <w:noProof/>
                <w:webHidden/>
              </w:rPr>
              <w:tab/>
            </w:r>
            <w:r>
              <w:rPr>
                <w:noProof/>
                <w:webHidden/>
              </w:rPr>
              <w:fldChar w:fldCharType="begin"/>
            </w:r>
            <w:r>
              <w:rPr>
                <w:noProof/>
                <w:webHidden/>
              </w:rPr>
              <w:instrText xml:space="preserve"> PAGEREF _Toc140248686 \h </w:instrText>
            </w:r>
            <w:r>
              <w:rPr>
                <w:noProof/>
                <w:webHidden/>
              </w:rPr>
            </w:r>
          </w:ins>
          <w:r>
            <w:rPr>
              <w:noProof/>
              <w:webHidden/>
            </w:rPr>
            <w:fldChar w:fldCharType="separate"/>
          </w:r>
          <w:ins w:id="369"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45570BC5" w14:textId="55FF1EE6" w:rsidR="00DD40B0" w:rsidRDefault="00DD40B0">
          <w:pPr>
            <w:pStyle w:val="TOC1"/>
            <w:tabs>
              <w:tab w:val="right" w:leader="dot" w:pos="9350"/>
            </w:tabs>
            <w:rPr>
              <w:ins w:id="370" w:author="Fernandes, Richard (he, him, his | il, le, lui)" w:date="2023-07-14T17:35:00Z"/>
              <w:rFonts w:eastAsiaTheme="minorEastAsia"/>
              <w:noProof/>
              <w:kern w:val="2"/>
              <w:lang w:eastAsia="en-CA"/>
              <w14:ligatures w14:val="standardContextual"/>
            </w:rPr>
          </w:pPr>
          <w:ins w:id="371"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"_Toc140248687"</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3</w:t>
            </w:r>
            <w:r>
              <w:rPr>
                <w:noProof/>
                <w:webHidden/>
              </w:rPr>
              <w:tab/>
            </w:r>
            <w:r>
              <w:rPr>
                <w:noProof/>
                <w:webHidden/>
              </w:rPr>
              <w:fldChar w:fldCharType="begin"/>
            </w:r>
            <w:r>
              <w:rPr>
                <w:noProof/>
                <w:webHidden/>
              </w:rPr>
              <w:instrText xml:space="preserve"> PAGEREF _Toc140248687 \h </w:instrText>
            </w:r>
            <w:r>
              <w:rPr>
                <w:noProof/>
                <w:webHidden/>
              </w:rPr>
            </w:r>
          </w:ins>
          <w:r>
            <w:rPr>
              <w:noProof/>
              <w:webHidden/>
            </w:rPr>
            <w:fldChar w:fldCharType="separate"/>
          </w:r>
          <w:ins w:id="372"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376B6A18" w14:textId="56D7F94B" w:rsidR="00DD40B0" w:rsidRDefault="00DD40B0">
          <w:pPr>
            <w:pStyle w:val="TOC1"/>
            <w:tabs>
              <w:tab w:val="right" w:leader="dot" w:pos="9350"/>
            </w:tabs>
            <w:rPr>
              <w:ins w:id="373" w:author="Fernandes, Richard (he, him, his | il, le, lui)" w:date="2023-07-14T17:35:00Z"/>
              <w:rFonts w:eastAsiaTheme="minorEastAsia"/>
              <w:noProof/>
              <w:kern w:val="2"/>
              <w:lang w:eastAsia="en-CA"/>
              <w14:ligatures w14:val="standardContextual"/>
            </w:rPr>
          </w:pPr>
          <w:ins w:id="374"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"_Toc140248688"</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In range</w:t>
            </w:r>
            <w:r>
              <w:rPr>
                <w:noProof/>
                <w:webHidden/>
              </w:rPr>
              <w:tab/>
            </w:r>
            <w:r>
              <w:rPr>
                <w:noProof/>
                <w:webHidden/>
              </w:rPr>
              <w:fldChar w:fldCharType="begin"/>
            </w:r>
            <w:r>
              <w:rPr>
                <w:noProof/>
                <w:webHidden/>
              </w:rPr>
              <w:instrText xml:space="preserve"> PAGEREF _Toc140248688 \h </w:instrText>
            </w:r>
            <w:r>
              <w:rPr>
                <w:noProof/>
                <w:webHidden/>
              </w:rPr>
            </w:r>
          </w:ins>
          <w:r>
            <w:rPr>
              <w:noProof/>
              <w:webHidden/>
            </w:rPr>
            <w:fldChar w:fldCharType="separate"/>
          </w:r>
          <w:ins w:id="375"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2ED1F948" w14:textId="13F10CBD" w:rsidR="00DD40B0" w:rsidRDefault="00DD40B0">
          <w:pPr>
            <w:pStyle w:val="TOC1"/>
            <w:tabs>
              <w:tab w:val="right" w:leader="dot" w:pos="9350"/>
            </w:tabs>
            <w:rPr>
              <w:ins w:id="376" w:author="Fernandes, Richard (he, him, his | il, le, lui)" w:date="2023-07-14T17:35:00Z"/>
              <w:rFonts w:eastAsiaTheme="minorEastAsia"/>
              <w:noProof/>
              <w:kern w:val="2"/>
              <w:lang w:eastAsia="en-CA"/>
              <w14:ligatures w14:val="standardContextual"/>
            </w:rPr>
          </w:pPr>
          <w:ins w:id="377"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"_Toc140248689"</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Out of range</w:t>
            </w:r>
            <w:r>
              <w:rPr>
                <w:noProof/>
                <w:webHidden/>
              </w:rPr>
              <w:tab/>
            </w:r>
            <w:r>
              <w:rPr>
                <w:noProof/>
                <w:webHidden/>
              </w:rPr>
              <w:fldChar w:fldCharType="begin"/>
            </w:r>
            <w:r>
              <w:rPr>
                <w:noProof/>
                <w:webHidden/>
              </w:rPr>
              <w:instrText xml:space="preserve"> PAGEREF _Toc140248689 \h </w:instrText>
            </w:r>
            <w:r>
              <w:rPr>
                <w:noProof/>
                <w:webHidden/>
              </w:rPr>
            </w:r>
          </w:ins>
          <w:r>
            <w:rPr>
              <w:noProof/>
              <w:webHidden/>
            </w:rPr>
            <w:fldChar w:fldCharType="separate"/>
          </w:r>
          <w:ins w:id="378"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4854FB79" w14:textId="2CF9EEFD" w:rsidR="00DD40B0" w:rsidRDefault="00DD40B0">
          <w:pPr>
            <w:pStyle w:val="TOC1"/>
            <w:tabs>
              <w:tab w:val="right" w:leader="dot" w:pos="9350"/>
            </w:tabs>
            <w:rPr>
              <w:ins w:id="379" w:author="Fernandes, Richard (he, him, his | il, le, lui)" w:date="2023-07-14T17:35:00Z"/>
              <w:rFonts w:eastAsiaTheme="minorEastAsia"/>
              <w:noProof/>
              <w:kern w:val="2"/>
              <w:lang w:eastAsia="en-CA"/>
              <w14:ligatures w14:val="standardContextual"/>
            </w:rPr>
          </w:pPr>
          <w:ins w:id="380"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"_Toc140248690"</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Output range</w:t>
            </w:r>
            <w:r>
              <w:rPr>
                <w:noProof/>
                <w:webHidden/>
              </w:rPr>
              <w:tab/>
            </w:r>
            <w:r>
              <w:rPr>
                <w:noProof/>
                <w:webHidden/>
              </w:rPr>
              <w:fldChar w:fldCharType="begin"/>
            </w:r>
            <w:r>
              <w:rPr>
                <w:noProof/>
                <w:webHidden/>
              </w:rPr>
              <w:instrText xml:space="preserve"> PAGEREF _Toc140248690 \h </w:instrText>
            </w:r>
            <w:r>
              <w:rPr>
                <w:noProof/>
                <w:webHidden/>
              </w:rPr>
            </w:r>
          </w:ins>
          <w:r>
            <w:rPr>
              <w:noProof/>
              <w:webHidden/>
            </w:rPr>
            <w:fldChar w:fldCharType="separate"/>
          </w:r>
          <w:ins w:id="381"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7F403342" w14:textId="3D086BB1" w:rsidR="00DD40B0" w:rsidRDefault="00DD40B0">
          <w:pPr>
            <w:pStyle w:val="TOC1"/>
            <w:tabs>
              <w:tab w:val="right" w:leader="dot" w:pos="9350"/>
            </w:tabs>
            <w:rPr>
              <w:ins w:id="382" w:author="Fernandes, Richard (he, him, his | il, le, lui)" w:date="2023-07-14T17:35:00Z"/>
              <w:rFonts w:eastAsiaTheme="minorEastAsia"/>
              <w:noProof/>
              <w:kern w:val="2"/>
              <w:lang w:eastAsia="en-CA"/>
              <w14:ligatures w14:val="standardContextual"/>
            </w:rPr>
          </w:pPr>
          <w:ins w:id="383"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"_Toc140248691"</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4</w:t>
            </w:r>
            <w:r>
              <w:rPr>
                <w:noProof/>
                <w:webHidden/>
              </w:rPr>
              <w:tab/>
            </w:r>
            <w:r>
              <w:rPr>
                <w:noProof/>
                <w:webHidden/>
              </w:rPr>
              <w:fldChar w:fldCharType="begin"/>
            </w:r>
            <w:r>
              <w:rPr>
                <w:noProof/>
                <w:webHidden/>
              </w:rPr>
              <w:instrText xml:space="preserve"> PAGEREF _Toc140248691 \h </w:instrText>
            </w:r>
            <w:r>
              <w:rPr>
                <w:noProof/>
                <w:webHidden/>
              </w:rPr>
            </w:r>
          </w:ins>
          <w:r>
            <w:rPr>
              <w:noProof/>
              <w:webHidden/>
            </w:rPr>
            <w:fldChar w:fldCharType="separate"/>
          </w:r>
          <w:ins w:id="384"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5CFB772A" w14:textId="5BF9D278" w:rsidR="00DD40B0" w:rsidRDefault="00DD40B0">
          <w:pPr>
            <w:pStyle w:val="TOC1"/>
            <w:tabs>
              <w:tab w:val="right" w:leader="dot" w:pos="9350"/>
            </w:tabs>
            <w:rPr>
              <w:ins w:id="385" w:author="Fernandes, Richard (he, him, his | il, le, lui)" w:date="2023-07-14T17:35:00Z"/>
              <w:rFonts w:eastAsiaTheme="minorEastAsia"/>
              <w:noProof/>
              <w:kern w:val="2"/>
              <w:lang w:eastAsia="en-CA"/>
              <w14:ligatures w14:val="standardContextual"/>
            </w:rPr>
          </w:pPr>
          <w:ins w:id="386"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"_Toc140248692"</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In range</w:t>
            </w:r>
            <w:r>
              <w:rPr>
                <w:noProof/>
                <w:webHidden/>
              </w:rPr>
              <w:tab/>
            </w:r>
            <w:r>
              <w:rPr>
                <w:noProof/>
                <w:webHidden/>
              </w:rPr>
              <w:fldChar w:fldCharType="begin"/>
            </w:r>
            <w:r>
              <w:rPr>
                <w:noProof/>
                <w:webHidden/>
              </w:rPr>
              <w:instrText xml:space="preserve"> PAGEREF _Toc140248692 \h </w:instrText>
            </w:r>
            <w:r>
              <w:rPr>
                <w:noProof/>
                <w:webHidden/>
              </w:rPr>
            </w:r>
          </w:ins>
          <w:r>
            <w:rPr>
              <w:noProof/>
              <w:webHidden/>
            </w:rPr>
            <w:fldChar w:fldCharType="separate"/>
          </w:r>
          <w:ins w:id="387"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361780C4" w14:textId="7E36C8B5" w:rsidR="00DD40B0" w:rsidRDefault="00DD40B0">
          <w:pPr>
            <w:pStyle w:val="TOC1"/>
            <w:tabs>
              <w:tab w:val="right" w:leader="dot" w:pos="9350"/>
            </w:tabs>
            <w:rPr>
              <w:ins w:id="388" w:author="Fernandes, Richard (he, him, his | il, le, lui)" w:date="2023-07-14T17:35:00Z"/>
              <w:rFonts w:eastAsiaTheme="minorEastAsia"/>
              <w:noProof/>
              <w:kern w:val="2"/>
              <w:lang w:eastAsia="en-CA"/>
              <w14:ligatures w14:val="standardContextual"/>
            </w:rPr>
          </w:pPr>
          <w:ins w:id="389"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"_Toc140248693"</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Out of range</w:t>
            </w:r>
            <w:r>
              <w:rPr>
                <w:noProof/>
                <w:webHidden/>
              </w:rPr>
              <w:tab/>
            </w:r>
            <w:r>
              <w:rPr>
                <w:noProof/>
                <w:webHidden/>
              </w:rPr>
              <w:fldChar w:fldCharType="begin"/>
            </w:r>
            <w:r>
              <w:rPr>
                <w:noProof/>
                <w:webHidden/>
              </w:rPr>
              <w:instrText xml:space="preserve"> PAGEREF _Toc140248693 \h </w:instrText>
            </w:r>
            <w:r>
              <w:rPr>
                <w:noProof/>
                <w:webHidden/>
              </w:rPr>
            </w:r>
          </w:ins>
          <w:r>
            <w:rPr>
              <w:noProof/>
              <w:webHidden/>
            </w:rPr>
            <w:fldChar w:fldCharType="separate"/>
          </w:r>
          <w:ins w:id="390"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3EB3B85E" w14:textId="4725DD6B" w:rsidR="00DD40B0" w:rsidRDefault="00DD40B0">
          <w:pPr>
            <w:pStyle w:val="TOC1"/>
            <w:tabs>
              <w:tab w:val="right" w:leader="dot" w:pos="9350"/>
            </w:tabs>
            <w:rPr>
              <w:ins w:id="391" w:author="Fernandes, Richard (he, him, his | il, le, lui)" w:date="2023-07-14T17:35:00Z"/>
              <w:rFonts w:eastAsiaTheme="minorEastAsia"/>
              <w:noProof/>
              <w:kern w:val="2"/>
              <w:lang w:eastAsia="en-CA"/>
              <w14:ligatures w14:val="standardContextual"/>
            </w:rPr>
          </w:pPr>
          <w:ins w:id="392"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"_Toc140248694"</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Unused</w:t>
            </w:r>
            <w:r>
              <w:rPr>
                <w:noProof/>
                <w:webHidden/>
              </w:rPr>
              <w:tab/>
            </w:r>
            <w:r>
              <w:rPr>
                <w:noProof/>
                <w:webHidden/>
              </w:rPr>
              <w:fldChar w:fldCharType="begin"/>
            </w:r>
            <w:r>
              <w:rPr>
                <w:noProof/>
                <w:webHidden/>
              </w:rPr>
              <w:instrText xml:space="preserve"> PAGEREF _Toc140248694 \h </w:instrText>
            </w:r>
            <w:r>
              <w:rPr>
                <w:noProof/>
                <w:webHidden/>
              </w:rPr>
            </w:r>
          </w:ins>
          <w:r>
            <w:rPr>
              <w:noProof/>
              <w:webHidden/>
            </w:rPr>
            <w:fldChar w:fldCharType="separate"/>
          </w:r>
          <w:ins w:id="393"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0FB4CDD6" w14:textId="2C9DF94D" w:rsidR="00DD40B0" w:rsidRDefault="00DD40B0">
          <w:pPr>
            <w:pStyle w:val="TOC1"/>
            <w:tabs>
              <w:tab w:val="right" w:leader="dot" w:pos="9350"/>
            </w:tabs>
            <w:rPr>
              <w:ins w:id="394" w:author="Fernandes, Richard (he, him, his | il, le, lui)" w:date="2023-07-14T17:35:00Z"/>
              <w:rFonts w:eastAsiaTheme="minorEastAsia"/>
              <w:noProof/>
              <w:kern w:val="2"/>
              <w:lang w:eastAsia="en-CA"/>
              <w14:ligatures w14:val="standardContextual"/>
            </w:rPr>
          </w:pPr>
          <w:ins w:id="395"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"_Toc140248695"</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5</w:t>
            </w:r>
            <w:r>
              <w:rPr>
                <w:noProof/>
                <w:webHidden/>
              </w:rPr>
              <w:tab/>
            </w:r>
            <w:r>
              <w:rPr>
                <w:noProof/>
                <w:webHidden/>
              </w:rPr>
              <w:fldChar w:fldCharType="begin"/>
            </w:r>
            <w:r>
              <w:rPr>
                <w:noProof/>
                <w:webHidden/>
              </w:rPr>
              <w:instrText xml:space="preserve"> PAGEREF _Toc140248695 \h </w:instrText>
            </w:r>
            <w:r>
              <w:rPr>
                <w:noProof/>
                <w:webHidden/>
              </w:rPr>
            </w:r>
          </w:ins>
          <w:r>
            <w:rPr>
              <w:noProof/>
              <w:webHidden/>
            </w:rPr>
            <w:fldChar w:fldCharType="separate"/>
          </w:r>
          <w:ins w:id="396"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26493C7F" w14:textId="61AC1BAF" w:rsidR="00DD40B0" w:rsidRDefault="00DD40B0">
          <w:pPr>
            <w:pStyle w:val="TOC1"/>
            <w:tabs>
              <w:tab w:val="right" w:leader="dot" w:pos="9350"/>
            </w:tabs>
            <w:rPr>
              <w:ins w:id="397" w:author="Fernandes, Richard (he, him, his | il, le, lui)" w:date="2023-07-14T17:35:00Z"/>
              <w:rFonts w:eastAsiaTheme="minorEastAsia"/>
              <w:noProof/>
              <w:kern w:val="2"/>
              <w:lang w:eastAsia="en-CA"/>
              <w14:ligatures w14:val="standardContextual"/>
            </w:rPr>
          </w:pPr>
          <w:ins w:id="398"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"_Toc140248696"</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Unused</w:t>
            </w:r>
            <w:r>
              <w:rPr>
                <w:noProof/>
                <w:webHidden/>
              </w:rPr>
              <w:tab/>
            </w:r>
            <w:r>
              <w:rPr>
                <w:noProof/>
                <w:webHidden/>
              </w:rPr>
              <w:fldChar w:fldCharType="begin"/>
            </w:r>
            <w:r>
              <w:rPr>
                <w:noProof/>
                <w:webHidden/>
              </w:rPr>
              <w:instrText xml:space="preserve"> PAGEREF _Toc140248696 \h </w:instrText>
            </w:r>
            <w:r>
              <w:rPr>
                <w:noProof/>
                <w:webHidden/>
              </w:rPr>
            </w:r>
          </w:ins>
          <w:r>
            <w:rPr>
              <w:noProof/>
              <w:webHidden/>
            </w:rPr>
            <w:fldChar w:fldCharType="separate"/>
          </w:r>
          <w:ins w:id="399"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62A29EFD" w14:textId="0B49DCC7" w:rsidR="00DD40B0" w:rsidRDefault="00DD40B0">
          <w:pPr>
            <w:pStyle w:val="TOC1"/>
            <w:tabs>
              <w:tab w:val="right" w:leader="dot" w:pos="9350"/>
            </w:tabs>
            <w:rPr>
              <w:ins w:id="400" w:author="Fernandes, Richard (he, him, his | il, le, lui)" w:date="2023-07-14T17:35:00Z"/>
              <w:rFonts w:eastAsiaTheme="minorEastAsia"/>
              <w:noProof/>
              <w:kern w:val="2"/>
              <w:lang w:eastAsia="en-CA"/>
              <w14:ligatures w14:val="standardContextual"/>
            </w:rPr>
          </w:pPr>
          <w:ins w:id="401"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"_Toc140248697"</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Unused</w:t>
            </w:r>
            <w:r>
              <w:rPr>
                <w:noProof/>
                <w:webHidden/>
              </w:rPr>
              <w:tab/>
            </w:r>
            <w:r>
              <w:rPr>
                <w:noProof/>
                <w:webHidden/>
              </w:rPr>
              <w:fldChar w:fldCharType="begin"/>
            </w:r>
            <w:r>
              <w:rPr>
                <w:noProof/>
                <w:webHidden/>
              </w:rPr>
              <w:instrText xml:space="preserve"> PAGEREF _Toc140248697 \h </w:instrText>
            </w:r>
            <w:r>
              <w:rPr>
                <w:noProof/>
                <w:webHidden/>
              </w:rPr>
            </w:r>
          </w:ins>
          <w:r>
            <w:rPr>
              <w:noProof/>
              <w:webHidden/>
            </w:rPr>
            <w:fldChar w:fldCharType="separate"/>
          </w:r>
          <w:ins w:id="402"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13BA3B5C" w14:textId="62679D29" w:rsidR="00DD40B0" w:rsidRDefault="00DD40B0">
          <w:pPr>
            <w:pStyle w:val="TOC1"/>
            <w:tabs>
              <w:tab w:val="right" w:leader="dot" w:pos="9350"/>
            </w:tabs>
            <w:rPr>
              <w:ins w:id="403" w:author="Fernandes, Richard (he, him, his | il, le, lui)" w:date="2023-07-14T17:35:00Z"/>
              <w:rFonts w:eastAsiaTheme="minorEastAsia"/>
              <w:noProof/>
              <w:kern w:val="2"/>
              <w:lang w:eastAsia="en-CA"/>
              <w14:ligatures w14:val="standardContextual"/>
            </w:rPr>
          </w:pPr>
          <w:ins w:id="404" w:author="Fernandes, Richard (he, him, his | il, le, lui)" w:date="2023-07-14T17:35:00Z">
            <w:r w:rsidRPr="00C61FC4">
              <w:rPr>
                <w:rStyle w:val="Hyperlink"/>
                <w:noProof/>
              </w:rPr>
              <w:lastRenderedPageBreak/>
              <w:fldChar w:fldCharType="begin"/>
            </w:r>
            <w:r w:rsidRPr="00C61FC4">
              <w:rPr>
                <w:rStyle w:val="Hyperlink"/>
                <w:noProof/>
              </w:rPr>
              <w:instrText xml:space="preserve"> </w:instrText>
            </w:r>
            <w:r>
              <w:rPr>
                <w:noProof/>
              </w:rPr>
              <w:instrText>HYPERLINK \l "_Toc140248698"</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Unused</w:t>
            </w:r>
            <w:r>
              <w:rPr>
                <w:noProof/>
                <w:webHidden/>
              </w:rPr>
              <w:tab/>
            </w:r>
            <w:r>
              <w:rPr>
                <w:noProof/>
                <w:webHidden/>
              </w:rPr>
              <w:fldChar w:fldCharType="begin"/>
            </w:r>
            <w:r>
              <w:rPr>
                <w:noProof/>
                <w:webHidden/>
              </w:rPr>
              <w:instrText xml:space="preserve"> PAGEREF _Toc140248698 \h </w:instrText>
            </w:r>
            <w:r>
              <w:rPr>
                <w:noProof/>
                <w:webHidden/>
              </w:rPr>
            </w:r>
          </w:ins>
          <w:r>
            <w:rPr>
              <w:noProof/>
              <w:webHidden/>
            </w:rPr>
            <w:fldChar w:fldCharType="separate"/>
          </w:r>
          <w:ins w:id="405"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6A83FE07" w14:textId="75C5C87E" w:rsidR="00DD40B0" w:rsidRDefault="00DD40B0">
          <w:pPr>
            <w:pStyle w:val="TOC1"/>
            <w:tabs>
              <w:tab w:val="right" w:leader="dot" w:pos="9350"/>
            </w:tabs>
            <w:rPr>
              <w:ins w:id="406" w:author="Fernandes, Richard (he, him, his | il, le, lui)" w:date="2023-07-14T17:35:00Z"/>
              <w:rFonts w:eastAsiaTheme="minorEastAsia"/>
              <w:noProof/>
              <w:kern w:val="2"/>
              <w:lang w:eastAsia="en-CA"/>
              <w14:ligatures w14:val="standardContextual"/>
            </w:rPr>
          </w:pPr>
          <w:ins w:id="407"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"_Toc140248699"</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6</w:t>
            </w:r>
            <w:r>
              <w:rPr>
                <w:noProof/>
                <w:webHidden/>
              </w:rPr>
              <w:tab/>
            </w:r>
            <w:r>
              <w:rPr>
                <w:noProof/>
                <w:webHidden/>
              </w:rPr>
              <w:fldChar w:fldCharType="begin"/>
            </w:r>
            <w:r>
              <w:rPr>
                <w:noProof/>
                <w:webHidden/>
              </w:rPr>
              <w:instrText xml:space="preserve"> PAGEREF _Toc140248699 \h </w:instrText>
            </w:r>
            <w:r>
              <w:rPr>
                <w:noProof/>
                <w:webHidden/>
              </w:rPr>
            </w:r>
          </w:ins>
          <w:r>
            <w:rPr>
              <w:noProof/>
              <w:webHidden/>
            </w:rPr>
            <w:fldChar w:fldCharType="separate"/>
          </w:r>
          <w:ins w:id="408"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64B548EE" w14:textId="1D4DD01D" w:rsidR="00DD40B0" w:rsidRDefault="00DD40B0">
          <w:pPr>
            <w:pStyle w:val="TOC1"/>
            <w:tabs>
              <w:tab w:val="right" w:leader="dot" w:pos="9350"/>
            </w:tabs>
            <w:rPr>
              <w:ins w:id="409" w:author="Fernandes, Richard (he, him, his | il, le, lui)" w:date="2023-07-14T17:35:00Z"/>
              <w:rFonts w:eastAsiaTheme="minorEastAsia"/>
              <w:noProof/>
              <w:kern w:val="2"/>
              <w:lang w:eastAsia="en-CA"/>
              <w14:ligatures w14:val="standardContextual"/>
            </w:rPr>
          </w:pPr>
          <w:ins w:id="410"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"_Toc140248700"</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Unused</w:t>
            </w:r>
            <w:r>
              <w:rPr>
                <w:noProof/>
                <w:webHidden/>
              </w:rPr>
              <w:tab/>
            </w:r>
            <w:r>
              <w:rPr>
                <w:noProof/>
                <w:webHidden/>
              </w:rPr>
              <w:fldChar w:fldCharType="begin"/>
            </w:r>
            <w:r>
              <w:rPr>
                <w:noProof/>
                <w:webHidden/>
              </w:rPr>
              <w:instrText xml:space="preserve"> PAGEREF _Toc140248700 \h </w:instrText>
            </w:r>
            <w:r>
              <w:rPr>
                <w:noProof/>
                <w:webHidden/>
              </w:rPr>
            </w:r>
          </w:ins>
          <w:r>
            <w:rPr>
              <w:noProof/>
              <w:webHidden/>
            </w:rPr>
            <w:fldChar w:fldCharType="separate"/>
          </w:r>
          <w:ins w:id="411"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19BBAC01" w14:textId="543680F7" w:rsidR="00DD40B0" w:rsidRDefault="00DD40B0">
          <w:pPr>
            <w:pStyle w:val="TOC1"/>
            <w:tabs>
              <w:tab w:val="right" w:leader="dot" w:pos="9350"/>
            </w:tabs>
            <w:rPr>
              <w:ins w:id="412" w:author="Fernandes, Richard (he, him, his | il, le, lui)" w:date="2023-07-14T17:35:00Z"/>
              <w:rFonts w:eastAsiaTheme="minorEastAsia"/>
              <w:noProof/>
              <w:kern w:val="2"/>
              <w:lang w:eastAsia="en-CA"/>
              <w14:ligatures w14:val="standardContextual"/>
            </w:rPr>
          </w:pPr>
          <w:ins w:id="413"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"_Toc140248701"</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Unused</w:t>
            </w:r>
            <w:r>
              <w:rPr>
                <w:noProof/>
                <w:webHidden/>
              </w:rPr>
              <w:tab/>
            </w:r>
            <w:r>
              <w:rPr>
                <w:noProof/>
                <w:webHidden/>
              </w:rPr>
              <w:fldChar w:fldCharType="begin"/>
            </w:r>
            <w:r>
              <w:rPr>
                <w:noProof/>
                <w:webHidden/>
              </w:rPr>
              <w:instrText xml:space="preserve"> PAGEREF _Toc140248701 \h </w:instrText>
            </w:r>
            <w:r>
              <w:rPr>
                <w:noProof/>
                <w:webHidden/>
              </w:rPr>
            </w:r>
          </w:ins>
          <w:r>
            <w:rPr>
              <w:noProof/>
              <w:webHidden/>
            </w:rPr>
            <w:fldChar w:fldCharType="separate"/>
          </w:r>
          <w:ins w:id="414"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4FC25829" w14:textId="18F9CB0D" w:rsidR="00DD40B0" w:rsidRDefault="00DD40B0">
          <w:pPr>
            <w:pStyle w:val="TOC1"/>
            <w:tabs>
              <w:tab w:val="right" w:leader="dot" w:pos="9350"/>
            </w:tabs>
            <w:rPr>
              <w:ins w:id="415" w:author="Fernandes, Richard (he, him, his | il, le, lui)" w:date="2023-07-14T17:35:00Z"/>
              <w:rFonts w:eastAsiaTheme="minorEastAsia"/>
              <w:noProof/>
              <w:kern w:val="2"/>
              <w:lang w:eastAsia="en-CA"/>
              <w14:ligatures w14:val="standardContextual"/>
            </w:rPr>
          </w:pPr>
          <w:ins w:id="416"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"_Toc140248702"</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Unused</w:t>
            </w:r>
            <w:r>
              <w:rPr>
                <w:noProof/>
                <w:webHidden/>
              </w:rPr>
              <w:tab/>
            </w:r>
            <w:r>
              <w:rPr>
                <w:noProof/>
                <w:webHidden/>
              </w:rPr>
              <w:fldChar w:fldCharType="begin"/>
            </w:r>
            <w:r>
              <w:rPr>
                <w:noProof/>
                <w:webHidden/>
              </w:rPr>
              <w:instrText xml:space="preserve"> PAGEREF _Toc140248702 \h </w:instrText>
            </w:r>
            <w:r>
              <w:rPr>
                <w:noProof/>
                <w:webHidden/>
              </w:rPr>
            </w:r>
          </w:ins>
          <w:r>
            <w:rPr>
              <w:noProof/>
              <w:webHidden/>
            </w:rPr>
            <w:fldChar w:fldCharType="separate"/>
          </w:r>
          <w:ins w:id="417"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6DBD06C4" w14:textId="38AB0A9D" w:rsidR="00DD40B0" w:rsidRDefault="00DD40B0">
          <w:pPr>
            <w:pStyle w:val="TOC1"/>
            <w:tabs>
              <w:tab w:val="right" w:leader="dot" w:pos="9350"/>
            </w:tabs>
            <w:rPr>
              <w:ins w:id="418" w:author="Fernandes, Richard (he, him, his | il, le, lui)" w:date="2023-07-14T17:35:00Z"/>
              <w:rFonts w:eastAsiaTheme="minorEastAsia"/>
              <w:noProof/>
              <w:kern w:val="2"/>
              <w:lang w:eastAsia="en-CA"/>
              <w14:ligatures w14:val="standardContextual"/>
            </w:rPr>
          </w:pPr>
          <w:ins w:id="419"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"_Toc140248703"</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7</w:t>
            </w:r>
            <w:r>
              <w:rPr>
                <w:noProof/>
                <w:webHidden/>
              </w:rPr>
              <w:tab/>
            </w:r>
            <w:r>
              <w:rPr>
                <w:noProof/>
                <w:webHidden/>
              </w:rPr>
              <w:fldChar w:fldCharType="begin"/>
            </w:r>
            <w:r>
              <w:rPr>
                <w:noProof/>
                <w:webHidden/>
              </w:rPr>
              <w:instrText xml:space="preserve"> PAGEREF _Toc140248703 \h </w:instrText>
            </w:r>
            <w:r>
              <w:rPr>
                <w:noProof/>
                <w:webHidden/>
              </w:rPr>
            </w:r>
          </w:ins>
          <w:r>
            <w:rPr>
              <w:noProof/>
              <w:webHidden/>
            </w:rPr>
            <w:fldChar w:fldCharType="separate"/>
          </w:r>
          <w:ins w:id="420"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07B9804C" w14:textId="23756A23" w:rsidR="00DD40B0" w:rsidRDefault="00DD40B0">
          <w:pPr>
            <w:pStyle w:val="TOC1"/>
            <w:tabs>
              <w:tab w:val="right" w:leader="dot" w:pos="9350"/>
            </w:tabs>
            <w:rPr>
              <w:ins w:id="421" w:author="Fernandes, Richard (he, him, his | il, le, lui)" w:date="2023-07-14T17:35:00Z"/>
              <w:rFonts w:eastAsiaTheme="minorEastAsia"/>
              <w:noProof/>
              <w:kern w:val="2"/>
              <w:lang w:eastAsia="en-CA"/>
              <w14:ligatures w14:val="standardContextual"/>
            </w:rPr>
          </w:pPr>
          <w:ins w:id="422"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"_Toc140248704"</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Unused</w:t>
            </w:r>
            <w:r>
              <w:rPr>
                <w:noProof/>
                <w:webHidden/>
              </w:rPr>
              <w:tab/>
            </w:r>
            <w:r>
              <w:rPr>
                <w:noProof/>
                <w:webHidden/>
              </w:rPr>
              <w:fldChar w:fldCharType="begin"/>
            </w:r>
            <w:r>
              <w:rPr>
                <w:noProof/>
                <w:webHidden/>
              </w:rPr>
              <w:instrText xml:space="preserve"> PAGEREF _Toc140248704 \h </w:instrText>
            </w:r>
            <w:r>
              <w:rPr>
                <w:noProof/>
                <w:webHidden/>
              </w:rPr>
            </w:r>
          </w:ins>
          <w:r>
            <w:rPr>
              <w:noProof/>
              <w:webHidden/>
            </w:rPr>
            <w:fldChar w:fldCharType="separate"/>
          </w:r>
          <w:ins w:id="423"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727B9715" w14:textId="28BE9042" w:rsidR="00DD40B0" w:rsidRDefault="00DD40B0">
          <w:pPr>
            <w:pStyle w:val="TOC1"/>
            <w:tabs>
              <w:tab w:val="right" w:leader="dot" w:pos="9350"/>
            </w:tabs>
            <w:rPr>
              <w:ins w:id="424" w:author="Fernandes, Richard (he, him, his | il, le, lui)" w:date="2023-07-14T17:35:00Z"/>
              <w:rFonts w:eastAsiaTheme="minorEastAsia"/>
              <w:noProof/>
              <w:kern w:val="2"/>
              <w:lang w:eastAsia="en-CA"/>
              <w14:ligatures w14:val="standardContextual"/>
            </w:rPr>
          </w:pPr>
          <w:ins w:id="425"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"_Toc140248705"</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Unused</w:t>
            </w:r>
            <w:r>
              <w:rPr>
                <w:noProof/>
                <w:webHidden/>
              </w:rPr>
              <w:tab/>
            </w:r>
            <w:r>
              <w:rPr>
                <w:noProof/>
                <w:webHidden/>
              </w:rPr>
              <w:fldChar w:fldCharType="begin"/>
            </w:r>
            <w:r>
              <w:rPr>
                <w:noProof/>
                <w:webHidden/>
              </w:rPr>
              <w:instrText xml:space="preserve"> PAGEREF _Toc140248705 \h </w:instrText>
            </w:r>
            <w:r>
              <w:rPr>
                <w:noProof/>
                <w:webHidden/>
              </w:rPr>
            </w:r>
          </w:ins>
          <w:r>
            <w:rPr>
              <w:noProof/>
              <w:webHidden/>
            </w:rPr>
            <w:fldChar w:fldCharType="separate"/>
          </w:r>
          <w:ins w:id="426"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0A5FF8AB" w14:textId="0549D973" w:rsidR="00DD40B0" w:rsidRDefault="00DD40B0">
          <w:pPr>
            <w:pStyle w:val="TOC1"/>
            <w:tabs>
              <w:tab w:val="right" w:leader="dot" w:pos="9350"/>
            </w:tabs>
            <w:rPr>
              <w:ins w:id="427" w:author="Fernandes, Richard (he, him, his | il, le, lui)" w:date="2023-07-14T17:35:00Z"/>
              <w:rFonts w:eastAsiaTheme="minorEastAsia"/>
              <w:noProof/>
              <w:kern w:val="2"/>
              <w:lang w:eastAsia="en-CA"/>
              <w14:ligatures w14:val="standardContextual"/>
            </w:rPr>
          </w:pPr>
          <w:ins w:id="428"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"_Toc140248706"</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Unused</w:t>
            </w:r>
            <w:r>
              <w:rPr>
                <w:noProof/>
                <w:webHidden/>
              </w:rPr>
              <w:tab/>
            </w:r>
            <w:r>
              <w:rPr>
                <w:noProof/>
                <w:webHidden/>
              </w:rPr>
              <w:fldChar w:fldCharType="begin"/>
            </w:r>
            <w:r>
              <w:rPr>
                <w:noProof/>
                <w:webHidden/>
              </w:rPr>
              <w:instrText xml:space="preserve"> PAGEREF _Toc140248706 \h </w:instrText>
            </w:r>
            <w:r>
              <w:rPr>
                <w:noProof/>
                <w:webHidden/>
              </w:rPr>
            </w:r>
          </w:ins>
          <w:r>
            <w:rPr>
              <w:noProof/>
              <w:webHidden/>
            </w:rPr>
            <w:fldChar w:fldCharType="separate"/>
          </w:r>
          <w:ins w:id="429"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1ED36B4D" w14:textId="5AD59C6E" w:rsidR="00DD40B0" w:rsidRDefault="00DD40B0">
          <w:pPr>
            <w:pStyle w:val="TOC1"/>
            <w:tabs>
              <w:tab w:val="right" w:leader="dot" w:pos="9350"/>
            </w:tabs>
            <w:rPr>
              <w:ins w:id="430" w:author="Fernandes, Richard (he, him, his | il, le, lui)" w:date="2023-07-14T17:35:00Z"/>
              <w:rFonts w:eastAsiaTheme="minorEastAsia"/>
              <w:noProof/>
              <w:kern w:val="2"/>
              <w:lang w:eastAsia="en-CA"/>
              <w14:ligatures w14:val="standardContextual"/>
            </w:rPr>
          </w:pPr>
          <w:ins w:id="431"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"_Toc140248707"</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8</w:t>
            </w:r>
            <w:r>
              <w:rPr>
                <w:noProof/>
                <w:webHidden/>
              </w:rPr>
              <w:tab/>
            </w:r>
            <w:r>
              <w:rPr>
                <w:noProof/>
                <w:webHidden/>
              </w:rPr>
              <w:fldChar w:fldCharType="begin"/>
            </w:r>
            <w:r>
              <w:rPr>
                <w:noProof/>
                <w:webHidden/>
              </w:rPr>
              <w:instrText xml:space="preserve"> PAGEREF _Toc140248707 \h </w:instrText>
            </w:r>
            <w:r>
              <w:rPr>
                <w:noProof/>
                <w:webHidden/>
              </w:rPr>
            </w:r>
          </w:ins>
          <w:r>
            <w:rPr>
              <w:noProof/>
              <w:webHidden/>
            </w:rPr>
            <w:fldChar w:fldCharType="separate"/>
          </w:r>
          <w:ins w:id="432"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2FC81EC6" w14:textId="5FCE3D35" w:rsidR="00DD40B0" w:rsidRDefault="00DD40B0">
          <w:pPr>
            <w:pStyle w:val="TOC1"/>
            <w:tabs>
              <w:tab w:val="right" w:leader="dot" w:pos="9350"/>
            </w:tabs>
            <w:rPr>
              <w:ins w:id="433" w:author="Fernandes, Richard (he, him, his | il, le, lui)" w:date="2023-07-14T17:35:00Z"/>
              <w:rFonts w:eastAsiaTheme="minorEastAsia"/>
              <w:noProof/>
              <w:kern w:val="2"/>
              <w:lang w:eastAsia="en-CA"/>
              <w14:ligatures w14:val="standardContextual"/>
            </w:rPr>
          </w:pPr>
          <w:ins w:id="434"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"_Toc140248708"</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Unused</w:t>
            </w:r>
            <w:r>
              <w:rPr>
                <w:noProof/>
                <w:webHidden/>
              </w:rPr>
              <w:tab/>
            </w:r>
            <w:r>
              <w:rPr>
                <w:noProof/>
                <w:webHidden/>
              </w:rPr>
              <w:fldChar w:fldCharType="begin"/>
            </w:r>
            <w:r>
              <w:rPr>
                <w:noProof/>
                <w:webHidden/>
              </w:rPr>
              <w:instrText xml:space="preserve"> PAGEREF _Toc140248708 \h </w:instrText>
            </w:r>
            <w:r>
              <w:rPr>
                <w:noProof/>
                <w:webHidden/>
              </w:rPr>
            </w:r>
          </w:ins>
          <w:r>
            <w:rPr>
              <w:noProof/>
              <w:webHidden/>
            </w:rPr>
            <w:fldChar w:fldCharType="separate"/>
          </w:r>
          <w:ins w:id="435"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2B515571" w14:textId="240F718C" w:rsidR="00DD40B0" w:rsidRDefault="00DD40B0">
          <w:pPr>
            <w:pStyle w:val="TOC1"/>
            <w:tabs>
              <w:tab w:val="right" w:leader="dot" w:pos="9350"/>
            </w:tabs>
            <w:rPr>
              <w:ins w:id="436" w:author="Fernandes, Richard (he, him, his | il, le, lui)" w:date="2023-07-14T17:35:00Z"/>
              <w:rFonts w:eastAsiaTheme="minorEastAsia"/>
              <w:noProof/>
              <w:kern w:val="2"/>
              <w:lang w:eastAsia="en-CA"/>
              <w14:ligatures w14:val="standardContextual"/>
            </w:rPr>
          </w:pPr>
          <w:ins w:id="437"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"_Toc140248709"</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Unused</w:t>
            </w:r>
            <w:r>
              <w:rPr>
                <w:noProof/>
                <w:webHidden/>
              </w:rPr>
              <w:tab/>
            </w:r>
            <w:r>
              <w:rPr>
                <w:noProof/>
                <w:webHidden/>
              </w:rPr>
              <w:fldChar w:fldCharType="begin"/>
            </w:r>
            <w:r>
              <w:rPr>
                <w:noProof/>
                <w:webHidden/>
              </w:rPr>
              <w:instrText xml:space="preserve"> PAGEREF _Toc140248709 \h </w:instrText>
            </w:r>
            <w:r>
              <w:rPr>
                <w:noProof/>
                <w:webHidden/>
              </w:rPr>
            </w:r>
          </w:ins>
          <w:r>
            <w:rPr>
              <w:noProof/>
              <w:webHidden/>
            </w:rPr>
            <w:fldChar w:fldCharType="separate"/>
          </w:r>
          <w:ins w:id="438"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6A479CC6" w14:textId="0ECA6980" w:rsidR="00DD40B0" w:rsidRDefault="00DD40B0">
          <w:pPr>
            <w:pStyle w:val="TOC1"/>
            <w:tabs>
              <w:tab w:val="right" w:leader="dot" w:pos="9350"/>
            </w:tabs>
            <w:rPr>
              <w:ins w:id="439" w:author="Fernandes, Richard (he, him, his | il, le, lui)" w:date="2023-07-14T17:35:00Z"/>
              <w:rFonts w:eastAsiaTheme="minorEastAsia"/>
              <w:noProof/>
              <w:kern w:val="2"/>
              <w:lang w:eastAsia="en-CA"/>
              <w14:ligatures w14:val="standardContextual"/>
            </w:rPr>
          </w:pPr>
          <w:ins w:id="440"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"_Toc140248710"</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Algorithm Implementation</w:t>
            </w:r>
            <w:r>
              <w:rPr>
                <w:noProof/>
                <w:webHidden/>
              </w:rPr>
              <w:tab/>
            </w:r>
            <w:r>
              <w:rPr>
                <w:noProof/>
                <w:webHidden/>
              </w:rPr>
              <w:fldChar w:fldCharType="begin"/>
            </w:r>
            <w:r>
              <w:rPr>
                <w:noProof/>
                <w:webHidden/>
              </w:rPr>
              <w:instrText xml:space="preserve"> PAGEREF _Toc140248710 \h </w:instrText>
            </w:r>
            <w:r>
              <w:rPr>
                <w:noProof/>
                <w:webHidden/>
              </w:rPr>
            </w:r>
          </w:ins>
          <w:r>
            <w:rPr>
              <w:noProof/>
              <w:webHidden/>
            </w:rPr>
            <w:fldChar w:fldCharType="separate"/>
          </w:r>
          <w:ins w:id="441" w:author="Fernandes, Richard (he, him, his | il, le, lui)" w:date="2023-07-14T17:35:00Z">
            <w:r>
              <w:rPr>
                <w:noProof/>
                <w:webHidden/>
              </w:rPr>
              <w:t>56</w:t>
            </w:r>
            <w:r>
              <w:rPr>
                <w:noProof/>
                <w:webHidden/>
              </w:rPr>
              <w:fldChar w:fldCharType="end"/>
            </w:r>
            <w:r w:rsidRPr="00C61FC4">
              <w:rPr>
                <w:rStyle w:val="Hyperlink"/>
                <w:noProof/>
              </w:rPr>
              <w:fldChar w:fldCharType="end"/>
            </w:r>
          </w:ins>
        </w:p>
        <w:p w14:paraId="58565821" w14:textId="3951867C" w:rsidR="00DD40B0" w:rsidRDefault="00DD40B0">
          <w:pPr>
            <w:pStyle w:val="TOC1"/>
            <w:tabs>
              <w:tab w:val="right" w:leader="dot" w:pos="9350"/>
            </w:tabs>
            <w:rPr>
              <w:ins w:id="442" w:author="Fernandes, Richard (he, him, his | il, le, lui)" w:date="2023-07-14T17:35:00Z"/>
              <w:rFonts w:eastAsiaTheme="minorEastAsia"/>
              <w:noProof/>
              <w:kern w:val="2"/>
              <w:lang w:eastAsia="en-CA"/>
              <w14:ligatures w14:val="standardContextual"/>
            </w:rPr>
          </w:pPr>
          <w:ins w:id="443"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"_Toc140248711"</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Conclusions</w:t>
            </w:r>
            <w:r>
              <w:rPr>
                <w:noProof/>
                <w:webHidden/>
              </w:rPr>
              <w:tab/>
            </w:r>
            <w:r>
              <w:rPr>
                <w:noProof/>
                <w:webHidden/>
              </w:rPr>
              <w:fldChar w:fldCharType="begin"/>
            </w:r>
            <w:r>
              <w:rPr>
                <w:noProof/>
                <w:webHidden/>
              </w:rPr>
              <w:instrText xml:space="preserve"> PAGEREF _Toc140248711 \h </w:instrText>
            </w:r>
            <w:r>
              <w:rPr>
                <w:noProof/>
                <w:webHidden/>
              </w:rPr>
            </w:r>
          </w:ins>
          <w:r>
            <w:rPr>
              <w:noProof/>
              <w:webHidden/>
            </w:rPr>
            <w:fldChar w:fldCharType="separate"/>
          </w:r>
          <w:ins w:id="444" w:author="Fernandes, Richard (he, him, his | il, le, lui)" w:date="2023-07-14T17:35:00Z">
            <w:r>
              <w:rPr>
                <w:noProof/>
                <w:webHidden/>
              </w:rPr>
              <w:t>57</w:t>
            </w:r>
            <w:r>
              <w:rPr>
                <w:noProof/>
                <w:webHidden/>
              </w:rPr>
              <w:fldChar w:fldCharType="end"/>
            </w:r>
            <w:r w:rsidRPr="00C61FC4">
              <w:rPr>
                <w:rStyle w:val="Hyperlink"/>
                <w:noProof/>
              </w:rPr>
              <w:fldChar w:fldCharType="end"/>
            </w:r>
          </w:ins>
        </w:p>
        <w:p w14:paraId="037FE207" w14:textId="6B4BC79F" w:rsidR="00DD40B0" w:rsidRDefault="00DD40B0">
          <w:pPr>
            <w:pStyle w:val="TOC1"/>
            <w:tabs>
              <w:tab w:val="right" w:leader="dot" w:pos="9350"/>
            </w:tabs>
            <w:rPr>
              <w:ins w:id="445" w:author="Fernandes, Richard (he, him, his | il, le, lui)" w:date="2023-07-14T17:35:00Z"/>
              <w:rFonts w:eastAsiaTheme="minorEastAsia"/>
              <w:noProof/>
              <w:kern w:val="2"/>
              <w:lang w:eastAsia="en-CA"/>
              <w14:ligatures w14:val="standardContextual"/>
            </w:rPr>
          </w:pPr>
          <w:ins w:id="446"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"_Toc140248712"</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References</w:t>
            </w:r>
            <w:r>
              <w:rPr>
                <w:noProof/>
                <w:webHidden/>
              </w:rPr>
              <w:tab/>
            </w:r>
            <w:r>
              <w:rPr>
                <w:noProof/>
                <w:webHidden/>
              </w:rPr>
              <w:fldChar w:fldCharType="begin"/>
            </w:r>
            <w:r>
              <w:rPr>
                <w:noProof/>
                <w:webHidden/>
              </w:rPr>
              <w:instrText xml:space="preserve"> PAGEREF _Toc140248712 \h </w:instrText>
            </w:r>
            <w:r>
              <w:rPr>
                <w:noProof/>
                <w:webHidden/>
              </w:rPr>
            </w:r>
          </w:ins>
          <w:r>
            <w:rPr>
              <w:noProof/>
              <w:webHidden/>
            </w:rPr>
            <w:fldChar w:fldCharType="separate"/>
          </w:r>
          <w:ins w:id="447" w:author="Fernandes, Richard (he, him, his | il, le, lui)" w:date="2023-07-14T17:35:00Z">
            <w:r>
              <w:rPr>
                <w:noProof/>
                <w:webHidden/>
              </w:rPr>
              <w:t>58</w:t>
            </w:r>
            <w:r>
              <w:rPr>
                <w:noProof/>
                <w:webHidden/>
              </w:rPr>
              <w:fldChar w:fldCharType="end"/>
            </w:r>
            <w:r w:rsidRPr="00C61FC4">
              <w:rPr>
                <w:rStyle w:val="Hyperlink"/>
                <w:noProof/>
              </w:rPr>
              <w:fldChar w:fldCharType="end"/>
            </w:r>
          </w:ins>
        </w:p>
        <w:p w14:paraId="5C0ED991" w14:textId="1C67FE32" w:rsidR="00DD40B0" w:rsidRDefault="00DD40B0">
          <w:pPr>
            <w:pStyle w:val="TOC1"/>
            <w:tabs>
              <w:tab w:val="right" w:leader="dot" w:pos="9350"/>
            </w:tabs>
            <w:rPr>
              <w:ins w:id="448" w:author="Fernandes, Richard (he, him, his | il, le, lui)" w:date="2023-07-14T17:35:00Z"/>
              <w:rFonts w:eastAsiaTheme="minorEastAsia"/>
              <w:noProof/>
              <w:kern w:val="2"/>
              <w:lang w:eastAsia="en-CA"/>
              <w14:ligatures w14:val="standardContextual"/>
            </w:rPr>
          </w:pPr>
          <w:ins w:id="449"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"_Toc140248713"</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Appendix I – Physical variables</w:t>
            </w:r>
            <w:r>
              <w:rPr>
                <w:noProof/>
                <w:webHidden/>
              </w:rPr>
              <w:tab/>
            </w:r>
            <w:r>
              <w:rPr>
                <w:noProof/>
                <w:webHidden/>
              </w:rPr>
              <w:fldChar w:fldCharType="begin"/>
            </w:r>
            <w:r>
              <w:rPr>
                <w:noProof/>
                <w:webHidden/>
              </w:rPr>
              <w:instrText xml:space="preserve"> PAGEREF _Toc140248713 \h </w:instrText>
            </w:r>
            <w:r>
              <w:rPr>
                <w:noProof/>
                <w:webHidden/>
              </w:rPr>
            </w:r>
          </w:ins>
          <w:r>
            <w:rPr>
              <w:noProof/>
              <w:webHidden/>
            </w:rPr>
            <w:fldChar w:fldCharType="separate"/>
          </w:r>
          <w:ins w:id="450"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40BD8444" w14:textId="202A1C45" w:rsidR="00DD40B0" w:rsidRDefault="00DD40B0">
          <w:pPr>
            <w:pStyle w:val="TOC1"/>
            <w:tabs>
              <w:tab w:val="right" w:leader="dot" w:pos="9350"/>
            </w:tabs>
            <w:rPr>
              <w:ins w:id="451" w:author="Fernandes, Richard (he, him, his | il, le, lui)" w:date="2023-07-14T17:35:00Z"/>
              <w:rFonts w:eastAsiaTheme="minorEastAsia"/>
              <w:noProof/>
              <w:kern w:val="2"/>
              <w:lang w:eastAsia="en-CA"/>
              <w14:ligatures w14:val="standardContextual"/>
            </w:rPr>
          </w:pPr>
          <w:ins w:id="452"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"_Toc140248714"</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Fraction Canopy Cover</w:t>
            </w:r>
            <w:r>
              <w:rPr>
                <w:noProof/>
                <w:webHidden/>
              </w:rPr>
              <w:tab/>
            </w:r>
            <w:r>
              <w:rPr>
                <w:noProof/>
                <w:webHidden/>
              </w:rPr>
              <w:fldChar w:fldCharType="begin"/>
            </w:r>
            <w:r>
              <w:rPr>
                <w:noProof/>
                <w:webHidden/>
              </w:rPr>
              <w:instrText xml:space="preserve"> PAGEREF _Toc140248714 \h </w:instrText>
            </w:r>
            <w:r>
              <w:rPr>
                <w:noProof/>
                <w:webHidden/>
              </w:rPr>
            </w:r>
          </w:ins>
          <w:r>
            <w:rPr>
              <w:noProof/>
              <w:webHidden/>
            </w:rPr>
            <w:fldChar w:fldCharType="separate"/>
          </w:r>
          <w:ins w:id="453"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4187F075" w14:textId="2F7C9C17" w:rsidR="00DD40B0" w:rsidRDefault="00DD40B0">
          <w:pPr>
            <w:pStyle w:val="TOC1"/>
            <w:tabs>
              <w:tab w:val="right" w:leader="dot" w:pos="9350"/>
            </w:tabs>
            <w:rPr>
              <w:ins w:id="454" w:author="Fernandes, Richard (he, him, his | il, le, lui)" w:date="2023-07-14T17:35:00Z"/>
              <w:rFonts w:eastAsiaTheme="minorEastAsia"/>
              <w:noProof/>
              <w:kern w:val="2"/>
              <w:lang w:eastAsia="en-CA"/>
              <w14:ligatures w14:val="standardContextual"/>
            </w:rPr>
          </w:pPr>
          <w:ins w:id="455"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"_Toc140248715"</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FCOVER</w:t>
            </w:r>
            <w:r>
              <w:rPr>
                <w:noProof/>
                <w:webHidden/>
              </w:rPr>
              <w:tab/>
            </w:r>
            <w:r>
              <w:rPr>
                <w:noProof/>
                <w:webHidden/>
              </w:rPr>
              <w:fldChar w:fldCharType="begin"/>
            </w:r>
            <w:r>
              <w:rPr>
                <w:noProof/>
                <w:webHidden/>
              </w:rPr>
              <w:instrText xml:space="preserve"> PAGEREF _Toc140248715 \h </w:instrText>
            </w:r>
            <w:r>
              <w:rPr>
                <w:noProof/>
                <w:webHidden/>
              </w:rPr>
            </w:r>
          </w:ins>
          <w:r>
            <w:rPr>
              <w:noProof/>
              <w:webHidden/>
            </w:rPr>
            <w:fldChar w:fldCharType="separate"/>
          </w:r>
          <w:ins w:id="456"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1720847C" w14:textId="73BF4A7A" w:rsidR="00DD40B0" w:rsidRDefault="00DD40B0">
          <w:pPr>
            <w:pStyle w:val="TOC1"/>
            <w:tabs>
              <w:tab w:val="right" w:leader="dot" w:pos="9350"/>
            </w:tabs>
            <w:rPr>
              <w:ins w:id="457" w:author="Fernandes, Richard (he, him, his | il, le, lui)" w:date="2023-07-14T17:35:00Z"/>
              <w:rFonts w:eastAsiaTheme="minorEastAsia"/>
              <w:noProof/>
              <w:kern w:val="2"/>
              <w:lang w:eastAsia="en-CA"/>
              <w14:ligatures w14:val="standardContextual"/>
            </w:rPr>
          </w:pPr>
          <w:ins w:id="458"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"_Toc140248716"</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w:t>
            </w:r>
            <w:r>
              <w:rPr>
                <w:noProof/>
                <w:webHidden/>
              </w:rPr>
              <w:tab/>
            </w:r>
            <w:r>
              <w:rPr>
                <w:noProof/>
                <w:webHidden/>
              </w:rPr>
              <w:fldChar w:fldCharType="begin"/>
            </w:r>
            <w:r>
              <w:rPr>
                <w:noProof/>
                <w:webHidden/>
              </w:rPr>
              <w:instrText xml:space="preserve"> PAGEREF _Toc140248716 \h </w:instrText>
            </w:r>
            <w:r>
              <w:rPr>
                <w:noProof/>
                <w:webHidden/>
              </w:rPr>
            </w:r>
          </w:ins>
          <w:r>
            <w:rPr>
              <w:noProof/>
              <w:webHidden/>
            </w:rPr>
            <w:fldChar w:fldCharType="separate"/>
          </w:r>
          <w:ins w:id="459"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55874391" w14:textId="194A7E7D" w:rsidR="00DD40B0" w:rsidRDefault="00DD40B0">
          <w:pPr>
            <w:pStyle w:val="TOC1"/>
            <w:tabs>
              <w:tab w:val="right" w:leader="dot" w:pos="9350"/>
            </w:tabs>
            <w:rPr>
              <w:ins w:id="460" w:author="Fernandes, Richard (he, him, his | il, le, lui)" w:date="2023-07-14T17:35:00Z"/>
              <w:rFonts w:eastAsiaTheme="minorEastAsia"/>
              <w:noProof/>
              <w:kern w:val="2"/>
              <w:lang w:eastAsia="en-CA"/>
              <w14:ligatures w14:val="standardContextual"/>
            </w:rPr>
          </w:pPr>
          <w:ins w:id="461"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"_Toc140248717"</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Fraction of horizontal surface area covered by vegetation</w:t>
            </w:r>
            <w:r>
              <w:rPr>
                <w:noProof/>
                <w:webHidden/>
              </w:rPr>
              <w:tab/>
            </w:r>
            <w:r>
              <w:rPr>
                <w:noProof/>
                <w:webHidden/>
              </w:rPr>
              <w:fldChar w:fldCharType="begin"/>
            </w:r>
            <w:r>
              <w:rPr>
                <w:noProof/>
                <w:webHidden/>
              </w:rPr>
              <w:instrText xml:space="preserve"> PAGEREF _Toc140248717 \h </w:instrText>
            </w:r>
            <w:r>
              <w:rPr>
                <w:noProof/>
                <w:webHidden/>
              </w:rPr>
            </w:r>
          </w:ins>
          <w:r>
            <w:rPr>
              <w:noProof/>
              <w:webHidden/>
            </w:rPr>
            <w:fldChar w:fldCharType="separate"/>
          </w:r>
          <w:ins w:id="462"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4137E632" w14:textId="56179074" w:rsidR="00DD40B0" w:rsidRDefault="00DD40B0">
          <w:pPr>
            <w:pStyle w:val="TOC1"/>
            <w:tabs>
              <w:tab w:val="right" w:leader="dot" w:pos="9350"/>
            </w:tabs>
            <w:rPr>
              <w:ins w:id="463" w:author="Fernandes, Richard (he, him, his | il, le, lui)" w:date="2023-07-14T17:35:00Z"/>
              <w:rFonts w:eastAsiaTheme="minorEastAsia"/>
              <w:noProof/>
              <w:kern w:val="2"/>
              <w:lang w:eastAsia="en-CA"/>
              <w14:ligatures w14:val="standardContextual"/>
            </w:rPr>
          </w:pPr>
          <w:ins w:id="464"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"_Toc140248718"</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0-1</w:t>
            </w:r>
            <w:r>
              <w:rPr>
                <w:noProof/>
                <w:webHidden/>
              </w:rPr>
              <w:tab/>
            </w:r>
            <w:r>
              <w:rPr>
                <w:noProof/>
                <w:webHidden/>
              </w:rPr>
              <w:fldChar w:fldCharType="begin"/>
            </w:r>
            <w:r>
              <w:rPr>
                <w:noProof/>
                <w:webHidden/>
              </w:rPr>
              <w:instrText xml:space="preserve"> PAGEREF _Toc140248718 \h </w:instrText>
            </w:r>
            <w:r>
              <w:rPr>
                <w:noProof/>
                <w:webHidden/>
              </w:rPr>
            </w:r>
          </w:ins>
          <w:r>
            <w:rPr>
              <w:noProof/>
              <w:webHidden/>
            </w:rPr>
            <w:fldChar w:fldCharType="separate"/>
          </w:r>
          <w:ins w:id="465"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1886E1CF" w14:textId="7232C885" w:rsidR="00DD40B0" w:rsidRDefault="00DD40B0">
          <w:pPr>
            <w:pStyle w:val="TOC1"/>
            <w:tabs>
              <w:tab w:val="right" w:leader="dot" w:pos="9350"/>
            </w:tabs>
            <w:rPr>
              <w:ins w:id="466" w:author="Fernandes, Richard (he, him, his | il, le, lui)" w:date="2023-07-14T17:35:00Z"/>
              <w:rFonts w:eastAsiaTheme="minorEastAsia"/>
              <w:noProof/>
              <w:kern w:val="2"/>
              <w:lang w:eastAsia="en-CA"/>
              <w14:ligatures w14:val="standardContextual"/>
            </w:rPr>
          </w:pPr>
          <w:ins w:id="467"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"_Toc140248719"</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Leaf Area Index</w:t>
            </w:r>
            <w:r>
              <w:rPr>
                <w:noProof/>
                <w:webHidden/>
              </w:rPr>
              <w:tab/>
            </w:r>
            <w:r>
              <w:rPr>
                <w:noProof/>
                <w:webHidden/>
              </w:rPr>
              <w:fldChar w:fldCharType="begin"/>
            </w:r>
            <w:r>
              <w:rPr>
                <w:noProof/>
                <w:webHidden/>
              </w:rPr>
              <w:instrText xml:space="preserve"> PAGEREF _Toc140248719 \h </w:instrText>
            </w:r>
            <w:r>
              <w:rPr>
                <w:noProof/>
                <w:webHidden/>
              </w:rPr>
            </w:r>
          </w:ins>
          <w:r>
            <w:rPr>
              <w:noProof/>
              <w:webHidden/>
            </w:rPr>
            <w:fldChar w:fldCharType="separate"/>
          </w:r>
          <w:ins w:id="468"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09918D48" w14:textId="2AB98E10" w:rsidR="00DD40B0" w:rsidRDefault="00DD40B0">
          <w:pPr>
            <w:pStyle w:val="TOC1"/>
            <w:tabs>
              <w:tab w:val="right" w:leader="dot" w:pos="9350"/>
            </w:tabs>
            <w:rPr>
              <w:ins w:id="469" w:author="Fernandes, Richard (he, him, his | il, le, lui)" w:date="2023-07-14T17:35:00Z"/>
              <w:rFonts w:eastAsiaTheme="minorEastAsia"/>
              <w:noProof/>
              <w:kern w:val="2"/>
              <w:lang w:eastAsia="en-CA"/>
              <w14:ligatures w14:val="standardContextual"/>
            </w:rPr>
          </w:pPr>
          <w:ins w:id="470"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"_Toc140248720"</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LAI</w:t>
            </w:r>
            <w:r>
              <w:rPr>
                <w:noProof/>
                <w:webHidden/>
              </w:rPr>
              <w:tab/>
            </w:r>
            <w:r>
              <w:rPr>
                <w:noProof/>
                <w:webHidden/>
              </w:rPr>
              <w:fldChar w:fldCharType="begin"/>
            </w:r>
            <w:r>
              <w:rPr>
                <w:noProof/>
                <w:webHidden/>
              </w:rPr>
              <w:instrText xml:space="preserve"> PAGEREF _Toc140248720 \h </w:instrText>
            </w:r>
            <w:r>
              <w:rPr>
                <w:noProof/>
                <w:webHidden/>
              </w:rPr>
            </w:r>
          </w:ins>
          <w:r>
            <w:rPr>
              <w:noProof/>
              <w:webHidden/>
            </w:rPr>
            <w:fldChar w:fldCharType="separate"/>
          </w:r>
          <w:ins w:id="471"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2FE5B6C8" w14:textId="4A816BC7" w:rsidR="00DD40B0" w:rsidRDefault="00DD40B0">
          <w:pPr>
            <w:pStyle w:val="TOC1"/>
            <w:tabs>
              <w:tab w:val="right" w:leader="dot" w:pos="9350"/>
            </w:tabs>
            <w:rPr>
              <w:ins w:id="472" w:author="Fernandes, Richard (he, him, his | il, le, lui)" w:date="2023-07-14T17:35:00Z"/>
              <w:rFonts w:eastAsiaTheme="minorEastAsia"/>
              <w:noProof/>
              <w:kern w:val="2"/>
              <w:lang w:eastAsia="en-CA"/>
              <w14:ligatures w14:val="standardContextual"/>
            </w:rPr>
          </w:pPr>
          <w:ins w:id="473"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"_Toc140248721"</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DIM</w:t>
            </w:r>
            <w:r>
              <w:rPr>
                <w:noProof/>
                <w:webHidden/>
              </w:rPr>
              <w:tab/>
            </w:r>
            <w:r>
              <w:rPr>
                <w:noProof/>
                <w:webHidden/>
              </w:rPr>
              <w:fldChar w:fldCharType="begin"/>
            </w:r>
            <w:r>
              <w:rPr>
                <w:noProof/>
                <w:webHidden/>
              </w:rPr>
              <w:instrText xml:space="preserve"> PAGEREF _Toc140248721 \h </w:instrText>
            </w:r>
            <w:r>
              <w:rPr>
                <w:noProof/>
                <w:webHidden/>
              </w:rPr>
            </w:r>
          </w:ins>
          <w:r>
            <w:rPr>
              <w:noProof/>
              <w:webHidden/>
            </w:rPr>
            <w:fldChar w:fldCharType="separate"/>
          </w:r>
          <w:ins w:id="474"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1AA1F644" w14:textId="0E05EA6D" w:rsidR="00DD40B0" w:rsidRDefault="00DD40B0">
          <w:pPr>
            <w:pStyle w:val="TOC1"/>
            <w:tabs>
              <w:tab w:val="right" w:leader="dot" w:pos="9350"/>
            </w:tabs>
            <w:rPr>
              <w:ins w:id="475" w:author="Fernandes, Richard (he, him, his | il, le, lui)" w:date="2023-07-14T17:35:00Z"/>
              <w:rFonts w:eastAsiaTheme="minorEastAsia"/>
              <w:noProof/>
              <w:kern w:val="2"/>
              <w:lang w:eastAsia="en-CA"/>
              <w14:ligatures w14:val="standardContextual"/>
            </w:rPr>
          </w:pPr>
          <w:ins w:id="476"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"_Toc140248722"</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Half the total live foliage area per horizontal ground area</w:t>
            </w:r>
            <w:r>
              <w:rPr>
                <w:noProof/>
                <w:webHidden/>
              </w:rPr>
              <w:tab/>
            </w:r>
            <w:r>
              <w:rPr>
                <w:noProof/>
                <w:webHidden/>
              </w:rPr>
              <w:fldChar w:fldCharType="begin"/>
            </w:r>
            <w:r>
              <w:rPr>
                <w:noProof/>
                <w:webHidden/>
              </w:rPr>
              <w:instrText xml:space="preserve"> PAGEREF _Toc140248722 \h </w:instrText>
            </w:r>
            <w:r>
              <w:rPr>
                <w:noProof/>
                <w:webHidden/>
              </w:rPr>
            </w:r>
          </w:ins>
          <w:r>
            <w:rPr>
              <w:noProof/>
              <w:webHidden/>
            </w:rPr>
            <w:fldChar w:fldCharType="separate"/>
          </w:r>
          <w:ins w:id="477"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52715FDA" w14:textId="7E09D60B" w:rsidR="00DD40B0" w:rsidRDefault="00DD40B0">
          <w:pPr>
            <w:pStyle w:val="TOC1"/>
            <w:tabs>
              <w:tab w:val="right" w:leader="dot" w:pos="9350"/>
            </w:tabs>
            <w:rPr>
              <w:ins w:id="478" w:author="Fernandes, Richard (he, him, his | il, le, lui)" w:date="2023-07-14T17:35:00Z"/>
              <w:rFonts w:eastAsiaTheme="minorEastAsia"/>
              <w:noProof/>
              <w:kern w:val="2"/>
              <w:lang w:eastAsia="en-CA"/>
              <w14:ligatures w14:val="standardContextual"/>
            </w:rPr>
          </w:pPr>
          <w:ins w:id="479"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"_Toc140248723"</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0-15</w:t>
            </w:r>
            <w:r>
              <w:rPr>
                <w:noProof/>
                <w:webHidden/>
              </w:rPr>
              <w:tab/>
            </w:r>
            <w:r>
              <w:rPr>
                <w:noProof/>
                <w:webHidden/>
              </w:rPr>
              <w:fldChar w:fldCharType="begin"/>
            </w:r>
            <w:r>
              <w:rPr>
                <w:noProof/>
                <w:webHidden/>
              </w:rPr>
              <w:instrText xml:space="preserve"> PAGEREF _Toc140248723 \h </w:instrText>
            </w:r>
            <w:r>
              <w:rPr>
                <w:noProof/>
                <w:webHidden/>
              </w:rPr>
            </w:r>
          </w:ins>
          <w:r>
            <w:rPr>
              <w:noProof/>
              <w:webHidden/>
            </w:rPr>
            <w:fldChar w:fldCharType="separate"/>
          </w:r>
          <w:ins w:id="480"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6276FD2B" w14:textId="400ACC1F" w:rsidR="00DD40B0" w:rsidRDefault="00DD40B0">
          <w:pPr>
            <w:pStyle w:val="TOC1"/>
            <w:tabs>
              <w:tab w:val="right" w:leader="dot" w:pos="9350"/>
            </w:tabs>
            <w:rPr>
              <w:ins w:id="481" w:author="Fernandes, Richard (he, him, his | il, le, lui)" w:date="2023-07-14T17:35:00Z"/>
              <w:rFonts w:eastAsiaTheme="minorEastAsia"/>
              <w:noProof/>
              <w:kern w:val="2"/>
              <w:lang w:eastAsia="en-CA"/>
              <w14:ligatures w14:val="standardContextual"/>
            </w:rPr>
          </w:pPr>
          <w:ins w:id="482"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"_Toc140248724"</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Canopy Chlorophyll Content</w:t>
            </w:r>
            <w:r>
              <w:rPr>
                <w:noProof/>
                <w:webHidden/>
              </w:rPr>
              <w:tab/>
            </w:r>
            <w:r>
              <w:rPr>
                <w:noProof/>
                <w:webHidden/>
              </w:rPr>
              <w:fldChar w:fldCharType="begin"/>
            </w:r>
            <w:r>
              <w:rPr>
                <w:noProof/>
                <w:webHidden/>
              </w:rPr>
              <w:instrText xml:space="preserve"> PAGEREF _Toc140248724 \h </w:instrText>
            </w:r>
            <w:r>
              <w:rPr>
                <w:noProof/>
                <w:webHidden/>
              </w:rPr>
            </w:r>
          </w:ins>
          <w:r>
            <w:rPr>
              <w:noProof/>
              <w:webHidden/>
            </w:rPr>
            <w:fldChar w:fldCharType="separate"/>
          </w:r>
          <w:ins w:id="483"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09DB45B2" w14:textId="6A31DA31" w:rsidR="00DD40B0" w:rsidRDefault="00DD40B0">
          <w:pPr>
            <w:pStyle w:val="TOC1"/>
            <w:tabs>
              <w:tab w:val="right" w:leader="dot" w:pos="9350"/>
            </w:tabs>
            <w:rPr>
              <w:ins w:id="484" w:author="Fernandes, Richard (he, him, his | il, le, lui)" w:date="2023-07-14T17:35:00Z"/>
              <w:rFonts w:eastAsiaTheme="minorEastAsia"/>
              <w:noProof/>
              <w:kern w:val="2"/>
              <w:lang w:eastAsia="en-CA"/>
              <w14:ligatures w14:val="standardContextual"/>
            </w:rPr>
          </w:pPr>
          <w:ins w:id="485"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"_Toc140248725"</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CCC</w:t>
            </w:r>
            <w:r>
              <w:rPr>
                <w:noProof/>
                <w:webHidden/>
              </w:rPr>
              <w:tab/>
            </w:r>
            <w:r>
              <w:rPr>
                <w:noProof/>
                <w:webHidden/>
              </w:rPr>
              <w:fldChar w:fldCharType="begin"/>
            </w:r>
            <w:r>
              <w:rPr>
                <w:noProof/>
                <w:webHidden/>
              </w:rPr>
              <w:instrText xml:space="preserve"> PAGEREF _Toc140248725 \h </w:instrText>
            </w:r>
            <w:r>
              <w:rPr>
                <w:noProof/>
                <w:webHidden/>
              </w:rPr>
            </w:r>
          </w:ins>
          <w:r>
            <w:rPr>
              <w:noProof/>
              <w:webHidden/>
            </w:rPr>
            <w:fldChar w:fldCharType="separate"/>
          </w:r>
          <w:ins w:id="486"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3C0D86CB" w14:textId="67FBF3E4" w:rsidR="00DD40B0" w:rsidRDefault="00DD40B0">
          <w:pPr>
            <w:pStyle w:val="TOC1"/>
            <w:tabs>
              <w:tab w:val="right" w:leader="dot" w:pos="9350"/>
            </w:tabs>
            <w:rPr>
              <w:ins w:id="487" w:author="Fernandes, Richard (he, him, his | il, le, lui)" w:date="2023-07-14T17:35:00Z"/>
              <w:rFonts w:eastAsiaTheme="minorEastAsia"/>
              <w:noProof/>
              <w:kern w:val="2"/>
              <w:lang w:eastAsia="en-CA"/>
              <w14:ligatures w14:val="standardContextual"/>
            </w:rPr>
          </w:pPr>
          <w:ins w:id="488"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"_Toc140248726"</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g.m-2</w:t>
            </w:r>
            <w:r>
              <w:rPr>
                <w:noProof/>
                <w:webHidden/>
              </w:rPr>
              <w:tab/>
            </w:r>
            <w:r>
              <w:rPr>
                <w:noProof/>
                <w:webHidden/>
              </w:rPr>
              <w:fldChar w:fldCharType="begin"/>
            </w:r>
            <w:r>
              <w:rPr>
                <w:noProof/>
                <w:webHidden/>
              </w:rPr>
              <w:instrText xml:space="preserve"> PAGEREF _Toc140248726 \h </w:instrText>
            </w:r>
            <w:r>
              <w:rPr>
                <w:noProof/>
                <w:webHidden/>
              </w:rPr>
            </w:r>
          </w:ins>
          <w:r>
            <w:rPr>
              <w:noProof/>
              <w:webHidden/>
            </w:rPr>
            <w:fldChar w:fldCharType="separate"/>
          </w:r>
          <w:ins w:id="489"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6DF8FE5F" w14:textId="66ED8C59" w:rsidR="00DD40B0" w:rsidRDefault="00DD40B0">
          <w:pPr>
            <w:pStyle w:val="TOC1"/>
            <w:tabs>
              <w:tab w:val="right" w:leader="dot" w:pos="9350"/>
            </w:tabs>
            <w:rPr>
              <w:ins w:id="490" w:author="Fernandes, Richard (he, him, his | il, le, lui)" w:date="2023-07-14T17:35:00Z"/>
              <w:rFonts w:eastAsiaTheme="minorEastAsia"/>
              <w:noProof/>
              <w:kern w:val="2"/>
              <w:lang w:eastAsia="en-CA"/>
              <w14:ligatures w14:val="standardContextual"/>
            </w:rPr>
          </w:pPr>
          <w:ins w:id="491"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"_Toc140248727"</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Mass of chlorophyll a+b per unit ground area</w:t>
            </w:r>
            <w:r>
              <w:rPr>
                <w:noProof/>
                <w:webHidden/>
              </w:rPr>
              <w:tab/>
            </w:r>
            <w:r>
              <w:rPr>
                <w:noProof/>
                <w:webHidden/>
              </w:rPr>
              <w:fldChar w:fldCharType="begin"/>
            </w:r>
            <w:r>
              <w:rPr>
                <w:noProof/>
                <w:webHidden/>
              </w:rPr>
              <w:instrText xml:space="preserve"> PAGEREF _Toc140248727 \h </w:instrText>
            </w:r>
            <w:r>
              <w:rPr>
                <w:noProof/>
                <w:webHidden/>
              </w:rPr>
            </w:r>
          </w:ins>
          <w:r>
            <w:rPr>
              <w:noProof/>
              <w:webHidden/>
            </w:rPr>
            <w:fldChar w:fldCharType="separate"/>
          </w:r>
          <w:ins w:id="492"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0443808C" w14:textId="6900722C" w:rsidR="00DD40B0" w:rsidRDefault="00DD40B0">
          <w:pPr>
            <w:pStyle w:val="TOC1"/>
            <w:tabs>
              <w:tab w:val="right" w:leader="dot" w:pos="9350"/>
            </w:tabs>
            <w:rPr>
              <w:ins w:id="493" w:author="Fernandes, Richard (he, him, his | il, le, lui)" w:date="2023-07-14T17:35:00Z"/>
              <w:rFonts w:eastAsiaTheme="minorEastAsia"/>
              <w:noProof/>
              <w:kern w:val="2"/>
              <w:lang w:eastAsia="en-CA"/>
              <w14:ligatures w14:val="standardContextual"/>
            </w:rPr>
          </w:pPr>
          <w:ins w:id="494"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"_Toc140248728"</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0-100</w:t>
            </w:r>
            <w:r>
              <w:rPr>
                <w:noProof/>
                <w:webHidden/>
              </w:rPr>
              <w:tab/>
            </w:r>
            <w:r>
              <w:rPr>
                <w:noProof/>
                <w:webHidden/>
              </w:rPr>
              <w:fldChar w:fldCharType="begin"/>
            </w:r>
            <w:r>
              <w:rPr>
                <w:noProof/>
                <w:webHidden/>
              </w:rPr>
              <w:instrText xml:space="preserve"> PAGEREF _Toc140248728 \h </w:instrText>
            </w:r>
            <w:r>
              <w:rPr>
                <w:noProof/>
                <w:webHidden/>
              </w:rPr>
            </w:r>
          </w:ins>
          <w:r>
            <w:rPr>
              <w:noProof/>
              <w:webHidden/>
            </w:rPr>
            <w:fldChar w:fldCharType="separate"/>
          </w:r>
          <w:ins w:id="495"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2CA71C0E" w14:textId="66487F23" w:rsidR="00DD40B0" w:rsidRDefault="00DD40B0">
          <w:pPr>
            <w:pStyle w:val="TOC1"/>
            <w:tabs>
              <w:tab w:val="right" w:leader="dot" w:pos="9350"/>
            </w:tabs>
            <w:rPr>
              <w:ins w:id="496" w:author="Fernandes, Richard (he, him, his | il, le, lui)" w:date="2023-07-14T17:35:00Z"/>
              <w:rFonts w:eastAsiaTheme="minorEastAsia"/>
              <w:noProof/>
              <w:kern w:val="2"/>
              <w:lang w:eastAsia="en-CA"/>
              <w14:ligatures w14:val="standardContextual"/>
            </w:rPr>
          </w:pPr>
          <w:ins w:id="497"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"_Toc140248729"</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Canopy Water Content</w:t>
            </w:r>
            <w:r>
              <w:rPr>
                <w:noProof/>
                <w:webHidden/>
              </w:rPr>
              <w:tab/>
            </w:r>
            <w:r>
              <w:rPr>
                <w:noProof/>
                <w:webHidden/>
              </w:rPr>
              <w:fldChar w:fldCharType="begin"/>
            </w:r>
            <w:r>
              <w:rPr>
                <w:noProof/>
                <w:webHidden/>
              </w:rPr>
              <w:instrText xml:space="preserve"> PAGEREF _Toc140248729 \h </w:instrText>
            </w:r>
            <w:r>
              <w:rPr>
                <w:noProof/>
                <w:webHidden/>
              </w:rPr>
            </w:r>
          </w:ins>
          <w:r>
            <w:rPr>
              <w:noProof/>
              <w:webHidden/>
            </w:rPr>
            <w:fldChar w:fldCharType="separate"/>
          </w:r>
          <w:ins w:id="498"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21EC0A79" w14:textId="5062E54C" w:rsidR="00DD40B0" w:rsidRDefault="00DD40B0">
          <w:pPr>
            <w:pStyle w:val="TOC1"/>
            <w:tabs>
              <w:tab w:val="right" w:leader="dot" w:pos="9350"/>
            </w:tabs>
            <w:rPr>
              <w:ins w:id="499" w:author="Fernandes, Richard (he, him, his | il, le, lui)" w:date="2023-07-14T17:35:00Z"/>
              <w:rFonts w:eastAsiaTheme="minorEastAsia"/>
              <w:noProof/>
              <w:kern w:val="2"/>
              <w:lang w:eastAsia="en-CA"/>
              <w14:ligatures w14:val="standardContextual"/>
            </w:rPr>
          </w:pPr>
          <w:ins w:id="500"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"_Toc140248730"</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CWC</w:t>
            </w:r>
            <w:r>
              <w:rPr>
                <w:noProof/>
                <w:webHidden/>
              </w:rPr>
              <w:tab/>
            </w:r>
            <w:r>
              <w:rPr>
                <w:noProof/>
                <w:webHidden/>
              </w:rPr>
              <w:fldChar w:fldCharType="begin"/>
            </w:r>
            <w:r>
              <w:rPr>
                <w:noProof/>
                <w:webHidden/>
              </w:rPr>
              <w:instrText xml:space="preserve"> PAGEREF _Toc140248730 \h </w:instrText>
            </w:r>
            <w:r>
              <w:rPr>
                <w:noProof/>
                <w:webHidden/>
              </w:rPr>
            </w:r>
          </w:ins>
          <w:r>
            <w:rPr>
              <w:noProof/>
              <w:webHidden/>
            </w:rPr>
            <w:fldChar w:fldCharType="separate"/>
          </w:r>
          <w:ins w:id="501"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775A7F13" w14:textId="1AC73EE4" w:rsidR="00DD40B0" w:rsidRDefault="00DD40B0">
          <w:pPr>
            <w:pStyle w:val="TOC1"/>
            <w:tabs>
              <w:tab w:val="right" w:leader="dot" w:pos="9350"/>
            </w:tabs>
            <w:rPr>
              <w:ins w:id="502" w:author="Fernandes, Richard (he, him, his | il, le, lui)" w:date="2023-07-14T17:35:00Z"/>
              <w:rFonts w:eastAsiaTheme="minorEastAsia"/>
              <w:noProof/>
              <w:kern w:val="2"/>
              <w:lang w:eastAsia="en-CA"/>
              <w14:ligatures w14:val="standardContextual"/>
            </w:rPr>
          </w:pPr>
          <w:ins w:id="503" w:author="Fernandes, Richard (he, him, his | il, le, lui)" w:date="2023-07-14T17:35:00Z">
            <w:r w:rsidRPr="00C61FC4">
              <w:rPr>
                <w:rStyle w:val="Hyperlink"/>
                <w:noProof/>
              </w:rPr>
              <w:lastRenderedPageBreak/>
              <w:fldChar w:fldCharType="begin"/>
            </w:r>
            <w:r w:rsidRPr="00C61FC4">
              <w:rPr>
                <w:rStyle w:val="Hyperlink"/>
                <w:noProof/>
              </w:rPr>
              <w:instrText xml:space="preserve"> </w:instrText>
            </w:r>
            <w:r>
              <w:rPr>
                <w:noProof/>
              </w:rPr>
              <w:instrText>HYPERLINK \l "_Toc140248731"</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g.m-2</w:t>
            </w:r>
            <w:r>
              <w:rPr>
                <w:noProof/>
                <w:webHidden/>
              </w:rPr>
              <w:tab/>
            </w:r>
            <w:r>
              <w:rPr>
                <w:noProof/>
                <w:webHidden/>
              </w:rPr>
              <w:fldChar w:fldCharType="begin"/>
            </w:r>
            <w:r>
              <w:rPr>
                <w:noProof/>
                <w:webHidden/>
              </w:rPr>
              <w:instrText xml:space="preserve"> PAGEREF _Toc140248731 \h </w:instrText>
            </w:r>
            <w:r>
              <w:rPr>
                <w:noProof/>
                <w:webHidden/>
              </w:rPr>
            </w:r>
          </w:ins>
          <w:r>
            <w:rPr>
              <w:noProof/>
              <w:webHidden/>
            </w:rPr>
            <w:fldChar w:fldCharType="separate"/>
          </w:r>
          <w:ins w:id="504"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65C9E1CE" w14:textId="58B38389" w:rsidR="00DD40B0" w:rsidRDefault="00DD40B0">
          <w:pPr>
            <w:pStyle w:val="TOC1"/>
            <w:tabs>
              <w:tab w:val="right" w:leader="dot" w:pos="9350"/>
            </w:tabs>
            <w:rPr>
              <w:ins w:id="505" w:author="Fernandes, Richard (he, him, his | il, le, lui)" w:date="2023-07-14T17:35:00Z"/>
              <w:rFonts w:eastAsiaTheme="minorEastAsia"/>
              <w:noProof/>
              <w:kern w:val="2"/>
              <w:lang w:eastAsia="en-CA"/>
              <w14:ligatures w14:val="standardContextual"/>
            </w:rPr>
          </w:pPr>
          <w:ins w:id="506"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"_Toc140248732"</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Mass of water per unit ground area</w:t>
            </w:r>
            <w:r>
              <w:rPr>
                <w:noProof/>
                <w:webHidden/>
              </w:rPr>
              <w:tab/>
            </w:r>
            <w:r>
              <w:rPr>
                <w:noProof/>
                <w:webHidden/>
              </w:rPr>
              <w:fldChar w:fldCharType="begin"/>
            </w:r>
            <w:r>
              <w:rPr>
                <w:noProof/>
                <w:webHidden/>
              </w:rPr>
              <w:instrText xml:space="preserve"> PAGEREF _Toc140248732 \h </w:instrText>
            </w:r>
            <w:r>
              <w:rPr>
                <w:noProof/>
                <w:webHidden/>
              </w:rPr>
            </w:r>
          </w:ins>
          <w:r>
            <w:rPr>
              <w:noProof/>
              <w:webHidden/>
            </w:rPr>
            <w:fldChar w:fldCharType="separate"/>
          </w:r>
          <w:ins w:id="507"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0CE876E1" w14:textId="62A8B394" w:rsidR="00DD40B0" w:rsidRDefault="00DD40B0">
          <w:pPr>
            <w:pStyle w:val="TOC1"/>
            <w:tabs>
              <w:tab w:val="right" w:leader="dot" w:pos="9350"/>
            </w:tabs>
            <w:rPr>
              <w:ins w:id="508" w:author="Fernandes, Richard (he, him, his | il, le, lui)" w:date="2023-07-14T17:35:00Z"/>
              <w:rFonts w:eastAsiaTheme="minorEastAsia"/>
              <w:noProof/>
              <w:kern w:val="2"/>
              <w:lang w:eastAsia="en-CA"/>
              <w14:ligatures w14:val="standardContextual"/>
            </w:rPr>
          </w:pPr>
          <w:ins w:id="509"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"_Toc140248733"</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0-100</w:t>
            </w:r>
            <w:r>
              <w:rPr>
                <w:noProof/>
                <w:webHidden/>
              </w:rPr>
              <w:tab/>
            </w:r>
            <w:r>
              <w:rPr>
                <w:noProof/>
                <w:webHidden/>
              </w:rPr>
              <w:fldChar w:fldCharType="begin"/>
            </w:r>
            <w:r>
              <w:rPr>
                <w:noProof/>
                <w:webHidden/>
              </w:rPr>
              <w:instrText xml:space="preserve"> PAGEREF _Toc140248733 \h </w:instrText>
            </w:r>
            <w:r>
              <w:rPr>
                <w:noProof/>
                <w:webHidden/>
              </w:rPr>
            </w:r>
          </w:ins>
          <w:r>
            <w:rPr>
              <w:noProof/>
              <w:webHidden/>
            </w:rPr>
            <w:fldChar w:fldCharType="separate"/>
          </w:r>
          <w:ins w:id="510"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4D253D73" w14:textId="212E9E97" w:rsidR="00DD40B0" w:rsidRDefault="00DD40B0">
          <w:pPr>
            <w:pStyle w:val="TOC1"/>
            <w:tabs>
              <w:tab w:val="right" w:leader="dot" w:pos="9350"/>
            </w:tabs>
            <w:rPr>
              <w:ins w:id="511" w:author="Fernandes, Richard (he, him, his | il, le, lui)" w:date="2023-07-14T17:35:00Z"/>
              <w:rFonts w:eastAsiaTheme="minorEastAsia"/>
              <w:noProof/>
              <w:kern w:val="2"/>
              <w:lang w:eastAsia="en-CA"/>
              <w14:ligatures w14:val="standardContextual"/>
            </w:rPr>
          </w:pPr>
          <w:ins w:id="512"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"_Toc140248734"</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Albedo, black sky</w:t>
            </w:r>
            <w:r>
              <w:rPr>
                <w:noProof/>
                <w:webHidden/>
              </w:rPr>
              <w:tab/>
            </w:r>
            <w:r>
              <w:rPr>
                <w:noProof/>
                <w:webHidden/>
              </w:rPr>
              <w:fldChar w:fldCharType="begin"/>
            </w:r>
            <w:r>
              <w:rPr>
                <w:noProof/>
                <w:webHidden/>
              </w:rPr>
              <w:instrText xml:space="preserve"> PAGEREF _Toc140248734 \h </w:instrText>
            </w:r>
            <w:r>
              <w:rPr>
                <w:noProof/>
                <w:webHidden/>
              </w:rPr>
            </w:r>
          </w:ins>
          <w:r>
            <w:rPr>
              <w:noProof/>
              <w:webHidden/>
            </w:rPr>
            <w:fldChar w:fldCharType="separate"/>
          </w:r>
          <w:ins w:id="513"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28B348F5" w14:textId="057BAC04" w:rsidR="00DD40B0" w:rsidRDefault="00DD40B0">
          <w:pPr>
            <w:pStyle w:val="TOC1"/>
            <w:tabs>
              <w:tab w:val="right" w:leader="dot" w:pos="9350"/>
            </w:tabs>
            <w:rPr>
              <w:ins w:id="514" w:author="Fernandes, Richard (he, him, his | il, le, lui)" w:date="2023-07-14T17:35:00Z"/>
              <w:rFonts w:eastAsiaTheme="minorEastAsia"/>
              <w:noProof/>
              <w:kern w:val="2"/>
              <w:lang w:eastAsia="en-CA"/>
              <w14:ligatures w14:val="standardContextual"/>
            </w:rPr>
          </w:pPr>
          <w:ins w:id="515"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"_Toc140248735"</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A</w:t>
            </w:r>
            <w:r>
              <w:rPr>
                <w:noProof/>
                <w:webHidden/>
              </w:rPr>
              <w:tab/>
            </w:r>
            <w:r>
              <w:rPr>
                <w:noProof/>
                <w:webHidden/>
              </w:rPr>
              <w:fldChar w:fldCharType="begin"/>
            </w:r>
            <w:r>
              <w:rPr>
                <w:noProof/>
                <w:webHidden/>
              </w:rPr>
              <w:instrText xml:space="preserve"> PAGEREF _Toc140248735 \h </w:instrText>
            </w:r>
            <w:r>
              <w:rPr>
                <w:noProof/>
                <w:webHidden/>
              </w:rPr>
            </w:r>
          </w:ins>
          <w:r>
            <w:rPr>
              <w:noProof/>
              <w:webHidden/>
            </w:rPr>
            <w:fldChar w:fldCharType="separate"/>
          </w:r>
          <w:ins w:id="516"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0102B33A" w14:textId="2B93AFA6" w:rsidR="00DD40B0" w:rsidRDefault="00DD40B0">
          <w:pPr>
            <w:pStyle w:val="TOC1"/>
            <w:tabs>
              <w:tab w:val="right" w:leader="dot" w:pos="9350"/>
            </w:tabs>
            <w:rPr>
              <w:ins w:id="517" w:author="Fernandes, Richard (he, him, his | il, le, lui)" w:date="2023-07-14T17:35:00Z"/>
              <w:rFonts w:eastAsiaTheme="minorEastAsia"/>
              <w:noProof/>
              <w:kern w:val="2"/>
              <w:lang w:eastAsia="en-CA"/>
              <w14:ligatures w14:val="standardContextual"/>
            </w:rPr>
          </w:pPr>
          <w:ins w:id="518"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"_Toc140248736"</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0-1</w:t>
            </w:r>
            <w:r>
              <w:rPr>
                <w:noProof/>
                <w:webHidden/>
              </w:rPr>
              <w:tab/>
            </w:r>
            <w:r>
              <w:rPr>
                <w:noProof/>
                <w:webHidden/>
              </w:rPr>
              <w:fldChar w:fldCharType="begin"/>
            </w:r>
            <w:r>
              <w:rPr>
                <w:noProof/>
                <w:webHidden/>
              </w:rPr>
              <w:instrText xml:space="preserve"> PAGEREF _Toc140248736 \h </w:instrText>
            </w:r>
            <w:r>
              <w:rPr>
                <w:noProof/>
                <w:webHidden/>
              </w:rPr>
            </w:r>
          </w:ins>
          <w:r>
            <w:rPr>
              <w:noProof/>
              <w:webHidden/>
            </w:rPr>
            <w:fldChar w:fldCharType="separate"/>
          </w:r>
          <w:ins w:id="519"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5FA271D7" w14:textId="0030A466" w:rsidR="00DD40B0" w:rsidRDefault="00DD40B0">
          <w:pPr>
            <w:pStyle w:val="TOC1"/>
            <w:tabs>
              <w:tab w:val="right" w:leader="dot" w:pos="9350"/>
            </w:tabs>
            <w:rPr>
              <w:ins w:id="520" w:author="Fernandes, Richard (he, him, his | il, le, lui)" w:date="2023-07-14T17:35:00Z"/>
              <w:rFonts w:eastAsiaTheme="minorEastAsia"/>
              <w:noProof/>
              <w:kern w:val="2"/>
              <w:lang w:eastAsia="en-CA"/>
              <w14:ligatures w14:val="standardContextual"/>
            </w:rPr>
          </w:pPr>
          <w:ins w:id="521"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"_Toc140248737"</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Ratio of top of canopy upper hemispherical  upwelling radiance to top of canopy incident direct irradiance</w:t>
            </w:r>
            <w:r>
              <w:rPr>
                <w:noProof/>
                <w:webHidden/>
              </w:rPr>
              <w:tab/>
            </w:r>
            <w:r>
              <w:rPr>
                <w:noProof/>
                <w:webHidden/>
              </w:rPr>
              <w:fldChar w:fldCharType="begin"/>
            </w:r>
            <w:r>
              <w:rPr>
                <w:noProof/>
                <w:webHidden/>
              </w:rPr>
              <w:instrText xml:space="preserve"> PAGEREF _Toc140248737 \h </w:instrText>
            </w:r>
            <w:r>
              <w:rPr>
                <w:noProof/>
                <w:webHidden/>
              </w:rPr>
            </w:r>
          </w:ins>
          <w:r>
            <w:rPr>
              <w:noProof/>
              <w:webHidden/>
            </w:rPr>
            <w:fldChar w:fldCharType="separate"/>
          </w:r>
          <w:ins w:id="522"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75F620AB" w14:textId="16F98769" w:rsidR="00DD40B0" w:rsidRDefault="00DD40B0">
          <w:pPr>
            <w:pStyle w:val="TOC1"/>
            <w:tabs>
              <w:tab w:val="right" w:leader="dot" w:pos="9350"/>
            </w:tabs>
            <w:rPr>
              <w:ins w:id="523" w:author="Fernandes, Richard (he, him, his | il, le, lui)" w:date="2023-07-14T17:35:00Z"/>
              <w:rFonts w:eastAsiaTheme="minorEastAsia"/>
              <w:noProof/>
              <w:kern w:val="2"/>
              <w:lang w:eastAsia="en-CA"/>
              <w14:ligatures w14:val="standardContextual"/>
            </w:rPr>
          </w:pPr>
          <w:ins w:id="524"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"_Toc140248738"</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0-1</w:t>
            </w:r>
            <w:r>
              <w:rPr>
                <w:noProof/>
                <w:webHidden/>
              </w:rPr>
              <w:tab/>
            </w:r>
            <w:r>
              <w:rPr>
                <w:noProof/>
                <w:webHidden/>
              </w:rPr>
              <w:fldChar w:fldCharType="begin"/>
            </w:r>
            <w:r>
              <w:rPr>
                <w:noProof/>
                <w:webHidden/>
              </w:rPr>
              <w:instrText xml:space="preserve"> PAGEREF _Toc140248738 \h </w:instrText>
            </w:r>
            <w:r>
              <w:rPr>
                <w:noProof/>
                <w:webHidden/>
              </w:rPr>
            </w:r>
          </w:ins>
          <w:r>
            <w:rPr>
              <w:noProof/>
              <w:webHidden/>
            </w:rPr>
            <w:fldChar w:fldCharType="separate"/>
          </w:r>
          <w:ins w:id="525"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7E502412" w14:textId="4AB8279F" w:rsidR="00DD40B0" w:rsidRDefault="00DD40B0">
          <w:pPr>
            <w:pStyle w:val="TOC1"/>
            <w:tabs>
              <w:tab w:val="right" w:leader="dot" w:pos="9350"/>
            </w:tabs>
            <w:rPr>
              <w:ins w:id="526" w:author="Fernandes, Richard (he, him, his | il, le, lui)" w:date="2023-07-14T17:35:00Z"/>
              <w:rFonts w:eastAsiaTheme="minorEastAsia"/>
              <w:noProof/>
              <w:kern w:val="2"/>
              <w:lang w:eastAsia="en-CA"/>
              <w14:ligatures w14:val="standardContextual"/>
            </w:rPr>
          </w:pPr>
          <w:ins w:id="527"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"_Toc140248739"</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D</w:t>
            </w:r>
            <w:r>
              <w:rPr>
                <w:noProof/>
                <w:webHidden/>
              </w:rPr>
              <w:tab/>
            </w:r>
            <w:r>
              <w:rPr>
                <w:noProof/>
                <w:webHidden/>
              </w:rPr>
              <w:fldChar w:fldCharType="begin"/>
            </w:r>
            <w:r>
              <w:rPr>
                <w:noProof/>
                <w:webHidden/>
              </w:rPr>
              <w:instrText xml:space="preserve"> PAGEREF _Toc140248739 \h </w:instrText>
            </w:r>
            <w:r>
              <w:rPr>
                <w:noProof/>
                <w:webHidden/>
              </w:rPr>
            </w:r>
          </w:ins>
          <w:r>
            <w:rPr>
              <w:noProof/>
              <w:webHidden/>
            </w:rPr>
            <w:fldChar w:fldCharType="separate"/>
          </w:r>
          <w:ins w:id="528"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6384D2BA" w14:textId="1ECB96B8" w:rsidR="00DD40B0" w:rsidRDefault="00DD40B0">
          <w:pPr>
            <w:pStyle w:val="TOC1"/>
            <w:tabs>
              <w:tab w:val="right" w:leader="dot" w:pos="9350"/>
            </w:tabs>
            <w:rPr>
              <w:ins w:id="529" w:author="Fernandes, Richard (he, him, his | il, le, lui)" w:date="2023-07-14T17:35:00Z"/>
              <w:rFonts w:eastAsiaTheme="minorEastAsia"/>
              <w:noProof/>
              <w:kern w:val="2"/>
              <w:lang w:eastAsia="en-CA"/>
              <w14:ligatures w14:val="standardContextual"/>
            </w:rPr>
          </w:pPr>
          <w:ins w:id="530"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"_Toc140248740"</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D</w:t>
            </w:r>
            <w:r>
              <w:rPr>
                <w:noProof/>
                <w:webHidden/>
              </w:rPr>
              <w:tab/>
            </w:r>
            <w:r>
              <w:rPr>
                <w:noProof/>
                <w:webHidden/>
              </w:rPr>
              <w:fldChar w:fldCharType="begin"/>
            </w:r>
            <w:r>
              <w:rPr>
                <w:noProof/>
                <w:webHidden/>
              </w:rPr>
              <w:instrText xml:space="preserve"> PAGEREF _Toc140248740 \h </w:instrText>
            </w:r>
            <w:r>
              <w:rPr>
                <w:noProof/>
                <w:webHidden/>
              </w:rPr>
            </w:r>
          </w:ins>
          <w:r>
            <w:rPr>
              <w:noProof/>
              <w:webHidden/>
            </w:rPr>
            <w:fldChar w:fldCharType="separate"/>
          </w:r>
          <w:ins w:id="531"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79952413" w14:textId="616EB8D5" w:rsidR="00DD40B0" w:rsidRDefault="00DD40B0">
          <w:pPr>
            <w:pStyle w:val="TOC1"/>
            <w:tabs>
              <w:tab w:val="right" w:leader="dot" w:pos="9350"/>
            </w:tabs>
            <w:rPr>
              <w:ins w:id="532" w:author="Fernandes, Richard (he, him, his | il, le, lui)" w:date="2023-07-14T17:35:00Z"/>
              <w:rFonts w:eastAsiaTheme="minorEastAsia"/>
              <w:noProof/>
              <w:kern w:val="2"/>
              <w:lang w:eastAsia="en-CA"/>
              <w14:ligatures w14:val="standardContextual"/>
            </w:rPr>
          </w:pPr>
          <w:ins w:id="533"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"_Toc140248741"</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0-1</w:t>
            </w:r>
            <w:r>
              <w:rPr>
                <w:noProof/>
                <w:webHidden/>
              </w:rPr>
              <w:tab/>
            </w:r>
            <w:r>
              <w:rPr>
                <w:noProof/>
                <w:webHidden/>
              </w:rPr>
              <w:fldChar w:fldCharType="begin"/>
            </w:r>
            <w:r>
              <w:rPr>
                <w:noProof/>
                <w:webHidden/>
              </w:rPr>
              <w:instrText xml:space="preserve"> PAGEREF _Toc140248741 \h </w:instrText>
            </w:r>
            <w:r>
              <w:rPr>
                <w:noProof/>
                <w:webHidden/>
              </w:rPr>
            </w:r>
          </w:ins>
          <w:r>
            <w:rPr>
              <w:noProof/>
              <w:webHidden/>
            </w:rPr>
            <w:fldChar w:fldCharType="separate"/>
          </w:r>
          <w:ins w:id="534"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6995EC6E" w14:textId="47C454B1" w:rsidR="00DD40B0" w:rsidRDefault="00DD40B0">
          <w:pPr>
            <w:pStyle w:val="TOC1"/>
            <w:tabs>
              <w:tab w:val="right" w:leader="dot" w:pos="9350"/>
            </w:tabs>
            <w:rPr>
              <w:ins w:id="535" w:author="Fernandes, Richard (he, him, his | il, le, lui)" w:date="2023-07-14T17:35:00Z"/>
              <w:rFonts w:eastAsiaTheme="minorEastAsia"/>
              <w:noProof/>
              <w:kern w:val="2"/>
              <w:lang w:eastAsia="en-CA"/>
              <w14:ligatures w14:val="standardContextual"/>
            </w:rPr>
          </w:pPr>
          <w:ins w:id="536"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"_Toc140248742"</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canopy scattering coefficient for a foliage single scattering albedo of one under direct irradiance</w:t>
            </w:r>
            <w:r>
              <w:rPr>
                <w:noProof/>
                <w:webHidden/>
              </w:rPr>
              <w:tab/>
            </w:r>
            <w:r>
              <w:rPr>
                <w:noProof/>
                <w:webHidden/>
              </w:rPr>
              <w:fldChar w:fldCharType="begin"/>
            </w:r>
            <w:r>
              <w:rPr>
                <w:noProof/>
                <w:webHidden/>
              </w:rPr>
              <w:instrText xml:space="preserve"> PAGEREF _Toc140248742 \h </w:instrText>
            </w:r>
            <w:r>
              <w:rPr>
                <w:noProof/>
                <w:webHidden/>
              </w:rPr>
            </w:r>
          </w:ins>
          <w:r>
            <w:rPr>
              <w:noProof/>
              <w:webHidden/>
            </w:rPr>
            <w:fldChar w:fldCharType="separate"/>
          </w:r>
          <w:ins w:id="537"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379C17CC" w14:textId="2AC705C2" w:rsidR="00DD40B0" w:rsidRDefault="00DD40B0">
          <w:pPr>
            <w:pStyle w:val="TOC1"/>
            <w:tabs>
              <w:tab w:val="right" w:leader="dot" w:pos="9350"/>
            </w:tabs>
            <w:rPr>
              <w:ins w:id="538" w:author="Fernandes, Richard (he, him, his | il, le, lui)" w:date="2023-07-14T17:35:00Z"/>
              <w:rFonts w:eastAsiaTheme="minorEastAsia"/>
              <w:noProof/>
              <w:kern w:val="2"/>
              <w:lang w:eastAsia="en-CA"/>
              <w14:ligatures w14:val="standardContextual"/>
            </w:rPr>
          </w:pPr>
          <w:ins w:id="539"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"_Toc140248743"</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0-1</w:t>
            </w:r>
            <w:r>
              <w:rPr>
                <w:noProof/>
                <w:webHidden/>
              </w:rPr>
              <w:tab/>
            </w:r>
            <w:r>
              <w:rPr>
                <w:noProof/>
                <w:webHidden/>
              </w:rPr>
              <w:fldChar w:fldCharType="begin"/>
            </w:r>
            <w:r>
              <w:rPr>
                <w:noProof/>
                <w:webHidden/>
              </w:rPr>
              <w:instrText xml:space="preserve"> PAGEREF _Toc140248743 \h </w:instrText>
            </w:r>
            <w:r>
              <w:rPr>
                <w:noProof/>
                <w:webHidden/>
              </w:rPr>
            </w:r>
          </w:ins>
          <w:r>
            <w:rPr>
              <w:noProof/>
              <w:webHidden/>
            </w:rPr>
            <w:fldChar w:fldCharType="separate"/>
          </w:r>
          <w:ins w:id="540"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7A49ACCC" w14:textId="09D22876" w:rsidR="00DD40B0" w:rsidRDefault="00DD40B0">
          <w:pPr>
            <w:pStyle w:val="TOC2"/>
            <w:tabs>
              <w:tab w:val="right" w:leader="dot" w:pos="9350"/>
            </w:tabs>
            <w:rPr>
              <w:ins w:id="541" w:author="Fernandes, Richard (he, him, his | il, le, lui)" w:date="2023-07-14T17:35:00Z"/>
              <w:rFonts w:eastAsiaTheme="minorEastAsia"/>
              <w:noProof/>
              <w:kern w:val="2"/>
              <w:lang w:eastAsia="en-CA"/>
              <w14:ligatures w14:val="standardContextual"/>
            </w:rPr>
          </w:pPr>
          <w:ins w:id="542"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"_Toc140248744"</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Heterogenity</w:t>
            </w:r>
            <w:r>
              <w:rPr>
                <w:noProof/>
                <w:webHidden/>
              </w:rPr>
              <w:tab/>
            </w:r>
            <w:r>
              <w:rPr>
                <w:noProof/>
                <w:webHidden/>
              </w:rPr>
              <w:fldChar w:fldCharType="begin"/>
            </w:r>
            <w:r>
              <w:rPr>
                <w:noProof/>
                <w:webHidden/>
              </w:rPr>
              <w:instrText xml:space="preserve"> PAGEREF _Toc140248744 \h </w:instrText>
            </w:r>
            <w:r>
              <w:rPr>
                <w:noProof/>
                <w:webHidden/>
              </w:rPr>
            </w:r>
          </w:ins>
          <w:r>
            <w:rPr>
              <w:noProof/>
              <w:webHidden/>
            </w:rPr>
            <w:fldChar w:fldCharType="separate"/>
          </w:r>
          <w:ins w:id="543"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7776F715" w14:textId="4C26C2CF" w:rsidR="00DD40B0" w:rsidRDefault="00DD40B0">
          <w:pPr>
            <w:pStyle w:val="TOC2"/>
            <w:tabs>
              <w:tab w:val="right" w:leader="dot" w:pos="9350"/>
            </w:tabs>
            <w:rPr>
              <w:ins w:id="544" w:author="Fernandes, Richard (he, him, his | il, le, lui)" w:date="2023-07-14T17:35:00Z"/>
              <w:rFonts w:eastAsiaTheme="minorEastAsia"/>
              <w:noProof/>
              <w:kern w:val="2"/>
              <w:lang w:eastAsia="en-CA"/>
              <w14:ligatures w14:val="standardContextual"/>
            </w:rPr>
          </w:pPr>
          <w:ins w:id="545"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"_Toc140248745"</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None</w:t>
            </w:r>
            <w:r>
              <w:rPr>
                <w:noProof/>
                <w:webHidden/>
              </w:rPr>
              <w:tab/>
            </w:r>
            <w:r>
              <w:rPr>
                <w:noProof/>
                <w:webHidden/>
              </w:rPr>
              <w:fldChar w:fldCharType="begin"/>
            </w:r>
            <w:r>
              <w:rPr>
                <w:noProof/>
                <w:webHidden/>
              </w:rPr>
              <w:instrText xml:space="preserve"> PAGEREF _Toc140248745 \h </w:instrText>
            </w:r>
            <w:r>
              <w:rPr>
                <w:noProof/>
                <w:webHidden/>
              </w:rPr>
            </w:r>
          </w:ins>
          <w:r>
            <w:rPr>
              <w:noProof/>
              <w:webHidden/>
            </w:rPr>
            <w:fldChar w:fldCharType="separate"/>
          </w:r>
          <w:ins w:id="546"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29F1CCE7" w14:textId="1C28BCE9" w:rsidR="00DD40B0" w:rsidRDefault="00DD40B0">
          <w:pPr>
            <w:pStyle w:val="TOC2"/>
            <w:tabs>
              <w:tab w:val="right" w:leader="dot" w:pos="9350"/>
            </w:tabs>
            <w:rPr>
              <w:ins w:id="547" w:author="Fernandes, Richard (he, him, his | il, le, lui)" w:date="2023-07-14T17:35:00Z"/>
              <w:rFonts w:eastAsiaTheme="minorEastAsia"/>
              <w:noProof/>
              <w:kern w:val="2"/>
              <w:lang w:eastAsia="en-CA"/>
              <w14:ligatures w14:val="standardContextual"/>
            </w:rPr>
          </w:pPr>
          <w:ins w:id="548"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"_Toc140248746"</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Nominal</w:t>
            </w:r>
            <w:r>
              <w:rPr>
                <w:noProof/>
                <w:webHidden/>
              </w:rPr>
              <w:tab/>
            </w:r>
            <w:r>
              <w:rPr>
                <w:noProof/>
                <w:webHidden/>
              </w:rPr>
              <w:fldChar w:fldCharType="begin"/>
            </w:r>
            <w:r>
              <w:rPr>
                <w:noProof/>
                <w:webHidden/>
              </w:rPr>
              <w:instrText xml:space="preserve"> PAGEREF _Toc140248746 \h </w:instrText>
            </w:r>
            <w:r>
              <w:rPr>
                <w:noProof/>
                <w:webHidden/>
              </w:rPr>
            </w:r>
          </w:ins>
          <w:r>
            <w:rPr>
              <w:noProof/>
              <w:webHidden/>
            </w:rPr>
            <w:fldChar w:fldCharType="separate"/>
          </w:r>
          <w:ins w:id="549"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3C4E7F87" w14:textId="49A70F06" w:rsidR="00DD40B0" w:rsidRDefault="00DD40B0">
          <w:pPr>
            <w:pStyle w:val="TOC2"/>
            <w:tabs>
              <w:tab w:val="right" w:leader="dot" w:pos="9350"/>
            </w:tabs>
            <w:rPr>
              <w:ins w:id="550" w:author="Fernandes, Richard (he, him, his | il, le, lui)" w:date="2023-07-14T17:35:00Z"/>
              <w:rFonts w:eastAsiaTheme="minorEastAsia"/>
              <w:noProof/>
              <w:kern w:val="2"/>
              <w:lang w:eastAsia="en-CA"/>
              <w14:ligatures w14:val="standardContextual"/>
            </w:rPr>
          </w:pPr>
          <w:ins w:id="551"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"_Toc140248747"</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Canopy heterogeneity</w:t>
            </w:r>
            <w:r>
              <w:rPr>
                <w:noProof/>
                <w:webHidden/>
              </w:rPr>
              <w:tab/>
            </w:r>
            <w:r>
              <w:rPr>
                <w:noProof/>
                <w:webHidden/>
              </w:rPr>
              <w:fldChar w:fldCharType="begin"/>
            </w:r>
            <w:r>
              <w:rPr>
                <w:noProof/>
                <w:webHidden/>
              </w:rPr>
              <w:instrText xml:space="preserve"> PAGEREF _Toc140248747 \h </w:instrText>
            </w:r>
            <w:r>
              <w:rPr>
                <w:noProof/>
                <w:webHidden/>
              </w:rPr>
            </w:r>
          </w:ins>
          <w:r>
            <w:rPr>
              <w:noProof/>
              <w:webHidden/>
            </w:rPr>
            <w:fldChar w:fldCharType="separate"/>
          </w:r>
          <w:ins w:id="552"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2A7F2E11" w14:textId="5A0F61B6" w:rsidR="00DD40B0" w:rsidRDefault="00DD40B0">
          <w:pPr>
            <w:pStyle w:val="TOC2"/>
            <w:tabs>
              <w:tab w:val="right" w:leader="dot" w:pos="9350"/>
            </w:tabs>
            <w:rPr>
              <w:ins w:id="553" w:author="Fernandes, Richard (he, him, his | il, le, lui)" w:date="2023-07-14T17:35:00Z"/>
              <w:rFonts w:eastAsiaTheme="minorEastAsia"/>
              <w:noProof/>
              <w:kern w:val="2"/>
              <w:lang w:eastAsia="en-CA"/>
              <w14:ligatures w14:val="standardContextual"/>
            </w:rPr>
          </w:pPr>
          <w:ins w:id="554"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"_Toc140248748"</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Homogenous</w:t>
            </w:r>
            <w:r>
              <w:rPr>
                <w:noProof/>
                <w:webHidden/>
              </w:rPr>
              <w:tab/>
            </w:r>
            <w:r>
              <w:rPr>
                <w:noProof/>
                <w:webHidden/>
              </w:rPr>
              <w:fldChar w:fldCharType="begin"/>
            </w:r>
            <w:r>
              <w:rPr>
                <w:noProof/>
                <w:webHidden/>
              </w:rPr>
              <w:instrText xml:space="preserve"> PAGEREF _Toc140248748 \h </w:instrText>
            </w:r>
            <w:r>
              <w:rPr>
                <w:noProof/>
                <w:webHidden/>
              </w:rPr>
            </w:r>
          </w:ins>
          <w:r>
            <w:rPr>
              <w:noProof/>
              <w:webHidden/>
            </w:rPr>
            <w:fldChar w:fldCharType="separate"/>
          </w:r>
          <w:ins w:id="555"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6C171BB6" w14:textId="0A20EDBA" w:rsidR="00DD40B0" w:rsidRDefault="00DD40B0">
          <w:pPr>
            <w:pStyle w:val="TOC2"/>
            <w:tabs>
              <w:tab w:val="right" w:leader="dot" w:pos="9350"/>
            </w:tabs>
            <w:rPr>
              <w:ins w:id="556" w:author="Fernandes, Richard (he, him, his | il, le, lui)" w:date="2023-07-14T17:35:00Z"/>
              <w:rFonts w:eastAsiaTheme="minorEastAsia"/>
              <w:noProof/>
              <w:kern w:val="2"/>
              <w:lang w:eastAsia="en-CA"/>
              <w14:ligatures w14:val="standardContextual"/>
            </w:rPr>
          </w:pPr>
          <w:ins w:id="557"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"_Toc140248749"</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Het: heterogenous</w:t>
            </w:r>
            <w:r>
              <w:rPr>
                <w:noProof/>
                <w:webHidden/>
              </w:rPr>
              <w:tab/>
            </w:r>
            <w:r>
              <w:rPr>
                <w:noProof/>
                <w:webHidden/>
              </w:rPr>
              <w:fldChar w:fldCharType="begin"/>
            </w:r>
            <w:r>
              <w:rPr>
                <w:noProof/>
                <w:webHidden/>
              </w:rPr>
              <w:instrText xml:space="preserve"> PAGEREF _Toc140248749 \h </w:instrText>
            </w:r>
            <w:r>
              <w:rPr>
                <w:noProof/>
                <w:webHidden/>
              </w:rPr>
            </w:r>
          </w:ins>
          <w:r>
            <w:rPr>
              <w:noProof/>
              <w:webHidden/>
            </w:rPr>
            <w:fldChar w:fldCharType="separate"/>
          </w:r>
          <w:ins w:id="558"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4D8F17A4" w14:textId="16FFF2AC" w:rsidR="00DD40B0" w:rsidRDefault="00DD40B0">
          <w:pPr>
            <w:pStyle w:val="TOC2"/>
            <w:tabs>
              <w:tab w:val="right" w:leader="dot" w:pos="9350"/>
            </w:tabs>
            <w:rPr>
              <w:ins w:id="559" w:author="Fernandes, Richard (he, him, his | il, le, lui)" w:date="2023-07-14T17:35:00Z"/>
              <w:rFonts w:eastAsiaTheme="minorEastAsia"/>
              <w:noProof/>
              <w:kern w:val="2"/>
              <w:lang w:eastAsia="en-CA"/>
              <w14:ligatures w14:val="standardContextual"/>
            </w:rPr>
          </w:pPr>
          <w:ins w:id="560"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"_Toc140248750"</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w:t>
            </w:r>
            <w:r>
              <w:rPr>
                <w:noProof/>
                <w:webHidden/>
              </w:rPr>
              <w:tab/>
            </w:r>
            <w:r>
              <w:rPr>
                <w:noProof/>
                <w:webHidden/>
              </w:rPr>
              <w:fldChar w:fldCharType="begin"/>
            </w:r>
            <w:r>
              <w:rPr>
                <w:noProof/>
                <w:webHidden/>
              </w:rPr>
              <w:instrText xml:space="preserve"> PAGEREF _Toc140248750 \h </w:instrText>
            </w:r>
            <w:r>
              <w:rPr>
                <w:noProof/>
                <w:webHidden/>
              </w:rPr>
            </w:r>
          </w:ins>
          <w:r>
            <w:rPr>
              <w:noProof/>
              <w:webHidden/>
            </w:rPr>
            <w:fldChar w:fldCharType="separate"/>
          </w:r>
          <w:ins w:id="561"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058AD89B" w14:textId="5ADD97EE" w:rsidR="00DD40B0" w:rsidRDefault="00DD40B0">
          <w:pPr>
            <w:pStyle w:val="TOC2"/>
            <w:tabs>
              <w:tab w:val="right" w:leader="dot" w:pos="9350"/>
            </w:tabs>
            <w:rPr>
              <w:ins w:id="562" w:author="Fernandes, Richard (he, him, his | il, le, lui)" w:date="2023-07-14T17:35:00Z"/>
              <w:rFonts w:eastAsiaTheme="minorEastAsia"/>
              <w:noProof/>
              <w:kern w:val="2"/>
              <w:lang w:eastAsia="en-CA"/>
              <w14:ligatures w14:val="standardContextual"/>
            </w:rPr>
          </w:pPr>
          <w:ins w:id="563"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"_Toc140248751"</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Fraction of matter that is senescent</w:t>
            </w:r>
            <w:r>
              <w:rPr>
                <w:noProof/>
                <w:webHidden/>
              </w:rPr>
              <w:tab/>
            </w:r>
            <w:r>
              <w:rPr>
                <w:noProof/>
                <w:webHidden/>
              </w:rPr>
              <w:fldChar w:fldCharType="begin"/>
            </w:r>
            <w:r>
              <w:rPr>
                <w:noProof/>
                <w:webHidden/>
              </w:rPr>
              <w:instrText xml:space="preserve"> PAGEREF _Toc140248751 \h </w:instrText>
            </w:r>
            <w:r>
              <w:rPr>
                <w:noProof/>
                <w:webHidden/>
              </w:rPr>
            </w:r>
          </w:ins>
          <w:r>
            <w:rPr>
              <w:noProof/>
              <w:webHidden/>
            </w:rPr>
            <w:fldChar w:fldCharType="separate"/>
          </w:r>
          <w:ins w:id="564"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3AA4669C" w14:textId="74618043" w:rsidR="00DD40B0" w:rsidRDefault="00DD40B0">
          <w:pPr>
            <w:pStyle w:val="TOC2"/>
            <w:tabs>
              <w:tab w:val="right" w:leader="dot" w:pos="9350"/>
            </w:tabs>
            <w:rPr>
              <w:ins w:id="565" w:author="Fernandes, Richard (he, him, his | il, le, lui)" w:date="2023-07-14T17:35:00Z"/>
              <w:rFonts w:eastAsiaTheme="minorEastAsia"/>
              <w:noProof/>
              <w:kern w:val="2"/>
              <w:lang w:eastAsia="en-CA"/>
              <w14:ligatures w14:val="standardContextual"/>
            </w:rPr>
          </w:pPr>
          <w:ins w:id="566"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"_Toc140248752"</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0-1</w:t>
            </w:r>
            <w:r>
              <w:rPr>
                <w:noProof/>
                <w:webHidden/>
              </w:rPr>
              <w:tab/>
            </w:r>
            <w:r>
              <w:rPr>
                <w:noProof/>
                <w:webHidden/>
              </w:rPr>
              <w:fldChar w:fldCharType="begin"/>
            </w:r>
            <w:r>
              <w:rPr>
                <w:noProof/>
                <w:webHidden/>
              </w:rPr>
              <w:instrText xml:space="preserve"> PAGEREF _Toc140248752 \h </w:instrText>
            </w:r>
            <w:r>
              <w:rPr>
                <w:noProof/>
                <w:webHidden/>
              </w:rPr>
            </w:r>
          </w:ins>
          <w:r>
            <w:rPr>
              <w:noProof/>
              <w:webHidden/>
            </w:rPr>
            <w:fldChar w:fldCharType="separate"/>
          </w:r>
          <w:ins w:id="567"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50014045" w14:textId="6BD89CB9" w:rsidR="00DD40B0" w:rsidRDefault="00DD40B0">
          <w:pPr>
            <w:pStyle w:val="TOC2"/>
            <w:tabs>
              <w:tab w:val="right" w:leader="dot" w:pos="9350"/>
            </w:tabs>
            <w:rPr>
              <w:ins w:id="568" w:author="Fernandes, Richard (he, him, his | il, le, lui)" w:date="2023-07-14T17:35:00Z"/>
              <w:rFonts w:eastAsiaTheme="minorEastAsia"/>
              <w:noProof/>
              <w:kern w:val="2"/>
              <w:lang w:eastAsia="en-CA"/>
              <w14:ligatures w14:val="standardContextual"/>
            </w:rPr>
          </w:pPr>
          <w:ins w:id="569"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"_Toc140248753"</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w:t>
            </w:r>
            <w:r>
              <w:rPr>
                <w:noProof/>
                <w:webHidden/>
              </w:rPr>
              <w:tab/>
            </w:r>
            <w:r>
              <w:rPr>
                <w:noProof/>
                <w:webHidden/>
              </w:rPr>
              <w:fldChar w:fldCharType="begin"/>
            </w:r>
            <w:r>
              <w:rPr>
                <w:noProof/>
                <w:webHidden/>
              </w:rPr>
              <w:instrText xml:space="preserve"> PAGEREF _Toc140248753 \h </w:instrText>
            </w:r>
            <w:r>
              <w:rPr>
                <w:noProof/>
                <w:webHidden/>
              </w:rPr>
            </w:r>
          </w:ins>
          <w:r>
            <w:rPr>
              <w:noProof/>
              <w:webHidden/>
            </w:rPr>
            <w:fldChar w:fldCharType="separate"/>
          </w:r>
          <w:ins w:id="570"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5B0B697C" w14:textId="6A46DE27" w:rsidR="00DD40B0" w:rsidRDefault="00DD40B0">
          <w:pPr>
            <w:pStyle w:val="TOC2"/>
            <w:tabs>
              <w:tab w:val="right" w:leader="dot" w:pos="9350"/>
            </w:tabs>
            <w:rPr>
              <w:ins w:id="571" w:author="Fernandes, Richard (he, him, his | il, le, lui)" w:date="2023-07-14T17:35:00Z"/>
              <w:rFonts w:eastAsiaTheme="minorEastAsia"/>
              <w:noProof/>
              <w:kern w:val="2"/>
              <w:lang w:eastAsia="en-CA"/>
              <w14:ligatures w14:val="standardContextual"/>
            </w:rPr>
          </w:pPr>
          <w:ins w:id="572"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"_Toc140248754"</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Fraction of matter that is woody</w:t>
            </w:r>
            <w:r>
              <w:rPr>
                <w:noProof/>
                <w:webHidden/>
              </w:rPr>
              <w:tab/>
            </w:r>
            <w:r>
              <w:rPr>
                <w:noProof/>
                <w:webHidden/>
              </w:rPr>
              <w:fldChar w:fldCharType="begin"/>
            </w:r>
            <w:r>
              <w:rPr>
                <w:noProof/>
                <w:webHidden/>
              </w:rPr>
              <w:instrText xml:space="preserve"> PAGEREF _Toc140248754 \h </w:instrText>
            </w:r>
            <w:r>
              <w:rPr>
                <w:noProof/>
                <w:webHidden/>
              </w:rPr>
            </w:r>
          </w:ins>
          <w:r>
            <w:rPr>
              <w:noProof/>
              <w:webHidden/>
            </w:rPr>
            <w:fldChar w:fldCharType="separate"/>
          </w:r>
          <w:ins w:id="573"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5FDAB2C1" w14:textId="5E4BC5AA" w:rsidR="00DD40B0" w:rsidRDefault="00DD40B0">
          <w:pPr>
            <w:pStyle w:val="TOC2"/>
            <w:tabs>
              <w:tab w:val="right" w:leader="dot" w:pos="9350"/>
            </w:tabs>
            <w:rPr>
              <w:ins w:id="574" w:author="Fernandes, Richard (he, him, his | il, le, lui)" w:date="2023-07-14T17:35:00Z"/>
              <w:rFonts w:eastAsiaTheme="minorEastAsia"/>
              <w:noProof/>
              <w:kern w:val="2"/>
              <w:lang w:eastAsia="en-CA"/>
              <w14:ligatures w14:val="standardContextual"/>
            </w:rPr>
          </w:pPr>
          <w:ins w:id="575"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"_Toc140248755"</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0-1</w:t>
            </w:r>
            <w:r>
              <w:rPr>
                <w:noProof/>
                <w:webHidden/>
              </w:rPr>
              <w:tab/>
            </w:r>
            <w:r>
              <w:rPr>
                <w:noProof/>
                <w:webHidden/>
              </w:rPr>
              <w:fldChar w:fldCharType="begin"/>
            </w:r>
            <w:r>
              <w:rPr>
                <w:noProof/>
                <w:webHidden/>
              </w:rPr>
              <w:instrText xml:space="preserve"> PAGEREF _Toc140248755 \h </w:instrText>
            </w:r>
            <w:r>
              <w:rPr>
                <w:noProof/>
                <w:webHidden/>
              </w:rPr>
            </w:r>
          </w:ins>
          <w:r>
            <w:rPr>
              <w:noProof/>
              <w:webHidden/>
            </w:rPr>
            <w:fldChar w:fldCharType="separate"/>
          </w:r>
          <w:ins w:id="576"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640887DA" w14:textId="7BD01B0D" w:rsidR="00DD40B0" w:rsidRDefault="00DD40B0">
          <w:pPr>
            <w:pStyle w:val="TOC2"/>
            <w:tabs>
              <w:tab w:val="right" w:leader="dot" w:pos="9350"/>
            </w:tabs>
            <w:rPr>
              <w:ins w:id="577" w:author="Fernandes, Richard (he, him, his | il, le, lui)" w:date="2023-07-14T17:35:00Z"/>
              <w:rFonts w:eastAsiaTheme="minorEastAsia"/>
              <w:noProof/>
              <w:kern w:val="2"/>
              <w:lang w:eastAsia="en-CA"/>
              <w14:ligatures w14:val="standardContextual"/>
            </w:rPr>
          </w:pPr>
          <w:ins w:id="578"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"_Toc140248756"</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w:t>
            </w:r>
            <w:r>
              <w:rPr>
                <w:noProof/>
                <w:webHidden/>
              </w:rPr>
              <w:tab/>
            </w:r>
            <w:r>
              <w:rPr>
                <w:noProof/>
                <w:webHidden/>
              </w:rPr>
              <w:fldChar w:fldCharType="begin"/>
            </w:r>
            <w:r>
              <w:rPr>
                <w:noProof/>
                <w:webHidden/>
              </w:rPr>
              <w:instrText xml:space="preserve"> PAGEREF _Toc140248756 \h </w:instrText>
            </w:r>
            <w:r>
              <w:rPr>
                <w:noProof/>
                <w:webHidden/>
              </w:rPr>
            </w:r>
          </w:ins>
          <w:r>
            <w:rPr>
              <w:noProof/>
              <w:webHidden/>
            </w:rPr>
            <w:fldChar w:fldCharType="separate"/>
          </w:r>
          <w:ins w:id="579"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3650AC0F" w14:textId="449D5518" w:rsidR="00DD40B0" w:rsidRDefault="00DD40B0">
          <w:pPr>
            <w:pStyle w:val="TOC2"/>
            <w:tabs>
              <w:tab w:val="right" w:leader="dot" w:pos="9350"/>
            </w:tabs>
            <w:rPr>
              <w:ins w:id="580" w:author="Fernandes, Richard (he, him, his | il, le, lui)" w:date="2023-07-14T17:35:00Z"/>
              <w:rFonts w:eastAsiaTheme="minorEastAsia"/>
              <w:noProof/>
              <w:kern w:val="2"/>
              <w:lang w:eastAsia="en-CA"/>
              <w14:ligatures w14:val="standardContextual"/>
            </w:rPr>
          </w:pPr>
          <w:ins w:id="581"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"_Toc140248757"</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Age since first growth</w:t>
            </w:r>
            <w:r>
              <w:rPr>
                <w:noProof/>
                <w:webHidden/>
              </w:rPr>
              <w:tab/>
            </w:r>
            <w:r>
              <w:rPr>
                <w:noProof/>
                <w:webHidden/>
              </w:rPr>
              <w:fldChar w:fldCharType="begin"/>
            </w:r>
            <w:r>
              <w:rPr>
                <w:noProof/>
                <w:webHidden/>
              </w:rPr>
              <w:instrText xml:space="preserve"> PAGEREF _Toc140248757 \h </w:instrText>
            </w:r>
            <w:r>
              <w:rPr>
                <w:noProof/>
                <w:webHidden/>
              </w:rPr>
            </w:r>
          </w:ins>
          <w:r>
            <w:rPr>
              <w:noProof/>
              <w:webHidden/>
            </w:rPr>
            <w:fldChar w:fldCharType="separate"/>
          </w:r>
          <w:ins w:id="582"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4FE58A93" w14:textId="7802EAE1" w:rsidR="00DD40B0" w:rsidRDefault="00DD40B0">
          <w:pPr>
            <w:pStyle w:val="TOC2"/>
            <w:tabs>
              <w:tab w:val="right" w:leader="dot" w:pos="9350"/>
            </w:tabs>
            <w:rPr>
              <w:ins w:id="583" w:author="Fernandes, Richard (he, him, his | il, le, lui)" w:date="2023-07-14T17:35:00Z"/>
              <w:rFonts w:eastAsiaTheme="minorEastAsia"/>
              <w:noProof/>
              <w:kern w:val="2"/>
              <w:lang w:eastAsia="en-CA"/>
              <w14:ligatures w14:val="standardContextual"/>
            </w:rPr>
          </w:pPr>
          <w:ins w:id="584"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"_Toc140248758"</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0-100</w:t>
            </w:r>
            <w:r>
              <w:rPr>
                <w:noProof/>
                <w:webHidden/>
              </w:rPr>
              <w:tab/>
            </w:r>
            <w:r>
              <w:rPr>
                <w:noProof/>
                <w:webHidden/>
              </w:rPr>
              <w:fldChar w:fldCharType="begin"/>
            </w:r>
            <w:r>
              <w:rPr>
                <w:noProof/>
                <w:webHidden/>
              </w:rPr>
              <w:instrText xml:space="preserve"> PAGEREF _Toc140248758 \h </w:instrText>
            </w:r>
            <w:r>
              <w:rPr>
                <w:noProof/>
                <w:webHidden/>
              </w:rPr>
            </w:r>
          </w:ins>
          <w:r>
            <w:rPr>
              <w:noProof/>
              <w:webHidden/>
            </w:rPr>
            <w:fldChar w:fldCharType="separate"/>
          </w:r>
          <w:ins w:id="585"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3401FC0D" w14:textId="31CBF197" w:rsidR="00DD40B0" w:rsidRDefault="00DD40B0">
          <w:pPr>
            <w:pStyle w:val="TOC2"/>
            <w:tabs>
              <w:tab w:val="right" w:leader="dot" w:pos="9350"/>
            </w:tabs>
            <w:rPr>
              <w:ins w:id="586" w:author="Fernandes, Richard (he, him, his | il, le, lui)" w:date="2023-07-14T17:35:00Z"/>
              <w:rFonts w:eastAsiaTheme="minorEastAsia"/>
              <w:noProof/>
              <w:kern w:val="2"/>
              <w:lang w:eastAsia="en-CA"/>
              <w14:ligatures w14:val="standardContextual"/>
            </w:rPr>
          </w:pPr>
          <w:ins w:id="587"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"_Toc140248759"</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Leaf angle distribution</w:t>
            </w:r>
            <w:r>
              <w:rPr>
                <w:noProof/>
                <w:webHidden/>
              </w:rPr>
              <w:tab/>
            </w:r>
            <w:r>
              <w:rPr>
                <w:noProof/>
                <w:webHidden/>
              </w:rPr>
              <w:fldChar w:fldCharType="begin"/>
            </w:r>
            <w:r>
              <w:rPr>
                <w:noProof/>
                <w:webHidden/>
              </w:rPr>
              <w:instrText xml:space="preserve"> PAGEREF _Toc140248759 \h </w:instrText>
            </w:r>
            <w:r>
              <w:rPr>
                <w:noProof/>
                <w:webHidden/>
              </w:rPr>
            </w:r>
          </w:ins>
          <w:r>
            <w:rPr>
              <w:noProof/>
              <w:webHidden/>
            </w:rPr>
            <w:fldChar w:fldCharType="separate"/>
          </w:r>
          <w:ins w:id="588"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4B2F3F9C" w14:textId="5961ECB8" w:rsidR="00DD40B0" w:rsidRDefault="00DD40B0">
          <w:pPr>
            <w:pStyle w:val="TOC2"/>
            <w:tabs>
              <w:tab w:val="right" w:leader="dot" w:pos="9350"/>
            </w:tabs>
            <w:rPr>
              <w:ins w:id="589" w:author="Fernandes, Richard (he, him, his | il, le, lui)" w:date="2023-07-14T17:35:00Z"/>
              <w:rFonts w:eastAsiaTheme="minorEastAsia"/>
              <w:noProof/>
              <w:kern w:val="2"/>
              <w:lang w:eastAsia="en-CA"/>
              <w14:ligatures w14:val="standardContextual"/>
            </w:rPr>
          </w:pPr>
          <w:ins w:id="590"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"_Toc140248760"</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LAD</w:t>
            </w:r>
            <w:r>
              <w:rPr>
                <w:noProof/>
                <w:webHidden/>
              </w:rPr>
              <w:tab/>
            </w:r>
            <w:r>
              <w:rPr>
                <w:noProof/>
                <w:webHidden/>
              </w:rPr>
              <w:fldChar w:fldCharType="begin"/>
            </w:r>
            <w:r>
              <w:rPr>
                <w:noProof/>
                <w:webHidden/>
              </w:rPr>
              <w:instrText xml:space="preserve"> PAGEREF _Toc140248760 \h </w:instrText>
            </w:r>
            <w:r>
              <w:rPr>
                <w:noProof/>
                <w:webHidden/>
              </w:rPr>
            </w:r>
          </w:ins>
          <w:r>
            <w:rPr>
              <w:noProof/>
              <w:webHidden/>
            </w:rPr>
            <w:fldChar w:fldCharType="separate"/>
          </w:r>
          <w:ins w:id="591"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6EA8290C" w14:textId="60E5BBB4" w:rsidR="00DD40B0" w:rsidRDefault="00DD40B0">
          <w:pPr>
            <w:pStyle w:val="TOC2"/>
            <w:tabs>
              <w:tab w:val="right" w:leader="dot" w:pos="9350"/>
            </w:tabs>
            <w:rPr>
              <w:ins w:id="592" w:author="Fernandes, Richard (he, him, his | il, le, lui)" w:date="2023-07-14T17:35:00Z"/>
              <w:rFonts w:eastAsiaTheme="minorEastAsia"/>
              <w:noProof/>
              <w:kern w:val="2"/>
              <w:lang w:eastAsia="en-CA"/>
              <w14:ligatures w14:val="standardContextual"/>
            </w:rPr>
          </w:pPr>
          <w:ins w:id="593"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"_Toc140248761"</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Discrete probability histogram</w:t>
            </w:r>
            <w:r>
              <w:rPr>
                <w:noProof/>
                <w:webHidden/>
              </w:rPr>
              <w:tab/>
            </w:r>
            <w:r>
              <w:rPr>
                <w:noProof/>
                <w:webHidden/>
              </w:rPr>
              <w:fldChar w:fldCharType="begin"/>
            </w:r>
            <w:r>
              <w:rPr>
                <w:noProof/>
                <w:webHidden/>
              </w:rPr>
              <w:instrText xml:space="preserve"> PAGEREF _Toc140248761 \h </w:instrText>
            </w:r>
            <w:r>
              <w:rPr>
                <w:noProof/>
                <w:webHidden/>
              </w:rPr>
            </w:r>
          </w:ins>
          <w:r>
            <w:rPr>
              <w:noProof/>
              <w:webHidden/>
            </w:rPr>
            <w:fldChar w:fldCharType="separate"/>
          </w:r>
          <w:ins w:id="594"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443BA858" w14:textId="055BEB46" w:rsidR="00DD40B0" w:rsidRDefault="00DD40B0">
          <w:pPr>
            <w:pStyle w:val="TOC2"/>
            <w:tabs>
              <w:tab w:val="right" w:leader="dot" w:pos="9350"/>
            </w:tabs>
            <w:rPr>
              <w:ins w:id="595" w:author="Fernandes, Richard (he, him, his | il, le, lui)" w:date="2023-07-14T17:35:00Z"/>
              <w:rFonts w:eastAsiaTheme="minorEastAsia"/>
              <w:noProof/>
              <w:kern w:val="2"/>
              <w:lang w:eastAsia="en-CA"/>
              <w14:ligatures w14:val="standardContextual"/>
            </w:rPr>
          </w:pPr>
          <w:ins w:id="596"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"_Toc140248762"</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Proportion of leaves for angles: [xx),[xx),[xx),[xx),[xx),[xx]</w:t>
            </w:r>
            <w:r>
              <w:rPr>
                <w:noProof/>
                <w:webHidden/>
              </w:rPr>
              <w:tab/>
            </w:r>
            <w:r>
              <w:rPr>
                <w:noProof/>
                <w:webHidden/>
              </w:rPr>
              <w:fldChar w:fldCharType="begin"/>
            </w:r>
            <w:r>
              <w:rPr>
                <w:noProof/>
                <w:webHidden/>
              </w:rPr>
              <w:instrText xml:space="preserve"> PAGEREF _Toc140248762 \h </w:instrText>
            </w:r>
            <w:r>
              <w:rPr>
                <w:noProof/>
                <w:webHidden/>
              </w:rPr>
            </w:r>
          </w:ins>
          <w:r>
            <w:rPr>
              <w:noProof/>
              <w:webHidden/>
            </w:rPr>
            <w:fldChar w:fldCharType="separate"/>
          </w:r>
          <w:ins w:id="597"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3FB622E4" w14:textId="0DE6B04C" w:rsidR="00DD40B0" w:rsidRDefault="00DD40B0">
          <w:pPr>
            <w:pStyle w:val="TOC2"/>
            <w:tabs>
              <w:tab w:val="right" w:leader="dot" w:pos="9350"/>
            </w:tabs>
            <w:rPr>
              <w:ins w:id="598" w:author="Fernandes, Richard (he, him, his | il, le, lui)" w:date="2023-07-14T17:35:00Z"/>
              <w:rFonts w:eastAsiaTheme="minorEastAsia"/>
              <w:noProof/>
              <w:kern w:val="2"/>
              <w:lang w:eastAsia="en-CA"/>
              <w14:ligatures w14:val="standardContextual"/>
            </w:rPr>
          </w:pPr>
          <w:ins w:id="599" w:author="Fernandes, Richard (he, him, his | il, le, lui)" w:date="2023-07-14T17:35:00Z">
            <w:r w:rsidRPr="00C61FC4">
              <w:rPr>
                <w:rStyle w:val="Hyperlink"/>
                <w:noProof/>
              </w:rPr>
              <w:lastRenderedPageBreak/>
              <w:fldChar w:fldCharType="begin"/>
            </w:r>
            <w:r w:rsidRPr="00C61FC4">
              <w:rPr>
                <w:rStyle w:val="Hyperlink"/>
                <w:noProof/>
              </w:rPr>
              <w:instrText xml:space="preserve"> </w:instrText>
            </w:r>
            <w:r>
              <w:rPr>
                <w:noProof/>
              </w:rPr>
              <w:instrText>HYPERLINK \l "_Toc140248763"</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0-1; sum 1</w:t>
            </w:r>
            <w:r>
              <w:rPr>
                <w:noProof/>
                <w:webHidden/>
              </w:rPr>
              <w:tab/>
            </w:r>
            <w:r>
              <w:rPr>
                <w:noProof/>
                <w:webHidden/>
              </w:rPr>
              <w:fldChar w:fldCharType="begin"/>
            </w:r>
            <w:r>
              <w:rPr>
                <w:noProof/>
                <w:webHidden/>
              </w:rPr>
              <w:instrText xml:space="preserve"> PAGEREF _Toc140248763 \h </w:instrText>
            </w:r>
            <w:r>
              <w:rPr>
                <w:noProof/>
                <w:webHidden/>
              </w:rPr>
            </w:r>
          </w:ins>
          <w:r>
            <w:rPr>
              <w:noProof/>
              <w:webHidden/>
            </w:rPr>
            <w:fldChar w:fldCharType="separate"/>
          </w:r>
          <w:ins w:id="600"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49656662" w14:textId="63C45D6F" w:rsidR="00DD40B0" w:rsidRDefault="00DD40B0">
          <w:pPr>
            <w:pStyle w:val="TOC2"/>
            <w:tabs>
              <w:tab w:val="right" w:leader="dot" w:pos="9350"/>
            </w:tabs>
            <w:rPr>
              <w:ins w:id="601" w:author="Fernandes, Richard (he, him, his | il, le, lui)" w:date="2023-07-14T17:35:00Z"/>
              <w:rFonts w:eastAsiaTheme="minorEastAsia"/>
              <w:noProof/>
              <w:kern w:val="2"/>
              <w:lang w:eastAsia="en-CA"/>
              <w14:ligatures w14:val="standardContextual"/>
            </w:rPr>
          </w:pPr>
          <w:ins w:id="602"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"_Toc140248764"</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Leaf diameter</w:t>
            </w:r>
            <w:r>
              <w:rPr>
                <w:noProof/>
                <w:webHidden/>
              </w:rPr>
              <w:tab/>
            </w:r>
            <w:r>
              <w:rPr>
                <w:noProof/>
                <w:webHidden/>
              </w:rPr>
              <w:fldChar w:fldCharType="begin"/>
            </w:r>
            <w:r>
              <w:rPr>
                <w:noProof/>
                <w:webHidden/>
              </w:rPr>
              <w:instrText xml:space="preserve"> PAGEREF _Toc140248764 \h </w:instrText>
            </w:r>
            <w:r>
              <w:rPr>
                <w:noProof/>
                <w:webHidden/>
              </w:rPr>
            </w:r>
          </w:ins>
          <w:r>
            <w:rPr>
              <w:noProof/>
              <w:webHidden/>
            </w:rPr>
            <w:fldChar w:fldCharType="separate"/>
          </w:r>
          <w:ins w:id="603"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5215AA79" w14:textId="75CF034A" w:rsidR="00DD40B0" w:rsidRDefault="00DD40B0">
          <w:pPr>
            <w:pStyle w:val="TOC2"/>
            <w:tabs>
              <w:tab w:val="right" w:leader="dot" w:pos="9350"/>
            </w:tabs>
            <w:rPr>
              <w:ins w:id="604" w:author="Fernandes, Richard (he, him, his | il, le, lui)" w:date="2023-07-14T17:35:00Z"/>
              <w:rFonts w:eastAsiaTheme="minorEastAsia"/>
              <w:noProof/>
              <w:kern w:val="2"/>
              <w:lang w:eastAsia="en-CA"/>
              <w14:ligatures w14:val="standardContextual"/>
            </w:rPr>
          </w:pPr>
          <w:ins w:id="605"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"_Toc140248765"</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d</w:t>
            </w:r>
            <w:r>
              <w:rPr>
                <w:noProof/>
                <w:webHidden/>
              </w:rPr>
              <w:tab/>
            </w:r>
            <w:r>
              <w:rPr>
                <w:noProof/>
                <w:webHidden/>
              </w:rPr>
              <w:fldChar w:fldCharType="begin"/>
            </w:r>
            <w:r>
              <w:rPr>
                <w:noProof/>
                <w:webHidden/>
              </w:rPr>
              <w:instrText xml:space="preserve"> PAGEREF _Toc140248765 \h </w:instrText>
            </w:r>
            <w:r>
              <w:rPr>
                <w:noProof/>
                <w:webHidden/>
              </w:rPr>
            </w:r>
          </w:ins>
          <w:r>
            <w:rPr>
              <w:noProof/>
              <w:webHidden/>
            </w:rPr>
            <w:fldChar w:fldCharType="separate"/>
          </w:r>
          <w:ins w:id="606"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2439BAE0" w14:textId="3C8B84B6" w:rsidR="00DD40B0" w:rsidRDefault="00DD40B0">
          <w:pPr>
            <w:pStyle w:val="TOC2"/>
            <w:tabs>
              <w:tab w:val="right" w:leader="dot" w:pos="9350"/>
            </w:tabs>
            <w:rPr>
              <w:ins w:id="607" w:author="Fernandes, Richard (he, him, his | il, le, lui)" w:date="2023-07-14T17:35:00Z"/>
              <w:rFonts w:eastAsiaTheme="minorEastAsia"/>
              <w:noProof/>
              <w:kern w:val="2"/>
              <w:lang w:eastAsia="en-CA"/>
              <w14:ligatures w14:val="standardContextual"/>
            </w:rPr>
          </w:pPr>
          <w:ins w:id="608"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"_Toc140248766"</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cm</w:t>
            </w:r>
            <w:r>
              <w:rPr>
                <w:noProof/>
                <w:webHidden/>
              </w:rPr>
              <w:tab/>
            </w:r>
            <w:r>
              <w:rPr>
                <w:noProof/>
                <w:webHidden/>
              </w:rPr>
              <w:fldChar w:fldCharType="begin"/>
            </w:r>
            <w:r>
              <w:rPr>
                <w:noProof/>
                <w:webHidden/>
              </w:rPr>
              <w:instrText xml:space="preserve"> PAGEREF _Toc140248766 \h </w:instrText>
            </w:r>
            <w:r>
              <w:rPr>
                <w:noProof/>
                <w:webHidden/>
              </w:rPr>
            </w:r>
          </w:ins>
          <w:r>
            <w:rPr>
              <w:noProof/>
              <w:webHidden/>
            </w:rPr>
            <w:fldChar w:fldCharType="separate"/>
          </w:r>
          <w:ins w:id="609"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55C2F1D3" w14:textId="4105D115" w:rsidR="00DD40B0" w:rsidRDefault="00DD40B0">
          <w:pPr>
            <w:pStyle w:val="TOC2"/>
            <w:tabs>
              <w:tab w:val="right" w:leader="dot" w:pos="9350"/>
            </w:tabs>
            <w:rPr>
              <w:ins w:id="610" w:author="Fernandes, Richard (he, him, his | il, le, lui)" w:date="2023-07-14T17:35:00Z"/>
              <w:rFonts w:eastAsiaTheme="minorEastAsia"/>
              <w:noProof/>
              <w:kern w:val="2"/>
              <w:lang w:eastAsia="en-CA"/>
              <w14:ligatures w14:val="standardContextual"/>
            </w:rPr>
          </w:pPr>
          <w:ins w:id="611"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"_Toc140248767"</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Diameter of leaf</w:t>
            </w:r>
            <w:r>
              <w:rPr>
                <w:noProof/>
                <w:webHidden/>
              </w:rPr>
              <w:tab/>
            </w:r>
            <w:r>
              <w:rPr>
                <w:noProof/>
                <w:webHidden/>
              </w:rPr>
              <w:fldChar w:fldCharType="begin"/>
            </w:r>
            <w:r>
              <w:rPr>
                <w:noProof/>
                <w:webHidden/>
              </w:rPr>
              <w:instrText xml:space="preserve"> PAGEREF _Toc140248767 \h </w:instrText>
            </w:r>
            <w:r>
              <w:rPr>
                <w:noProof/>
                <w:webHidden/>
              </w:rPr>
            </w:r>
          </w:ins>
          <w:r>
            <w:rPr>
              <w:noProof/>
              <w:webHidden/>
            </w:rPr>
            <w:fldChar w:fldCharType="separate"/>
          </w:r>
          <w:ins w:id="612"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32C40C50" w14:textId="6CD3B327" w:rsidR="00DD40B0" w:rsidRDefault="00DD40B0">
          <w:pPr>
            <w:pStyle w:val="TOC2"/>
            <w:tabs>
              <w:tab w:val="right" w:leader="dot" w:pos="9350"/>
            </w:tabs>
            <w:rPr>
              <w:ins w:id="613" w:author="Fernandes, Richard (he, him, his | il, le, lui)" w:date="2023-07-14T17:35:00Z"/>
              <w:rFonts w:eastAsiaTheme="minorEastAsia"/>
              <w:noProof/>
              <w:kern w:val="2"/>
              <w:lang w:eastAsia="en-CA"/>
              <w14:ligatures w14:val="standardContextual"/>
            </w:rPr>
          </w:pPr>
          <w:ins w:id="614"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"_Toc140248768"</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0-100</w:t>
            </w:r>
            <w:r>
              <w:rPr>
                <w:noProof/>
                <w:webHidden/>
              </w:rPr>
              <w:tab/>
            </w:r>
            <w:r>
              <w:rPr>
                <w:noProof/>
                <w:webHidden/>
              </w:rPr>
              <w:fldChar w:fldCharType="begin"/>
            </w:r>
            <w:r>
              <w:rPr>
                <w:noProof/>
                <w:webHidden/>
              </w:rPr>
              <w:instrText xml:space="preserve"> PAGEREF _Toc140248768 \h </w:instrText>
            </w:r>
            <w:r>
              <w:rPr>
                <w:noProof/>
                <w:webHidden/>
              </w:rPr>
            </w:r>
          </w:ins>
          <w:r>
            <w:rPr>
              <w:noProof/>
              <w:webHidden/>
            </w:rPr>
            <w:fldChar w:fldCharType="separate"/>
          </w:r>
          <w:ins w:id="615"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261918AE" w14:textId="1D1A68BC" w:rsidR="00DD40B0" w:rsidRDefault="00DD40B0">
          <w:pPr>
            <w:pStyle w:val="TOC2"/>
            <w:tabs>
              <w:tab w:val="right" w:leader="dot" w:pos="9350"/>
            </w:tabs>
            <w:rPr>
              <w:ins w:id="616" w:author="Fernandes, Richard (he, him, his | il, le, lui)" w:date="2023-07-14T17:35:00Z"/>
              <w:rFonts w:eastAsiaTheme="minorEastAsia"/>
              <w:noProof/>
              <w:kern w:val="2"/>
              <w:lang w:eastAsia="en-CA"/>
              <w14:ligatures w14:val="standardContextual"/>
            </w:rPr>
          </w:pPr>
          <w:ins w:id="617"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"_Toc140248769"</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Leaf layers</w:t>
            </w:r>
            <w:r>
              <w:rPr>
                <w:noProof/>
                <w:webHidden/>
              </w:rPr>
              <w:tab/>
            </w:r>
            <w:r>
              <w:rPr>
                <w:noProof/>
                <w:webHidden/>
              </w:rPr>
              <w:fldChar w:fldCharType="begin"/>
            </w:r>
            <w:r>
              <w:rPr>
                <w:noProof/>
                <w:webHidden/>
              </w:rPr>
              <w:instrText xml:space="preserve"> PAGEREF _Toc140248769 \h </w:instrText>
            </w:r>
            <w:r>
              <w:rPr>
                <w:noProof/>
                <w:webHidden/>
              </w:rPr>
            </w:r>
          </w:ins>
          <w:r>
            <w:rPr>
              <w:noProof/>
              <w:webHidden/>
            </w:rPr>
            <w:fldChar w:fldCharType="separate"/>
          </w:r>
          <w:ins w:id="618"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2BD486DB" w14:textId="275F0C9E" w:rsidR="00DD40B0" w:rsidRDefault="00DD40B0">
          <w:pPr>
            <w:pStyle w:val="TOC2"/>
            <w:tabs>
              <w:tab w:val="right" w:leader="dot" w:pos="9350"/>
            </w:tabs>
            <w:rPr>
              <w:ins w:id="619" w:author="Fernandes, Richard (he, him, his | il, le, lui)" w:date="2023-07-14T17:35:00Z"/>
              <w:rFonts w:eastAsiaTheme="minorEastAsia"/>
              <w:noProof/>
              <w:kern w:val="2"/>
              <w:lang w:eastAsia="en-CA"/>
              <w14:ligatures w14:val="standardContextual"/>
            </w:rPr>
          </w:pPr>
          <w:ins w:id="620"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"_Toc140248770"</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N</w:t>
            </w:r>
            <w:r>
              <w:rPr>
                <w:noProof/>
                <w:webHidden/>
              </w:rPr>
              <w:tab/>
            </w:r>
            <w:r>
              <w:rPr>
                <w:noProof/>
                <w:webHidden/>
              </w:rPr>
              <w:fldChar w:fldCharType="begin"/>
            </w:r>
            <w:r>
              <w:rPr>
                <w:noProof/>
                <w:webHidden/>
              </w:rPr>
              <w:instrText xml:space="preserve"> PAGEREF _Toc140248770 \h </w:instrText>
            </w:r>
            <w:r>
              <w:rPr>
                <w:noProof/>
                <w:webHidden/>
              </w:rPr>
            </w:r>
          </w:ins>
          <w:r>
            <w:rPr>
              <w:noProof/>
              <w:webHidden/>
            </w:rPr>
            <w:fldChar w:fldCharType="separate"/>
          </w:r>
          <w:ins w:id="621"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13464984" w14:textId="2B7B4202" w:rsidR="00DD40B0" w:rsidRDefault="00DD40B0">
          <w:pPr>
            <w:pStyle w:val="TOC2"/>
            <w:tabs>
              <w:tab w:val="right" w:leader="dot" w:pos="9350"/>
            </w:tabs>
            <w:rPr>
              <w:ins w:id="622" w:author="Fernandes, Richard (he, him, his | il, le, lui)" w:date="2023-07-14T17:35:00Z"/>
              <w:rFonts w:eastAsiaTheme="minorEastAsia"/>
              <w:noProof/>
              <w:kern w:val="2"/>
              <w:lang w:eastAsia="en-CA"/>
              <w14:ligatures w14:val="standardContextual"/>
            </w:rPr>
          </w:pPr>
          <w:ins w:id="623"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"_Toc140248771"</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Fractional count</w:t>
            </w:r>
            <w:r>
              <w:rPr>
                <w:noProof/>
                <w:webHidden/>
              </w:rPr>
              <w:tab/>
            </w:r>
            <w:r>
              <w:rPr>
                <w:noProof/>
                <w:webHidden/>
              </w:rPr>
              <w:fldChar w:fldCharType="begin"/>
            </w:r>
            <w:r>
              <w:rPr>
                <w:noProof/>
                <w:webHidden/>
              </w:rPr>
              <w:instrText xml:space="preserve"> PAGEREF _Toc140248771 \h </w:instrText>
            </w:r>
            <w:r>
              <w:rPr>
                <w:noProof/>
                <w:webHidden/>
              </w:rPr>
            </w:r>
          </w:ins>
          <w:r>
            <w:rPr>
              <w:noProof/>
              <w:webHidden/>
            </w:rPr>
            <w:fldChar w:fldCharType="separate"/>
          </w:r>
          <w:ins w:id="624"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0A7F0B26" w14:textId="0E8CACEC" w:rsidR="00DD40B0" w:rsidRDefault="00DD40B0">
          <w:pPr>
            <w:pStyle w:val="TOC2"/>
            <w:tabs>
              <w:tab w:val="right" w:leader="dot" w:pos="9350"/>
            </w:tabs>
            <w:rPr>
              <w:ins w:id="625" w:author="Fernandes, Richard (he, him, his | il, le, lui)" w:date="2023-07-14T17:35:00Z"/>
              <w:rFonts w:eastAsiaTheme="minorEastAsia"/>
              <w:noProof/>
              <w:kern w:val="2"/>
              <w:lang w:eastAsia="en-CA"/>
              <w14:ligatures w14:val="standardContextual"/>
            </w:rPr>
          </w:pPr>
          <w:ins w:id="626"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"_Toc140248772"</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Number of effective scattering layers in a leaf</w:t>
            </w:r>
            <w:r>
              <w:rPr>
                <w:noProof/>
                <w:webHidden/>
              </w:rPr>
              <w:tab/>
            </w:r>
            <w:r>
              <w:rPr>
                <w:noProof/>
                <w:webHidden/>
              </w:rPr>
              <w:fldChar w:fldCharType="begin"/>
            </w:r>
            <w:r>
              <w:rPr>
                <w:noProof/>
                <w:webHidden/>
              </w:rPr>
              <w:instrText xml:space="preserve"> PAGEREF _Toc140248772 \h </w:instrText>
            </w:r>
            <w:r>
              <w:rPr>
                <w:noProof/>
                <w:webHidden/>
              </w:rPr>
            </w:r>
          </w:ins>
          <w:r>
            <w:rPr>
              <w:noProof/>
              <w:webHidden/>
            </w:rPr>
            <w:fldChar w:fldCharType="separate"/>
          </w:r>
          <w:ins w:id="627"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46DB5B24" w14:textId="778C433F" w:rsidR="00DD40B0" w:rsidRDefault="00DD40B0">
          <w:pPr>
            <w:pStyle w:val="TOC2"/>
            <w:tabs>
              <w:tab w:val="right" w:leader="dot" w:pos="9350"/>
            </w:tabs>
            <w:rPr>
              <w:ins w:id="628" w:author="Fernandes, Richard (he, him, his | il, le, lui)" w:date="2023-07-14T17:35:00Z"/>
              <w:rFonts w:eastAsiaTheme="minorEastAsia"/>
              <w:noProof/>
              <w:kern w:val="2"/>
              <w:lang w:eastAsia="en-CA"/>
              <w14:ligatures w14:val="standardContextual"/>
            </w:rPr>
          </w:pPr>
          <w:ins w:id="629"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"_Toc140248773"</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0-4</w:t>
            </w:r>
            <w:r>
              <w:rPr>
                <w:noProof/>
                <w:webHidden/>
              </w:rPr>
              <w:tab/>
            </w:r>
            <w:r>
              <w:rPr>
                <w:noProof/>
                <w:webHidden/>
              </w:rPr>
              <w:fldChar w:fldCharType="begin"/>
            </w:r>
            <w:r>
              <w:rPr>
                <w:noProof/>
                <w:webHidden/>
              </w:rPr>
              <w:instrText xml:space="preserve"> PAGEREF _Toc140248773 \h </w:instrText>
            </w:r>
            <w:r>
              <w:rPr>
                <w:noProof/>
                <w:webHidden/>
              </w:rPr>
            </w:r>
          </w:ins>
          <w:r>
            <w:rPr>
              <w:noProof/>
              <w:webHidden/>
            </w:rPr>
            <w:fldChar w:fldCharType="separate"/>
          </w:r>
          <w:ins w:id="630"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68443F9B" w14:textId="07379176" w:rsidR="00DD40B0" w:rsidRDefault="00DD40B0">
          <w:pPr>
            <w:pStyle w:val="TOC2"/>
            <w:tabs>
              <w:tab w:val="right" w:leader="dot" w:pos="9350"/>
            </w:tabs>
            <w:rPr>
              <w:ins w:id="631" w:author="Fernandes, Richard (he, him, his | il, le, lui)" w:date="2023-07-14T17:35:00Z"/>
              <w:rFonts w:eastAsiaTheme="minorEastAsia"/>
              <w:noProof/>
              <w:kern w:val="2"/>
              <w:lang w:eastAsia="en-CA"/>
              <w14:ligatures w14:val="standardContextual"/>
            </w:rPr>
          </w:pPr>
          <w:ins w:id="632"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"_Toc140248774"</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Cab</w:t>
            </w:r>
            <w:r>
              <w:rPr>
                <w:noProof/>
                <w:webHidden/>
              </w:rPr>
              <w:tab/>
            </w:r>
            <w:r>
              <w:rPr>
                <w:noProof/>
                <w:webHidden/>
              </w:rPr>
              <w:fldChar w:fldCharType="begin"/>
            </w:r>
            <w:r>
              <w:rPr>
                <w:noProof/>
                <w:webHidden/>
              </w:rPr>
              <w:instrText xml:space="preserve"> PAGEREF _Toc140248774 \h </w:instrText>
            </w:r>
            <w:r>
              <w:rPr>
                <w:noProof/>
                <w:webHidden/>
              </w:rPr>
            </w:r>
          </w:ins>
          <w:r>
            <w:rPr>
              <w:noProof/>
              <w:webHidden/>
            </w:rPr>
            <w:fldChar w:fldCharType="separate"/>
          </w:r>
          <w:ins w:id="633"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1D48FABF" w14:textId="3CC702F2" w:rsidR="00DD40B0" w:rsidRDefault="00DD40B0">
          <w:pPr>
            <w:pStyle w:val="TOC2"/>
            <w:tabs>
              <w:tab w:val="right" w:leader="dot" w:pos="9350"/>
            </w:tabs>
            <w:rPr>
              <w:ins w:id="634" w:author="Fernandes, Richard (he, him, his | il, le, lui)" w:date="2023-07-14T17:35:00Z"/>
              <w:rFonts w:eastAsiaTheme="minorEastAsia"/>
              <w:noProof/>
              <w:kern w:val="2"/>
              <w:lang w:eastAsia="en-CA"/>
              <w14:ligatures w14:val="standardContextual"/>
            </w:rPr>
          </w:pPr>
          <w:ins w:id="635"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"_Toc140248775"</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ajorHAnsi"/>
                <w:noProof/>
              </w:rPr>
              <w:t>µ</w:t>
            </w:r>
            <w:r w:rsidRPr="00C61FC4">
              <w:rPr>
                <w:rStyle w:val="Hyperlink"/>
                <w:noProof/>
              </w:rPr>
              <w:t>g.cm-2</w:t>
            </w:r>
            <w:r>
              <w:rPr>
                <w:noProof/>
                <w:webHidden/>
              </w:rPr>
              <w:tab/>
            </w:r>
            <w:r>
              <w:rPr>
                <w:noProof/>
                <w:webHidden/>
              </w:rPr>
              <w:fldChar w:fldCharType="begin"/>
            </w:r>
            <w:r>
              <w:rPr>
                <w:noProof/>
                <w:webHidden/>
              </w:rPr>
              <w:instrText xml:space="preserve"> PAGEREF _Toc140248775 \h </w:instrText>
            </w:r>
            <w:r>
              <w:rPr>
                <w:noProof/>
                <w:webHidden/>
              </w:rPr>
            </w:r>
          </w:ins>
          <w:r>
            <w:rPr>
              <w:noProof/>
              <w:webHidden/>
            </w:rPr>
            <w:fldChar w:fldCharType="separate"/>
          </w:r>
          <w:ins w:id="636"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13C83846" w14:textId="76D4FD34" w:rsidR="00DD40B0" w:rsidRDefault="00DD40B0">
          <w:pPr>
            <w:pStyle w:val="TOC2"/>
            <w:tabs>
              <w:tab w:val="right" w:leader="dot" w:pos="9350"/>
            </w:tabs>
            <w:rPr>
              <w:ins w:id="637" w:author="Fernandes, Richard (he, him, his | il, le, lui)" w:date="2023-07-14T17:35:00Z"/>
              <w:rFonts w:eastAsiaTheme="minorEastAsia"/>
              <w:noProof/>
              <w:kern w:val="2"/>
              <w:lang w:eastAsia="en-CA"/>
              <w14:ligatures w14:val="standardContextual"/>
            </w:rPr>
          </w:pPr>
          <w:ins w:id="638"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"_Toc140248776"</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Foliage chlorophyll a+b content</w:t>
            </w:r>
            <w:r>
              <w:rPr>
                <w:noProof/>
                <w:webHidden/>
              </w:rPr>
              <w:tab/>
            </w:r>
            <w:r>
              <w:rPr>
                <w:noProof/>
                <w:webHidden/>
              </w:rPr>
              <w:fldChar w:fldCharType="begin"/>
            </w:r>
            <w:r>
              <w:rPr>
                <w:noProof/>
                <w:webHidden/>
              </w:rPr>
              <w:instrText xml:space="preserve"> PAGEREF _Toc140248776 \h </w:instrText>
            </w:r>
            <w:r>
              <w:rPr>
                <w:noProof/>
                <w:webHidden/>
              </w:rPr>
            </w:r>
          </w:ins>
          <w:r>
            <w:rPr>
              <w:noProof/>
              <w:webHidden/>
            </w:rPr>
            <w:fldChar w:fldCharType="separate"/>
          </w:r>
          <w:ins w:id="639"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03238277" w14:textId="1D532E86" w:rsidR="00DD40B0" w:rsidRDefault="00DD40B0">
          <w:pPr>
            <w:pStyle w:val="TOC2"/>
            <w:tabs>
              <w:tab w:val="right" w:leader="dot" w:pos="9350"/>
            </w:tabs>
            <w:rPr>
              <w:ins w:id="640" w:author="Fernandes, Richard (he, him, his | il, le, lui)" w:date="2023-07-14T17:35:00Z"/>
              <w:rFonts w:eastAsiaTheme="minorEastAsia"/>
              <w:noProof/>
              <w:kern w:val="2"/>
              <w:lang w:eastAsia="en-CA"/>
              <w14:ligatures w14:val="standardContextual"/>
            </w:rPr>
          </w:pPr>
          <w:ins w:id="641"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"_Toc140248777"</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0-100</w:t>
            </w:r>
            <w:r>
              <w:rPr>
                <w:noProof/>
                <w:webHidden/>
              </w:rPr>
              <w:tab/>
            </w:r>
            <w:r>
              <w:rPr>
                <w:noProof/>
                <w:webHidden/>
              </w:rPr>
              <w:fldChar w:fldCharType="begin"/>
            </w:r>
            <w:r>
              <w:rPr>
                <w:noProof/>
                <w:webHidden/>
              </w:rPr>
              <w:instrText xml:space="preserve"> PAGEREF _Toc140248777 \h </w:instrText>
            </w:r>
            <w:r>
              <w:rPr>
                <w:noProof/>
                <w:webHidden/>
              </w:rPr>
            </w:r>
          </w:ins>
          <w:r>
            <w:rPr>
              <w:noProof/>
              <w:webHidden/>
            </w:rPr>
            <w:fldChar w:fldCharType="separate"/>
          </w:r>
          <w:ins w:id="642"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0450C914" w14:textId="2F1D03F3" w:rsidR="00DD40B0" w:rsidRDefault="00DD40B0">
          <w:pPr>
            <w:pStyle w:val="TOC2"/>
            <w:tabs>
              <w:tab w:val="right" w:leader="dot" w:pos="9350"/>
            </w:tabs>
            <w:rPr>
              <w:ins w:id="643" w:author="Fernandes, Richard (he, him, his | il, le, lui)" w:date="2023-07-14T17:35:00Z"/>
              <w:rFonts w:eastAsiaTheme="minorEastAsia"/>
              <w:noProof/>
              <w:kern w:val="2"/>
              <w:lang w:eastAsia="en-CA"/>
              <w14:ligatures w14:val="standardContextual"/>
            </w:rPr>
          </w:pPr>
          <w:ins w:id="644"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"_Toc140248778"</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Cw</w:t>
            </w:r>
            <w:r>
              <w:rPr>
                <w:noProof/>
                <w:webHidden/>
              </w:rPr>
              <w:tab/>
            </w:r>
            <w:r>
              <w:rPr>
                <w:noProof/>
                <w:webHidden/>
              </w:rPr>
              <w:fldChar w:fldCharType="begin"/>
            </w:r>
            <w:r>
              <w:rPr>
                <w:noProof/>
                <w:webHidden/>
              </w:rPr>
              <w:instrText xml:space="preserve"> PAGEREF _Toc140248778 \h </w:instrText>
            </w:r>
            <w:r>
              <w:rPr>
                <w:noProof/>
                <w:webHidden/>
              </w:rPr>
            </w:r>
          </w:ins>
          <w:r>
            <w:rPr>
              <w:noProof/>
              <w:webHidden/>
            </w:rPr>
            <w:fldChar w:fldCharType="separate"/>
          </w:r>
          <w:ins w:id="645"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2A3EC070" w14:textId="66D030A8" w:rsidR="00DD40B0" w:rsidRDefault="00DD40B0">
          <w:pPr>
            <w:pStyle w:val="TOC2"/>
            <w:tabs>
              <w:tab w:val="right" w:leader="dot" w:pos="9350"/>
            </w:tabs>
            <w:rPr>
              <w:ins w:id="646" w:author="Fernandes, Richard (he, him, his | il, le, lui)" w:date="2023-07-14T17:35:00Z"/>
              <w:rFonts w:eastAsiaTheme="minorEastAsia"/>
              <w:noProof/>
              <w:kern w:val="2"/>
              <w:lang w:eastAsia="en-CA"/>
              <w14:ligatures w14:val="standardContextual"/>
            </w:rPr>
          </w:pPr>
          <w:ins w:id="647"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"_Toc140248779"</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g.cm-2</w:t>
            </w:r>
            <w:r>
              <w:rPr>
                <w:noProof/>
                <w:webHidden/>
              </w:rPr>
              <w:tab/>
            </w:r>
            <w:r>
              <w:rPr>
                <w:noProof/>
                <w:webHidden/>
              </w:rPr>
              <w:fldChar w:fldCharType="begin"/>
            </w:r>
            <w:r>
              <w:rPr>
                <w:noProof/>
                <w:webHidden/>
              </w:rPr>
              <w:instrText xml:space="preserve"> PAGEREF _Toc140248779 \h </w:instrText>
            </w:r>
            <w:r>
              <w:rPr>
                <w:noProof/>
                <w:webHidden/>
              </w:rPr>
            </w:r>
          </w:ins>
          <w:r>
            <w:rPr>
              <w:noProof/>
              <w:webHidden/>
            </w:rPr>
            <w:fldChar w:fldCharType="separate"/>
          </w:r>
          <w:ins w:id="648"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44694DB0" w14:textId="2551B81A" w:rsidR="00DD40B0" w:rsidRDefault="00DD40B0">
          <w:pPr>
            <w:pStyle w:val="TOC2"/>
            <w:tabs>
              <w:tab w:val="right" w:leader="dot" w:pos="9350"/>
            </w:tabs>
            <w:rPr>
              <w:ins w:id="649" w:author="Fernandes, Richard (he, him, his | il, le, lui)" w:date="2023-07-14T17:35:00Z"/>
              <w:rFonts w:eastAsiaTheme="minorEastAsia"/>
              <w:noProof/>
              <w:kern w:val="2"/>
              <w:lang w:eastAsia="en-CA"/>
              <w14:ligatures w14:val="standardContextual"/>
            </w:rPr>
          </w:pPr>
          <w:ins w:id="650"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"_Toc140248780"</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0-100</w:t>
            </w:r>
            <w:r>
              <w:rPr>
                <w:noProof/>
                <w:webHidden/>
              </w:rPr>
              <w:tab/>
            </w:r>
            <w:r>
              <w:rPr>
                <w:noProof/>
                <w:webHidden/>
              </w:rPr>
              <w:fldChar w:fldCharType="begin"/>
            </w:r>
            <w:r>
              <w:rPr>
                <w:noProof/>
                <w:webHidden/>
              </w:rPr>
              <w:instrText xml:space="preserve"> PAGEREF _Toc140248780 \h </w:instrText>
            </w:r>
            <w:r>
              <w:rPr>
                <w:noProof/>
                <w:webHidden/>
              </w:rPr>
            </w:r>
          </w:ins>
          <w:r>
            <w:rPr>
              <w:noProof/>
              <w:webHidden/>
            </w:rPr>
            <w:fldChar w:fldCharType="separate"/>
          </w:r>
          <w:ins w:id="651"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16D62EB2" w14:textId="01F7C4C2" w:rsidR="00DD40B0" w:rsidRDefault="00DD40B0">
          <w:pPr>
            <w:pStyle w:val="TOC2"/>
            <w:tabs>
              <w:tab w:val="right" w:leader="dot" w:pos="9350"/>
            </w:tabs>
            <w:rPr>
              <w:ins w:id="652" w:author="Fernandes, Richard (he, him, his | il, le, lui)" w:date="2023-07-14T17:35:00Z"/>
              <w:rFonts w:eastAsiaTheme="minorEastAsia"/>
              <w:noProof/>
              <w:kern w:val="2"/>
              <w:lang w:eastAsia="en-CA"/>
              <w14:ligatures w14:val="standardContextual"/>
            </w:rPr>
          </w:pPr>
          <w:ins w:id="653"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"_Toc140248781"</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Cdm</w:t>
            </w:r>
            <w:r>
              <w:rPr>
                <w:noProof/>
                <w:webHidden/>
              </w:rPr>
              <w:tab/>
            </w:r>
            <w:r>
              <w:rPr>
                <w:noProof/>
                <w:webHidden/>
              </w:rPr>
              <w:fldChar w:fldCharType="begin"/>
            </w:r>
            <w:r>
              <w:rPr>
                <w:noProof/>
                <w:webHidden/>
              </w:rPr>
              <w:instrText xml:space="preserve"> PAGEREF _Toc140248781 \h </w:instrText>
            </w:r>
            <w:r>
              <w:rPr>
                <w:noProof/>
                <w:webHidden/>
              </w:rPr>
            </w:r>
          </w:ins>
          <w:r>
            <w:rPr>
              <w:noProof/>
              <w:webHidden/>
            </w:rPr>
            <w:fldChar w:fldCharType="separate"/>
          </w:r>
          <w:ins w:id="654"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31CA250D" w14:textId="7B3CC04C" w:rsidR="00DD40B0" w:rsidRDefault="00DD40B0">
          <w:pPr>
            <w:pStyle w:val="TOC2"/>
            <w:tabs>
              <w:tab w:val="right" w:leader="dot" w:pos="9350"/>
            </w:tabs>
            <w:rPr>
              <w:ins w:id="655" w:author="Fernandes, Richard (he, him, his | il, le, lui)" w:date="2023-07-14T17:35:00Z"/>
              <w:rFonts w:eastAsiaTheme="minorEastAsia"/>
              <w:noProof/>
              <w:kern w:val="2"/>
              <w:lang w:eastAsia="en-CA"/>
              <w14:ligatures w14:val="standardContextual"/>
            </w:rPr>
          </w:pPr>
          <w:ins w:id="656"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"_Toc140248782"</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g.cm-2</w:t>
            </w:r>
            <w:r>
              <w:rPr>
                <w:noProof/>
                <w:webHidden/>
              </w:rPr>
              <w:tab/>
            </w:r>
            <w:r>
              <w:rPr>
                <w:noProof/>
                <w:webHidden/>
              </w:rPr>
              <w:fldChar w:fldCharType="begin"/>
            </w:r>
            <w:r>
              <w:rPr>
                <w:noProof/>
                <w:webHidden/>
              </w:rPr>
              <w:instrText xml:space="preserve"> PAGEREF _Toc140248782 \h </w:instrText>
            </w:r>
            <w:r>
              <w:rPr>
                <w:noProof/>
                <w:webHidden/>
              </w:rPr>
            </w:r>
          </w:ins>
          <w:r>
            <w:rPr>
              <w:noProof/>
              <w:webHidden/>
            </w:rPr>
            <w:fldChar w:fldCharType="separate"/>
          </w:r>
          <w:ins w:id="657"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32FC3B04" w14:textId="38668876" w:rsidR="00DD40B0" w:rsidRDefault="00DD40B0">
          <w:pPr>
            <w:pStyle w:val="TOC2"/>
            <w:tabs>
              <w:tab w:val="right" w:leader="dot" w:pos="9350"/>
            </w:tabs>
            <w:rPr>
              <w:ins w:id="658" w:author="Fernandes, Richard (he, him, his | il, le, lui)" w:date="2023-07-14T17:35:00Z"/>
              <w:rFonts w:eastAsiaTheme="minorEastAsia"/>
              <w:noProof/>
              <w:kern w:val="2"/>
              <w:lang w:eastAsia="en-CA"/>
              <w14:ligatures w14:val="standardContextual"/>
            </w:rPr>
          </w:pPr>
          <w:ins w:id="659"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"_Toc140248783"</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0-100</w:t>
            </w:r>
            <w:r>
              <w:rPr>
                <w:noProof/>
                <w:webHidden/>
              </w:rPr>
              <w:tab/>
            </w:r>
            <w:r>
              <w:rPr>
                <w:noProof/>
                <w:webHidden/>
              </w:rPr>
              <w:fldChar w:fldCharType="begin"/>
            </w:r>
            <w:r>
              <w:rPr>
                <w:noProof/>
                <w:webHidden/>
              </w:rPr>
              <w:instrText xml:space="preserve"> PAGEREF _Toc140248783 \h </w:instrText>
            </w:r>
            <w:r>
              <w:rPr>
                <w:noProof/>
                <w:webHidden/>
              </w:rPr>
            </w:r>
          </w:ins>
          <w:r>
            <w:rPr>
              <w:noProof/>
              <w:webHidden/>
            </w:rPr>
            <w:fldChar w:fldCharType="separate"/>
          </w:r>
          <w:ins w:id="660"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1170D362" w14:textId="5CD239FB" w:rsidR="00DD40B0" w:rsidRDefault="00DD40B0">
          <w:pPr>
            <w:pStyle w:val="TOC2"/>
            <w:tabs>
              <w:tab w:val="right" w:leader="dot" w:pos="9350"/>
            </w:tabs>
            <w:rPr>
              <w:ins w:id="661" w:author="Fernandes, Richard (he, him, his | il, le, lui)" w:date="2023-07-14T17:35:00Z"/>
              <w:rFonts w:eastAsiaTheme="minorEastAsia"/>
              <w:noProof/>
              <w:kern w:val="2"/>
              <w:lang w:eastAsia="en-CA"/>
              <w14:ligatures w14:val="standardContextual"/>
            </w:rPr>
          </w:pPr>
          <w:ins w:id="662"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"_Toc140248784"</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Cbd</w:t>
            </w:r>
            <w:r>
              <w:rPr>
                <w:noProof/>
                <w:webHidden/>
              </w:rPr>
              <w:tab/>
            </w:r>
            <w:r>
              <w:rPr>
                <w:noProof/>
                <w:webHidden/>
              </w:rPr>
              <w:fldChar w:fldCharType="begin"/>
            </w:r>
            <w:r>
              <w:rPr>
                <w:noProof/>
                <w:webHidden/>
              </w:rPr>
              <w:instrText xml:space="preserve"> PAGEREF _Toc140248784 \h </w:instrText>
            </w:r>
            <w:r>
              <w:rPr>
                <w:noProof/>
                <w:webHidden/>
              </w:rPr>
            </w:r>
          </w:ins>
          <w:r>
            <w:rPr>
              <w:noProof/>
              <w:webHidden/>
            </w:rPr>
            <w:fldChar w:fldCharType="separate"/>
          </w:r>
          <w:ins w:id="663"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306A22A8" w14:textId="78B3AE6F" w:rsidR="00DD40B0" w:rsidRDefault="00DD40B0">
          <w:pPr>
            <w:pStyle w:val="TOC2"/>
            <w:tabs>
              <w:tab w:val="right" w:leader="dot" w:pos="9350"/>
            </w:tabs>
            <w:rPr>
              <w:ins w:id="664" w:author="Fernandes, Richard (he, him, his | il, le, lui)" w:date="2023-07-14T17:35:00Z"/>
              <w:rFonts w:eastAsiaTheme="minorEastAsia"/>
              <w:noProof/>
              <w:kern w:val="2"/>
              <w:lang w:eastAsia="en-CA"/>
              <w14:ligatures w14:val="standardContextual"/>
            </w:rPr>
          </w:pPr>
          <w:ins w:id="665"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"_Toc140248785"</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g.cm-2</w:t>
            </w:r>
            <w:r>
              <w:rPr>
                <w:noProof/>
                <w:webHidden/>
              </w:rPr>
              <w:tab/>
            </w:r>
            <w:r>
              <w:rPr>
                <w:noProof/>
                <w:webHidden/>
              </w:rPr>
              <w:fldChar w:fldCharType="begin"/>
            </w:r>
            <w:r>
              <w:rPr>
                <w:noProof/>
                <w:webHidden/>
              </w:rPr>
              <w:instrText xml:space="preserve"> PAGEREF _Toc140248785 \h </w:instrText>
            </w:r>
            <w:r>
              <w:rPr>
                <w:noProof/>
                <w:webHidden/>
              </w:rPr>
            </w:r>
          </w:ins>
          <w:r>
            <w:rPr>
              <w:noProof/>
              <w:webHidden/>
            </w:rPr>
            <w:fldChar w:fldCharType="separate"/>
          </w:r>
          <w:ins w:id="666"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72C04884" w14:textId="0E4DFAC9" w:rsidR="00DD40B0" w:rsidRDefault="00DD40B0">
          <w:pPr>
            <w:pStyle w:val="TOC2"/>
            <w:tabs>
              <w:tab w:val="right" w:leader="dot" w:pos="9350"/>
            </w:tabs>
            <w:rPr>
              <w:ins w:id="667" w:author="Fernandes, Richard (he, him, his | il, le, lui)" w:date="2023-07-14T17:35:00Z"/>
              <w:rFonts w:eastAsiaTheme="minorEastAsia"/>
              <w:noProof/>
              <w:kern w:val="2"/>
              <w:lang w:eastAsia="en-CA"/>
              <w14:ligatures w14:val="standardContextual"/>
            </w:rPr>
          </w:pPr>
          <w:ins w:id="668"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"_Toc140248786"</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0-100</w:t>
            </w:r>
            <w:r>
              <w:rPr>
                <w:noProof/>
                <w:webHidden/>
              </w:rPr>
              <w:tab/>
            </w:r>
            <w:r>
              <w:rPr>
                <w:noProof/>
                <w:webHidden/>
              </w:rPr>
              <w:fldChar w:fldCharType="begin"/>
            </w:r>
            <w:r>
              <w:rPr>
                <w:noProof/>
                <w:webHidden/>
              </w:rPr>
              <w:instrText xml:space="preserve"> PAGEREF _Toc140248786 \h </w:instrText>
            </w:r>
            <w:r>
              <w:rPr>
                <w:noProof/>
                <w:webHidden/>
              </w:rPr>
            </w:r>
          </w:ins>
          <w:r>
            <w:rPr>
              <w:noProof/>
              <w:webHidden/>
            </w:rPr>
            <w:fldChar w:fldCharType="separate"/>
          </w:r>
          <w:ins w:id="669"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55AAE6B7" w14:textId="0080A871" w:rsidR="00DD40B0" w:rsidRDefault="00DD40B0">
          <w:pPr>
            <w:pStyle w:val="TOC2"/>
            <w:tabs>
              <w:tab w:val="right" w:leader="dot" w:pos="9350"/>
            </w:tabs>
            <w:rPr>
              <w:ins w:id="670" w:author="Fernandes, Richard (he, him, his | il, le, lui)" w:date="2023-07-14T17:35:00Z"/>
              <w:rFonts w:eastAsiaTheme="minorEastAsia"/>
              <w:noProof/>
              <w:kern w:val="2"/>
              <w:lang w:eastAsia="en-CA"/>
              <w14:ligatures w14:val="standardContextual"/>
            </w:rPr>
          </w:pPr>
          <w:ins w:id="671"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"_Toc140248787"</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Ccar</w:t>
            </w:r>
            <w:r>
              <w:rPr>
                <w:noProof/>
                <w:webHidden/>
              </w:rPr>
              <w:tab/>
            </w:r>
            <w:r>
              <w:rPr>
                <w:noProof/>
                <w:webHidden/>
              </w:rPr>
              <w:fldChar w:fldCharType="begin"/>
            </w:r>
            <w:r>
              <w:rPr>
                <w:noProof/>
                <w:webHidden/>
              </w:rPr>
              <w:instrText xml:space="preserve"> PAGEREF _Toc140248787 \h </w:instrText>
            </w:r>
            <w:r>
              <w:rPr>
                <w:noProof/>
                <w:webHidden/>
              </w:rPr>
            </w:r>
          </w:ins>
          <w:r>
            <w:rPr>
              <w:noProof/>
              <w:webHidden/>
            </w:rPr>
            <w:fldChar w:fldCharType="separate"/>
          </w:r>
          <w:ins w:id="672"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1861D093" w14:textId="43643680" w:rsidR="00DD40B0" w:rsidRDefault="00DD40B0">
          <w:pPr>
            <w:pStyle w:val="TOC2"/>
            <w:tabs>
              <w:tab w:val="right" w:leader="dot" w:pos="9350"/>
            </w:tabs>
            <w:rPr>
              <w:ins w:id="673" w:author="Fernandes, Richard (he, him, his | il, le, lui)" w:date="2023-07-14T17:35:00Z"/>
              <w:rFonts w:eastAsiaTheme="minorEastAsia"/>
              <w:noProof/>
              <w:kern w:val="2"/>
              <w:lang w:eastAsia="en-CA"/>
              <w14:ligatures w14:val="standardContextual"/>
            </w:rPr>
          </w:pPr>
          <w:ins w:id="674"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"_Toc140248788"</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ajorHAnsi"/>
                <w:noProof/>
              </w:rPr>
              <w:t>µ</w:t>
            </w:r>
            <w:r w:rsidRPr="00C61FC4">
              <w:rPr>
                <w:rStyle w:val="Hyperlink"/>
                <w:noProof/>
              </w:rPr>
              <w:t>g.cm-2</w:t>
            </w:r>
            <w:r>
              <w:rPr>
                <w:noProof/>
                <w:webHidden/>
              </w:rPr>
              <w:tab/>
            </w:r>
            <w:r>
              <w:rPr>
                <w:noProof/>
                <w:webHidden/>
              </w:rPr>
              <w:fldChar w:fldCharType="begin"/>
            </w:r>
            <w:r>
              <w:rPr>
                <w:noProof/>
                <w:webHidden/>
              </w:rPr>
              <w:instrText xml:space="preserve"> PAGEREF _Toc140248788 \h </w:instrText>
            </w:r>
            <w:r>
              <w:rPr>
                <w:noProof/>
                <w:webHidden/>
              </w:rPr>
            </w:r>
          </w:ins>
          <w:r>
            <w:rPr>
              <w:noProof/>
              <w:webHidden/>
            </w:rPr>
            <w:fldChar w:fldCharType="separate"/>
          </w:r>
          <w:ins w:id="675"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7B8B65ED" w14:textId="68DDDEC5" w:rsidR="00DD40B0" w:rsidRDefault="00DD40B0">
          <w:pPr>
            <w:pStyle w:val="TOC2"/>
            <w:tabs>
              <w:tab w:val="right" w:leader="dot" w:pos="9350"/>
            </w:tabs>
            <w:rPr>
              <w:ins w:id="676" w:author="Fernandes, Richard (he, him, his | il, le, lui)" w:date="2023-07-14T17:35:00Z"/>
              <w:rFonts w:eastAsiaTheme="minorEastAsia"/>
              <w:noProof/>
              <w:kern w:val="2"/>
              <w:lang w:eastAsia="en-CA"/>
              <w14:ligatures w14:val="standardContextual"/>
            </w:rPr>
          </w:pPr>
          <w:ins w:id="677"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"_Toc140248789"</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0-100</w:t>
            </w:r>
            <w:r>
              <w:rPr>
                <w:noProof/>
                <w:webHidden/>
              </w:rPr>
              <w:tab/>
            </w:r>
            <w:r>
              <w:rPr>
                <w:noProof/>
                <w:webHidden/>
              </w:rPr>
              <w:fldChar w:fldCharType="begin"/>
            </w:r>
            <w:r>
              <w:rPr>
                <w:noProof/>
                <w:webHidden/>
              </w:rPr>
              <w:instrText xml:space="preserve"> PAGEREF _Toc140248789 \h </w:instrText>
            </w:r>
            <w:r>
              <w:rPr>
                <w:noProof/>
                <w:webHidden/>
              </w:rPr>
            </w:r>
          </w:ins>
          <w:r>
            <w:rPr>
              <w:noProof/>
              <w:webHidden/>
            </w:rPr>
            <w:fldChar w:fldCharType="separate"/>
          </w:r>
          <w:ins w:id="678"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2DD21CBA" w14:textId="530B24E7" w:rsidR="00DD40B0" w:rsidRDefault="00DD40B0">
          <w:pPr>
            <w:pStyle w:val="TOC2"/>
            <w:tabs>
              <w:tab w:val="right" w:leader="dot" w:pos="9350"/>
            </w:tabs>
            <w:rPr>
              <w:ins w:id="679" w:author="Fernandes, Richard (he, him, his | il, le, lui)" w:date="2023-07-14T17:35:00Z"/>
              <w:rFonts w:eastAsiaTheme="minorEastAsia"/>
              <w:noProof/>
              <w:kern w:val="2"/>
              <w:lang w:eastAsia="en-CA"/>
              <w14:ligatures w14:val="standardContextual"/>
            </w:rPr>
          </w:pPr>
          <w:ins w:id="680"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"_Toc140248790"</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Cx</w:t>
            </w:r>
            <w:r>
              <w:rPr>
                <w:noProof/>
                <w:webHidden/>
              </w:rPr>
              <w:tab/>
            </w:r>
            <w:r>
              <w:rPr>
                <w:noProof/>
                <w:webHidden/>
              </w:rPr>
              <w:fldChar w:fldCharType="begin"/>
            </w:r>
            <w:r>
              <w:rPr>
                <w:noProof/>
                <w:webHidden/>
              </w:rPr>
              <w:instrText xml:space="preserve"> PAGEREF _Toc140248790 \h </w:instrText>
            </w:r>
            <w:r>
              <w:rPr>
                <w:noProof/>
                <w:webHidden/>
              </w:rPr>
            </w:r>
          </w:ins>
          <w:r>
            <w:rPr>
              <w:noProof/>
              <w:webHidden/>
            </w:rPr>
            <w:fldChar w:fldCharType="separate"/>
          </w:r>
          <w:ins w:id="681"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70A4C723" w14:textId="7832E417" w:rsidR="00DD40B0" w:rsidRDefault="00DD40B0">
          <w:pPr>
            <w:pStyle w:val="TOC2"/>
            <w:tabs>
              <w:tab w:val="right" w:leader="dot" w:pos="9350"/>
            </w:tabs>
            <w:rPr>
              <w:ins w:id="682" w:author="Fernandes, Richard (he, him, his | il, le, lui)" w:date="2023-07-14T17:35:00Z"/>
              <w:rFonts w:eastAsiaTheme="minorEastAsia"/>
              <w:noProof/>
              <w:kern w:val="2"/>
              <w:lang w:eastAsia="en-CA"/>
              <w14:ligatures w14:val="standardContextual"/>
            </w:rPr>
          </w:pPr>
          <w:ins w:id="683"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"_Toc140248791"</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ajorHAnsi"/>
                <w:noProof/>
              </w:rPr>
              <w:t>µ</w:t>
            </w:r>
            <w:r w:rsidRPr="00C61FC4">
              <w:rPr>
                <w:rStyle w:val="Hyperlink"/>
                <w:noProof/>
              </w:rPr>
              <w:t>g.cm-2</w:t>
            </w:r>
            <w:r>
              <w:rPr>
                <w:noProof/>
                <w:webHidden/>
              </w:rPr>
              <w:tab/>
            </w:r>
            <w:r>
              <w:rPr>
                <w:noProof/>
                <w:webHidden/>
              </w:rPr>
              <w:fldChar w:fldCharType="begin"/>
            </w:r>
            <w:r>
              <w:rPr>
                <w:noProof/>
                <w:webHidden/>
              </w:rPr>
              <w:instrText xml:space="preserve"> PAGEREF _Toc140248791 \h </w:instrText>
            </w:r>
            <w:r>
              <w:rPr>
                <w:noProof/>
                <w:webHidden/>
              </w:rPr>
            </w:r>
          </w:ins>
          <w:r>
            <w:rPr>
              <w:noProof/>
              <w:webHidden/>
            </w:rPr>
            <w:fldChar w:fldCharType="separate"/>
          </w:r>
          <w:ins w:id="684"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7C787310" w14:textId="69AD013F" w:rsidR="00DD40B0" w:rsidRDefault="00DD40B0">
          <w:pPr>
            <w:pStyle w:val="TOC2"/>
            <w:tabs>
              <w:tab w:val="right" w:leader="dot" w:pos="9350"/>
            </w:tabs>
            <w:rPr>
              <w:ins w:id="685" w:author="Fernandes, Richard (he, him, his | il, le, lui)" w:date="2023-07-14T17:35:00Z"/>
              <w:rFonts w:eastAsiaTheme="minorEastAsia"/>
              <w:noProof/>
              <w:kern w:val="2"/>
              <w:lang w:eastAsia="en-CA"/>
              <w14:ligatures w14:val="standardContextual"/>
            </w:rPr>
          </w:pPr>
          <w:ins w:id="686"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"_Toc140248792"</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0-100</w:t>
            </w:r>
            <w:r>
              <w:rPr>
                <w:noProof/>
                <w:webHidden/>
              </w:rPr>
              <w:tab/>
            </w:r>
            <w:r>
              <w:rPr>
                <w:noProof/>
                <w:webHidden/>
              </w:rPr>
              <w:fldChar w:fldCharType="begin"/>
            </w:r>
            <w:r>
              <w:rPr>
                <w:noProof/>
                <w:webHidden/>
              </w:rPr>
              <w:instrText xml:space="preserve"> PAGEREF _Toc140248792 \h </w:instrText>
            </w:r>
            <w:r>
              <w:rPr>
                <w:noProof/>
                <w:webHidden/>
              </w:rPr>
            </w:r>
          </w:ins>
          <w:r>
            <w:rPr>
              <w:noProof/>
              <w:webHidden/>
            </w:rPr>
            <w:fldChar w:fldCharType="separate"/>
          </w:r>
          <w:ins w:id="687" w:author="Fernandes, Richard (he, him, his | il, le, lui)" w:date="2023-07-14T17:35:00Z">
            <w:r>
              <w:rPr>
                <w:noProof/>
                <w:webHidden/>
              </w:rPr>
              <w:t>61</w:t>
            </w:r>
            <w:r>
              <w:rPr>
                <w:noProof/>
                <w:webHidden/>
              </w:rPr>
              <w:fldChar w:fldCharType="end"/>
            </w:r>
            <w:r w:rsidRPr="00C61FC4">
              <w:rPr>
                <w:rStyle w:val="Hyperlink"/>
                <w:noProof/>
              </w:rPr>
              <w:fldChar w:fldCharType="end"/>
            </w:r>
          </w:ins>
        </w:p>
        <w:p w14:paraId="33E315A3" w14:textId="445CFF7F" w:rsidR="00DD40B0" w:rsidRDefault="00DD40B0">
          <w:pPr>
            <w:pStyle w:val="TOC1"/>
            <w:tabs>
              <w:tab w:val="right" w:leader="dot" w:pos="9350"/>
            </w:tabs>
            <w:rPr>
              <w:ins w:id="688" w:author="Fernandes, Richard (he, him, his | il, le, lui)" w:date="2023-07-14T17:35:00Z"/>
              <w:rFonts w:eastAsiaTheme="minorEastAsia"/>
              <w:noProof/>
              <w:kern w:val="2"/>
              <w:lang w:eastAsia="en-CA"/>
              <w14:ligatures w14:val="standardContextual"/>
            </w:rPr>
          </w:pPr>
          <w:ins w:id="689"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"_Toc140248793"</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Appendix II SL2P-C Configurations for Canadian Ecozones</w:t>
            </w:r>
            <w:r>
              <w:rPr>
                <w:noProof/>
                <w:webHidden/>
              </w:rPr>
              <w:tab/>
            </w:r>
            <w:r>
              <w:rPr>
                <w:noProof/>
                <w:webHidden/>
              </w:rPr>
              <w:fldChar w:fldCharType="begin"/>
            </w:r>
            <w:r>
              <w:rPr>
                <w:noProof/>
                <w:webHidden/>
              </w:rPr>
              <w:instrText xml:space="preserve"> PAGEREF _Toc140248793 \h </w:instrText>
            </w:r>
            <w:r>
              <w:rPr>
                <w:noProof/>
                <w:webHidden/>
              </w:rPr>
            </w:r>
          </w:ins>
          <w:r>
            <w:rPr>
              <w:noProof/>
              <w:webHidden/>
            </w:rPr>
            <w:fldChar w:fldCharType="separate"/>
          </w:r>
          <w:ins w:id="690" w:author="Fernandes, Richard (he, him, his | il, le, lui)" w:date="2023-07-14T17:35:00Z">
            <w:r>
              <w:rPr>
                <w:noProof/>
                <w:webHidden/>
              </w:rPr>
              <w:t>62</w:t>
            </w:r>
            <w:r>
              <w:rPr>
                <w:noProof/>
                <w:webHidden/>
              </w:rPr>
              <w:fldChar w:fldCharType="end"/>
            </w:r>
            <w:r w:rsidRPr="00C61FC4">
              <w:rPr>
                <w:rStyle w:val="Hyperlink"/>
                <w:noProof/>
              </w:rPr>
              <w:fldChar w:fldCharType="end"/>
            </w:r>
          </w:ins>
        </w:p>
        <w:p w14:paraId="29C1EC8D" w14:textId="2A1FAFED" w:rsidR="00DD40B0" w:rsidRDefault="00DD40B0">
          <w:pPr>
            <w:pStyle w:val="TOC3"/>
            <w:tabs>
              <w:tab w:val="right" w:leader="dot" w:pos="9350"/>
            </w:tabs>
            <w:rPr>
              <w:ins w:id="691" w:author="Fernandes, Richard (he, him, his | il, le, lui)" w:date="2023-07-14T17:35:00Z"/>
              <w:rFonts w:eastAsiaTheme="minorEastAsia"/>
              <w:noProof/>
              <w:kern w:val="2"/>
              <w:lang w:eastAsia="en-CA"/>
              <w14:ligatures w14:val="standardContextual"/>
            </w:rPr>
          </w:pPr>
          <w:ins w:id="692"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"_Toc140248794"</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Region</w:t>
            </w:r>
            <w:r>
              <w:rPr>
                <w:noProof/>
                <w:webHidden/>
              </w:rPr>
              <w:tab/>
            </w:r>
            <w:r>
              <w:rPr>
                <w:noProof/>
                <w:webHidden/>
              </w:rPr>
              <w:fldChar w:fldCharType="begin"/>
            </w:r>
            <w:r>
              <w:rPr>
                <w:noProof/>
                <w:webHidden/>
              </w:rPr>
              <w:instrText xml:space="preserve"> PAGEREF _Toc140248794 \h </w:instrText>
            </w:r>
            <w:r>
              <w:rPr>
                <w:noProof/>
                <w:webHidden/>
              </w:rPr>
            </w:r>
          </w:ins>
          <w:r>
            <w:rPr>
              <w:noProof/>
              <w:webHidden/>
            </w:rPr>
            <w:fldChar w:fldCharType="separate"/>
          </w:r>
          <w:ins w:id="693"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0F9CAB00" w14:textId="7F176014" w:rsidR="00DD40B0" w:rsidRDefault="00DD40B0">
          <w:pPr>
            <w:pStyle w:val="TOC2"/>
            <w:tabs>
              <w:tab w:val="right" w:leader="dot" w:pos="9350"/>
            </w:tabs>
            <w:rPr>
              <w:ins w:id="694" w:author="Fernandes, Richard (he, him, his | il, le, lui)" w:date="2023-07-14T17:35:00Z"/>
              <w:rFonts w:eastAsiaTheme="minorEastAsia"/>
              <w:noProof/>
              <w:kern w:val="2"/>
              <w:lang w:eastAsia="en-CA"/>
              <w14:ligatures w14:val="standardContextual"/>
            </w:rPr>
          </w:pPr>
          <w:ins w:id="695"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"_Toc140248795"</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Area</w:t>
            </w:r>
            <w:r>
              <w:rPr>
                <w:noProof/>
                <w:webHidden/>
              </w:rPr>
              <w:tab/>
            </w:r>
            <w:r>
              <w:rPr>
                <w:noProof/>
                <w:webHidden/>
              </w:rPr>
              <w:fldChar w:fldCharType="begin"/>
            </w:r>
            <w:r>
              <w:rPr>
                <w:noProof/>
                <w:webHidden/>
              </w:rPr>
              <w:instrText xml:space="preserve"> PAGEREF _Toc140248795 \h </w:instrText>
            </w:r>
            <w:r>
              <w:rPr>
                <w:noProof/>
                <w:webHidden/>
              </w:rPr>
            </w:r>
          </w:ins>
          <w:r>
            <w:rPr>
              <w:noProof/>
              <w:webHidden/>
            </w:rPr>
            <w:fldChar w:fldCharType="separate"/>
          </w:r>
          <w:ins w:id="696"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0858E74F" w14:textId="2E85E6B0" w:rsidR="00DD40B0" w:rsidRDefault="00DD40B0">
          <w:pPr>
            <w:pStyle w:val="TOC2"/>
            <w:tabs>
              <w:tab w:val="right" w:leader="dot" w:pos="9350"/>
            </w:tabs>
            <w:rPr>
              <w:ins w:id="697" w:author="Fernandes, Richard (he, him, his | il, le, lui)" w:date="2023-07-14T17:35:00Z"/>
              <w:rFonts w:eastAsiaTheme="minorEastAsia"/>
              <w:noProof/>
              <w:kern w:val="2"/>
              <w:lang w:eastAsia="en-CA"/>
              <w14:ligatures w14:val="standardContextual"/>
            </w:rPr>
          </w:pPr>
          <w:ins w:id="698" w:author="Fernandes, Richard (he, him, his | il, le, lui)" w:date="2023-07-14T17:35:00Z">
            <w:r w:rsidRPr="00C61FC4">
              <w:rPr>
                <w:rStyle w:val="Hyperlink"/>
                <w:noProof/>
              </w:rPr>
              <w:lastRenderedPageBreak/>
              <w:fldChar w:fldCharType="begin"/>
            </w:r>
            <w:r w:rsidRPr="00C61FC4">
              <w:rPr>
                <w:rStyle w:val="Hyperlink"/>
                <w:noProof/>
              </w:rPr>
              <w:instrText xml:space="preserve"> </w:instrText>
            </w:r>
            <w:r>
              <w:rPr>
                <w:noProof/>
              </w:rPr>
              <w:instrText>HYPERLINK \l "_Toc140248796"</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Lat</w:t>
            </w:r>
            <w:r>
              <w:rPr>
                <w:noProof/>
                <w:webHidden/>
              </w:rPr>
              <w:tab/>
            </w:r>
            <w:r>
              <w:rPr>
                <w:noProof/>
                <w:webHidden/>
              </w:rPr>
              <w:fldChar w:fldCharType="begin"/>
            </w:r>
            <w:r>
              <w:rPr>
                <w:noProof/>
                <w:webHidden/>
              </w:rPr>
              <w:instrText xml:space="preserve"> PAGEREF _Toc140248796 \h </w:instrText>
            </w:r>
            <w:r>
              <w:rPr>
                <w:noProof/>
                <w:webHidden/>
              </w:rPr>
            </w:r>
          </w:ins>
          <w:r>
            <w:rPr>
              <w:noProof/>
              <w:webHidden/>
            </w:rPr>
            <w:fldChar w:fldCharType="separate"/>
          </w:r>
          <w:ins w:id="699"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55AE800A" w14:textId="5BF1DA2C" w:rsidR="00DD40B0" w:rsidRDefault="00DD40B0">
          <w:pPr>
            <w:pStyle w:val="TOC2"/>
            <w:tabs>
              <w:tab w:val="right" w:leader="dot" w:pos="9350"/>
            </w:tabs>
            <w:rPr>
              <w:ins w:id="700" w:author="Fernandes, Richard (he, him, his | il, le, lui)" w:date="2023-07-14T17:35:00Z"/>
              <w:rFonts w:eastAsiaTheme="minorEastAsia"/>
              <w:noProof/>
              <w:kern w:val="2"/>
              <w:lang w:eastAsia="en-CA"/>
              <w14:ligatures w14:val="standardContextual"/>
            </w:rPr>
          </w:pPr>
          <w:ins w:id="701"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"_Toc140248797"</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Min</w:t>
            </w:r>
            <w:r>
              <w:rPr>
                <w:noProof/>
                <w:webHidden/>
              </w:rPr>
              <w:tab/>
            </w:r>
            <w:r>
              <w:rPr>
                <w:noProof/>
                <w:webHidden/>
              </w:rPr>
              <w:fldChar w:fldCharType="begin"/>
            </w:r>
            <w:r>
              <w:rPr>
                <w:noProof/>
                <w:webHidden/>
              </w:rPr>
              <w:instrText xml:space="preserve"> PAGEREF _Toc140248797 \h </w:instrText>
            </w:r>
            <w:r>
              <w:rPr>
                <w:noProof/>
                <w:webHidden/>
              </w:rPr>
            </w:r>
          </w:ins>
          <w:r>
            <w:rPr>
              <w:noProof/>
              <w:webHidden/>
            </w:rPr>
            <w:fldChar w:fldCharType="separate"/>
          </w:r>
          <w:ins w:id="702"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2272DE45" w14:textId="1DDDD2CF" w:rsidR="00DD40B0" w:rsidRDefault="00DD40B0">
          <w:pPr>
            <w:pStyle w:val="TOC2"/>
            <w:tabs>
              <w:tab w:val="right" w:leader="dot" w:pos="9350"/>
            </w:tabs>
            <w:rPr>
              <w:ins w:id="703" w:author="Fernandes, Richard (he, him, his | il, le, lui)" w:date="2023-07-14T17:35:00Z"/>
              <w:rFonts w:eastAsiaTheme="minorEastAsia"/>
              <w:noProof/>
              <w:kern w:val="2"/>
              <w:lang w:eastAsia="en-CA"/>
              <w14:ligatures w14:val="standardContextual"/>
            </w:rPr>
          </w:pPr>
          <w:ins w:id="704"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"_Toc140248798"</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Lat</w:t>
            </w:r>
            <w:r>
              <w:rPr>
                <w:noProof/>
                <w:webHidden/>
              </w:rPr>
              <w:tab/>
            </w:r>
            <w:r>
              <w:rPr>
                <w:noProof/>
                <w:webHidden/>
              </w:rPr>
              <w:fldChar w:fldCharType="begin"/>
            </w:r>
            <w:r>
              <w:rPr>
                <w:noProof/>
                <w:webHidden/>
              </w:rPr>
              <w:instrText xml:space="preserve"> PAGEREF _Toc140248798 \h </w:instrText>
            </w:r>
            <w:r>
              <w:rPr>
                <w:noProof/>
                <w:webHidden/>
              </w:rPr>
            </w:r>
          </w:ins>
          <w:r>
            <w:rPr>
              <w:noProof/>
              <w:webHidden/>
            </w:rPr>
            <w:fldChar w:fldCharType="separate"/>
          </w:r>
          <w:ins w:id="705"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2BC5C05B" w14:textId="5C8761FE" w:rsidR="00DD40B0" w:rsidRDefault="00DD40B0">
          <w:pPr>
            <w:pStyle w:val="TOC2"/>
            <w:tabs>
              <w:tab w:val="right" w:leader="dot" w:pos="9350"/>
            </w:tabs>
            <w:rPr>
              <w:ins w:id="706" w:author="Fernandes, Richard (he, him, his | il, le, lui)" w:date="2023-07-14T17:35:00Z"/>
              <w:rFonts w:eastAsiaTheme="minorEastAsia"/>
              <w:noProof/>
              <w:kern w:val="2"/>
              <w:lang w:eastAsia="en-CA"/>
              <w14:ligatures w14:val="standardContextual"/>
            </w:rPr>
          </w:pPr>
          <w:ins w:id="707"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"_Toc140248799"</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Max</w:t>
            </w:r>
            <w:r>
              <w:rPr>
                <w:noProof/>
                <w:webHidden/>
              </w:rPr>
              <w:tab/>
            </w:r>
            <w:r>
              <w:rPr>
                <w:noProof/>
                <w:webHidden/>
              </w:rPr>
              <w:fldChar w:fldCharType="begin"/>
            </w:r>
            <w:r>
              <w:rPr>
                <w:noProof/>
                <w:webHidden/>
              </w:rPr>
              <w:instrText xml:space="preserve"> PAGEREF _Toc140248799 \h </w:instrText>
            </w:r>
            <w:r>
              <w:rPr>
                <w:noProof/>
                <w:webHidden/>
              </w:rPr>
            </w:r>
          </w:ins>
          <w:r>
            <w:rPr>
              <w:noProof/>
              <w:webHidden/>
            </w:rPr>
            <w:fldChar w:fldCharType="separate"/>
          </w:r>
          <w:ins w:id="708"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5C711AE1" w14:textId="230AD203" w:rsidR="00DD40B0" w:rsidRDefault="00DD40B0">
          <w:pPr>
            <w:pStyle w:val="TOC2"/>
            <w:tabs>
              <w:tab w:val="right" w:leader="dot" w:pos="9350"/>
            </w:tabs>
            <w:rPr>
              <w:ins w:id="709" w:author="Fernandes, Richard (he, him, his | il, le, lui)" w:date="2023-07-14T17:35:00Z"/>
              <w:rFonts w:eastAsiaTheme="minorEastAsia"/>
              <w:noProof/>
              <w:kern w:val="2"/>
              <w:lang w:eastAsia="en-CA"/>
              <w14:ligatures w14:val="standardContextual"/>
            </w:rPr>
          </w:pPr>
          <w:ins w:id="710"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"_Toc140248800"</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1000km</w:t>
            </w:r>
            <w:r w:rsidRPr="00C61FC4">
              <w:rPr>
                <w:rStyle w:val="Hyperlink"/>
                <w:rFonts w:cstheme="minorHAnsi"/>
                <w:noProof/>
                <w:vertAlign w:val="superscript"/>
              </w:rPr>
              <w:t>2</w:t>
            </w:r>
            <w:r>
              <w:rPr>
                <w:noProof/>
                <w:webHidden/>
              </w:rPr>
              <w:tab/>
            </w:r>
            <w:r>
              <w:rPr>
                <w:noProof/>
                <w:webHidden/>
              </w:rPr>
              <w:fldChar w:fldCharType="begin"/>
            </w:r>
            <w:r>
              <w:rPr>
                <w:noProof/>
                <w:webHidden/>
              </w:rPr>
              <w:instrText xml:space="preserve"> PAGEREF _Toc140248800 \h </w:instrText>
            </w:r>
            <w:r>
              <w:rPr>
                <w:noProof/>
                <w:webHidden/>
              </w:rPr>
            </w:r>
          </w:ins>
          <w:r>
            <w:rPr>
              <w:noProof/>
              <w:webHidden/>
            </w:rPr>
            <w:fldChar w:fldCharType="separate"/>
          </w:r>
          <w:ins w:id="711"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7A210FF0" w14:textId="4A49D69F" w:rsidR="00DD40B0" w:rsidRDefault="00DD40B0">
          <w:pPr>
            <w:pStyle w:val="TOC2"/>
            <w:tabs>
              <w:tab w:val="right" w:leader="dot" w:pos="9350"/>
            </w:tabs>
            <w:rPr>
              <w:ins w:id="712" w:author="Fernandes, Richard (he, him, his | il, le, lui)" w:date="2023-07-14T17:35:00Z"/>
              <w:rFonts w:eastAsiaTheme="minorEastAsia"/>
              <w:noProof/>
              <w:kern w:val="2"/>
              <w:lang w:eastAsia="en-CA"/>
              <w14:ligatures w14:val="standardContextual"/>
            </w:rPr>
          </w:pPr>
          <w:ins w:id="713"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"_Toc140248801"</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°N</w:t>
            </w:r>
            <w:r>
              <w:rPr>
                <w:noProof/>
                <w:webHidden/>
              </w:rPr>
              <w:tab/>
            </w:r>
            <w:r>
              <w:rPr>
                <w:noProof/>
                <w:webHidden/>
              </w:rPr>
              <w:fldChar w:fldCharType="begin"/>
            </w:r>
            <w:r>
              <w:rPr>
                <w:noProof/>
                <w:webHidden/>
              </w:rPr>
              <w:instrText xml:space="preserve"> PAGEREF _Toc140248801 \h </w:instrText>
            </w:r>
            <w:r>
              <w:rPr>
                <w:noProof/>
                <w:webHidden/>
              </w:rPr>
            </w:r>
          </w:ins>
          <w:r>
            <w:rPr>
              <w:noProof/>
              <w:webHidden/>
            </w:rPr>
            <w:fldChar w:fldCharType="separate"/>
          </w:r>
          <w:ins w:id="714"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616D6119" w14:textId="02DCD329" w:rsidR="00DD40B0" w:rsidRDefault="00DD40B0">
          <w:pPr>
            <w:pStyle w:val="TOC2"/>
            <w:tabs>
              <w:tab w:val="right" w:leader="dot" w:pos="9350"/>
            </w:tabs>
            <w:rPr>
              <w:ins w:id="715" w:author="Fernandes, Richard (he, him, his | il, le, lui)" w:date="2023-07-14T17:35:00Z"/>
              <w:rFonts w:eastAsiaTheme="minorEastAsia"/>
              <w:noProof/>
              <w:kern w:val="2"/>
              <w:lang w:eastAsia="en-CA"/>
              <w14:ligatures w14:val="standardContextual"/>
            </w:rPr>
          </w:pPr>
          <w:ins w:id="716"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"_Toc140248802"</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°N</w:t>
            </w:r>
            <w:r>
              <w:rPr>
                <w:noProof/>
                <w:webHidden/>
              </w:rPr>
              <w:tab/>
            </w:r>
            <w:r>
              <w:rPr>
                <w:noProof/>
                <w:webHidden/>
              </w:rPr>
              <w:fldChar w:fldCharType="begin"/>
            </w:r>
            <w:r>
              <w:rPr>
                <w:noProof/>
                <w:webHidden/>
              </w:rPr>
              <w:instrText xml:space="preserve"> PAGEREF _Toc140248802 \h </w:instrText>
            </w:r>
            <w:r>
              <w:rPr>
                <w:noProof/>
                <w:webHidden/>
              </w:rPr>
            </w:r>
          </w:ins>
          <w:r>
            <w:rPr>
              <w:noProof/>
              <w:webHidden/>
            </w:rPr>
            <w:fldChar w:fldCharType="separate"/>
          </w:r>
          <w:ins w:id="717"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3C32E01D" w14:textId="17D0954D" w:rsidR="00DD40B0" w:rsidRDefault="00DD40B0">
          <w:pPr>
            <w:pStyle w:val="TOC2"/>
            <w:tabs>
              <w:tab w:val="right" w:leader="dot" w:pos="9350"/>
            </w:tabs>
            <w:rPr>
              <w:ins w:id="718" w:author="Fernandes, Richard (he, him, his | il, le, lui)" w:date="2023-07-14T17:35:00Z"/>
              <w:rFonts w:eastAsiaTheme="minorEastAsia"/>
              <w:noProof/>
              <w:kern w:val="2"/>
              <w:lang w:eastAsia="en-CA"/>
              <w14:ligatures w14:val="standardContextual"/>
            </w:rPr>
          </w:pPr>
          <w:ins w:id="719"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"_Toc140248803"</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DOY</w:t>
            </w:r>
            <w:r>
              <w:rPr>
                <w:noProof/>
                <w:webHidden/>
              </w:rPr>
              <w:tab/>
            </w:r>
            <w:r>
              <w:rPr>
                <w:noProof/>
                <w:webHidden/>
              </w:rPr>
              <w:fldChar w:fldCharType="begin"/>
            </w:r>
            <w:r>
              <w:rPr>
                <w:noProof/>
                <w:webHidden/>
              </w:rPr>
              <w:instrText xml:space="preserve"> PAGEREF _Toc140248803 \h </w:instrText>
            </w:r>
            <w:r>
              <w:rPr>
                <w:noProof/>
                <w:webHidden/>
              </w:rPr>
            </w:r>
          </w:ins>
          <w:r>
            <w:rPr>
              <w:noProof/>
              <w:webHidden/>
            </w:rPr>
            <w:fldChar w:fldCharType="separate"/>
          </w:r>
          <w:ins w:id="720"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06CC7ED2" w14:textId="72AB8BD4" w:rsidR="00DD40B0" w:rsidRDefault="00DD40B0">
          <w:pPr>
            <w:pStyle w:val="TOC3"/>
            <w:tabs>
              <w:tab w:val="right" w:leader="dot" w:pos="9350"/>
            </w:tabs>
            <w:rPr>
              <w:ins w:id="721" w:author="Fernandes, Richard (he, him, his | il, le, lui)" w:date="2023-07-14T17:35:00Z"/>
              <w:rFonts w:eastAsiaTheme="minorEastAsia"/>
              <w:noProof/>
              <w:kern w:val="2"/>
              <w:lang w:eastAsia="en-CA"/>
              <w14:ligatures w14:val="standardContextual"/>
            </w:rPr>
          </w:pPr>
          <w:ins w:id="722"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"_Toc140248804"</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Global</w:t>
            </w:r>
            <w:r>
              <w:rPr>
                <w:noProof/>
                <w:webHidden/>
              </w:rPr>
              <w:tab/>
            </w:r>
            <w:r>
              <w:rPr>
                <w:noProof/>
                <w:webHidden/>
              </w:rPr>
              <w:fldChar w:fldCharType="begin"/>
            </w:r>
            <w:r>
              <w:rPr>
                <w:noProof/>
                <w:webHidden/>
              </w:rPr>
              <w:instrText xml:space="preserve"> PAGEREF _Toc140248804 \h </w:instrText>
            </w:r>
            <w:r>
              <w:rPr>
                <w:noProof/>
                <w:webHidden/>
              </w:rPr>
            </w:r>
          </w:ins>
          <w:r>
            <w:rPr>
              <w:noProof/>
              <w:webHidden/>
            </w:rPr>
            <w:fldChar w:fldCharType="separate"/>
          </w:r>
          <w:ins w:id="723"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6E2A004C" w14:textId="06D835D0" w:rsidR="00DD40B0" w:rsidRDefault="00DD40B0">
          <w:pPr>
            <w:pStyle w:val="TOC2"/>
            <w:tabs>
              <w:tab w:val="right" w:leader="dot" w:pos="9350"/>
            </w:tabs>
            <w:rPr>
              <w:ins w:id="724" w:author="Fernandes, Richard (he, him, his | il, le, lui)" w:date="2023-07-14T17:35:00Z"/>
              <w:rFonts w:eastAsiaTheme="minorEastAsia"/>
              <w:noProof/>
              <w:kern w:val="2"/>
              <w:lang w:eastAsia="en-CA"/>
              <w14:ligatures w14:val="standardContextual"/>
            </w:rPr>
          </w:pPr>
          <w:ins w:id="725"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"_Toc140248805"</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100000</w:t>
            </w:r>
            <w:r>
              <w:rPr>
                <w:noProof/>
                <w:webHidden/>
              </w:rPr>
              <w:tab/>
            </w:r>
            <w:r>
              <w:rPr>
                <w:noProof/>
                <w:webHidden/>
              </w:rPr>
              <w:fldChar w:fldCharType="begin"/>
            </w:r>
            <w:r>
              <w:rPr>
                <w:noProof/>
                <w:webHidden/>
              </w:rPr>
              <w:instrText xml:space="preserve"> PAGEREF _Toc140248805 \h </w:instrText>
            </w:r>
            <w:r>
              <w:rPr>
                <w:noProof/>
                <w:webHidden/>
              </w:rPr>
            </w:r>
          </w:ins>
          <w:r>
            <w:rPr>
              <w:noProof/>
              <w:webHidden/>
            </w:rPr>
            <w:fldChar w:fldCharType="separate"/>
          </w:r>
          <w:ins w:id="726"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5C5A64C9" w14:textId="19566315" w:rsidR="00DD40B0" w:rsidRDefault="00DD40B0">
          <w:pPr>
            <w:pStyle w:val="TOC2"/>
            <w:tabs>
              <w:tab w:val="right" w:leader="dot" w:pos="9350"/>
            </w:tabs>
            <w:rPr>
              <w:ins w:id="727" w:author="Fernandes, Richard (he, him, his | il, le, lui)" w:date="2023-07-14T17:35:00Z"/>
              <w:rFonts w:eastAsiaTheme="minorEastAsia"/>
              <w:noProof/>
              <w:kern w:val="2"/>
              <w:lang w:eastAsia="en-CA"/>
              <w14:ligatures w14:val="standardContextual"/>
            </w:rPr>
          </w:pPr>
          <w:ins w:id="728"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"_Toc140248806"</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41</w:t>
            </w:r>
            <w:r>
              <w:rPr>
                <w:noProof/>
                <w:webHidden/>
              </w:rPr>
              <w:tab/>
            </w:r>
            <w:r>
              <w:rPr>
                <w:noProof/>
                <w:webHidden/>
              </w:rPr>
              <w:fldChar w:fldCharType="begin"/>
            </w:r>
            <w:r>
              <w:rPr>
                <w:noProof/>
                <w:webHidden/>
              </w:rPr>
              <w:instrText xml:space="preserve"> PAGEREF _Toc140248806 \h </w:instrText>
            </w:r>
            <w:r>
              <w:rPr>
                <w:noProof/>
                <w:webHidden/>
              </w:rPr>
            </w:r>
          </w:ins>
          <w:r>
            <w:rPr>
              <w:noProof/>
              <w:webHidden/>
            </w:rPr>
            <w:fldChar w:fldCharType="separate"/>
          </w:r>
          <w:ins w:id="729"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12D9528E" w14:textId="0157B7C9" w:rsidR="00DD40B0" w:rsidRDefault="00DD40B0">
          <w:pPr>
            <w:pStyle w:val="TOC2"/>
            <w:tabs>
              <w:tab w:val="right" w:leader="dot" w:pos="9350"/>
            </w:tabs>
            <w:rPr>
              <w:ins w:id="730" w:author="Fernandes, Richard (he, him, his | il, le, lui)" w:date="2023-07-14T17:35:00Z"/>
              <w:rFonts w:eastAsiaTheme="minorEastAsia"/>
              <w:noProof/>
              <w:kern w:val="2"/>
              <w:lang w:eastAsia="en-CA"/>
              <w14:ligatures w14:val="standardContextual"/>
            </w:rPr>
          </w:pPr>
          <w:ins w:id="731"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"_Toc140248807"</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83</w:t>
            </w:r>
            <w:r>
              <w:rPr>
                <w:noProof/>
                <w:webHidden/>
              </w:rPr>
              <w:tab/>
            </w:r>
            <w:r>
              <w:rPr>
                <w:noProof/>
                <w:webHidden/>
              </w:rPr>
              <w:fldChar w:fldCharType="begin"/>
            </w:r>
            <w:r>
              <w:rPr>
                <w:noProof/>
                <w:webHidden/>
              </w:rPr>
              <w:instrText xml:space="preserve"> PAGEREF _Toc140248807 \h </w:instrText>
            </w:r>
            <w:r>
              <w:rPr>
                <w:noProof/>
                <w:webHidden/>
              </w:rPr>
            </w:r>
          </w:ins>
          <w:r>
            <w:rPr>
              <w:noProof/>
              <w:webHidden/>
            </w:rPr>
            <w:fldChar w:fldCharType="separate"/>
          </w:r>
          <w:ins w:id="732"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3640DBC4" w14:textId="59AB458B" w:rsidR="00DD40B0" w:rsidRDefault="00DD40B0">
          <w:pPr>
            <w:pStyle w:val="TOC2"/>
            <w:tabs>
              <w:tab w:val="right" w:leader="dot" w:pos="9350"/>
            </w:tabs>
            <w:rPr>
              <w:ins w:id="733" w:author="Fernandes, Richard (he, him, his | il, le, lui)" w:date="2023-07-14T17:35:00Z"/>
              <w:rFonts w:eastAsiaTheme="minorEastAsia"/>
              <w:noProof/>
              <w:kern w:val="2"/>
              <w:lang w:eastAsia="en-CA"/>
              <w14:ligatures w14:val="standardContextual"/>
            </w:rPr>
          </w:pPr>
          <w:ins w:id="734"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"_Toc140248808"</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365</w:t>
            </w:r>
            <w:r>
              <w:rPr>
                <w:noProof/>
                <w:webHidden/>
              </w:rPr>
              <w:tab/>
            </w:r>
            <w:r>
              <w:rPr>
                <w:noProof/>
                <w:webHidden/>
              </w:rPr>
              <w:fldChar w:fldCharType="begin"/>
            </w:r>
            <w:r>
              <w:rPr>
                <w:noProof/>
                <w:webHidden/>
              </w:rPr>
              <w:instrText xml:space="preserve"> PAGEREF _Toc140248808 \h </w:instrText>
            </w:r>
            <w:r>
              <w:rPr>
                <w:noProof/>
                <w:webHidden/>
              </w:rPr>
            </w:r>
          </w:ins>
          <w:r>
            <w:rPr>
              <w:noProof/>
              <w:webHidden/>
            </w:rPr>
            <w:fldChar w:fldCharType="separate"/>
          </w:r>
          <w:ins w:id="735"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713BC14C" w14:textId="656BCD2B" w:rsidR="00DD40B0" w:rsidRDefault="00DD40B0">
          <w:pPr>
            <w:pStyle w:val="TOC3"/>
            <w:tabs>
              <w:tab w:val="right" w:leader="dot" w:pos="9350"/>
            </w:tabs>
            <w:rPr>
              <w:ins w:id="736" w:author="Fernandes, Richard (he, him, his | il, le, lui)" w:date="2023-07-14T17:35:00Z"/>
              <w:rFonts w:eastAsiaTheme="minorEastAsia"/>
              <w:noProof/>
              <w:kern w:val="2"/>
              <w:lang w:eastAsia="en-CA"/>
              <w14:ligatures w14:val="standardContextual"/>
            </w:rPr>
          </w:pPr>
          <w:ins w:id="737"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"_Toc140248809"</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Canada</w:t>
            </w:r>
            <w:r>
              <w:rPr>
                <w:noProof/>
                <w:webHidden/>
              </w:rPr>
              <w:tab/>
            </w:r>
            <w:r>
              <w:rPr>
                <w:noProof/>
                <w:webHidden/>
              </w:rPr>
              <w:fldChar w:fldCharType="begin"/>
            </w:r>
            <w:r>
              <w:rPr>
                <w:noProof/>
                <w:webHidden/>
              </w:rPr>
              <w:instrText xml:space="preserve"> PAGEREF _Toc140248809 \h </w:instrText>
            </w:r>
            <w:r>
              <w:rPr>
                <w:noProof/>
                <w:webHidden/>
              </w:rPr>
            </w:r>
          </w:ins>
          <w:r>
            <w:rPr>
              <w:noProof/>
              <w:webHidden/>
            </w:rPr>
            <w:fldChar w:fldCharType="separate"/>
          </w:r>
          <w:ins w:id="738"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1C736B4F" w14:textId="5849C9C1" w:rsidR="00DD40B0" w:rsidRDefault="00DD40B0">
          <w:pPr>
            <w:pStyle w:val="TOC2"/>
            <w:tabs>
              <w:tab w:val="right" w:leader="dot" w:pos="9350"/>
            </w:tabs>
            <w:rPr>
              <w:ins w:id="739" w:author="Fernandes, Richard (he, him, his | il, le, lui)" w:date="2023-07-14T17:35:00Z"/>
              <w:rFonts w:eastAsiaTheme="minorEastAsia"/>
              <w:noProof/>
              <w:kern w:val="2"/>
              <w:lang w:eastAsia="en-CA"/>
              <w14:ligatures w14:val="standardContextual"/>
            </w:rPr>
          </w:pPr>
          <w:ins w:id="740"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"_Toc140248810"</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10000</w:t>
            </w:r>
            <w:r>
              <w:rPr>
                <w:noProof/>
                <w:webHidden/>
              </w:rPr>
              <w:tab/>
            </w:r>
            <w:r>
              <w:rPr>
                <w:noProof/>
                <w:webHidden/>
              </w:rPr>
              <w:fldChar w:fldCharType="begin"/>
            </w:r>
            <w:r>
              <w:rPr>
                <w:noProof/>
                <w:webHidden/>
              </w:rPr>
              <w:instrText xml:space="preserve"> PAGEREF _Toc140248810 \h </w:instrText>
            </w:r>
            <w:r>
              <w:rPr>
                <w:noProof/>
                <w:webHidden/>
              </w:rPr>
            </w:r>
          </w:ins>
          <w:r>
            <w:rPr>
              <w:noProof/>
              <w:webHidden/>
            </w:rPr>
            <w:fldChar w:fldCharType="separate"/>
          </w:r>
          <w:ins w:id="741"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12E8825B" w14:textId="32B005D3" w:rsidR="00DD40B0" w:rsidRDefault="00DD40B0">
          <w:pPr>
            <w:pStyle w:val="TOC2"/>
            <w:tabs>
              <w:tab w:val="right" w:leader="dot" w:pos="9350"/>
            </w:tabs>
            <w:rPr>
              <w:ins w:id="742" w:author="Fernandes, Richard (he, him, his | il, le, lui)" w:date="2023-07-14T17:35:00Z"/>
              <w:rFonts w:eastAsiaTheme="minorEastAsia"/>
              <w:noProof/>
              <w:kern w:val="2"/>
              <w:lang w:eastAsia="en-CA"/>
              <w14:ligatures w14:val="standardContextual"/>
            </w:rPr>
          </w:pPr>
          <w:ins w:id="743"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"_Toc140248811"</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41</w:t>
            </w:r>
            <w:r>
              <w:rPr>
                <w:noProof/>
                <w:webHidden/>
              </w:rPr>
              <w:tab/>
            </w:r>
            <w:r>
              <w:rPr>
                <w:noProof/>
                <w:webHidden/>
              </w:rPr>
              <w:fldChar w:fldCharType="begin"/>
            </w:r>
            <w:r>
              <w:rPr>
                <w:noProof/>
                <w:webHidden/>
              </w:rPr>
              <w:instrText xml:space="preserve"> PAGEREF _Toc140248811 \h </w:instrText>
            </w:r>
            <w:r>
              <w:rPr>
                <w:noProof/>
                <w:webHidden/>
              </w:rPr>
            </w:r>
          </w:ins>
          <w:r>
            <w:rPr>
              <w:noProof/>
              <w:webHidden/>
            </w:rPr>
            <w:fldChar w:fldCharType="separate"/>
          </w:r>
          <w:ins w:id="744"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7CDD8990" w14:textId="347F4484" w:rsidR="00DD40B0" w:rsidRDefault="00DD40B0">
          <w:pPr>
            <w:pStyle w:val="TOC2"/>
            <w:tabs>
              <w:tab w:val="right" w:leader="dot" w:pos="9350"/>
            </w:tabs>
            <w:rPr>
              <w:ins w:id="745" w:author="Fernandes, Richard (he, him, his | il, le, lui)" w:date="2023-07-14T17:35:00Z"/>
              <w:rFonts w:eastAsiaTheme="minorEastAsia"/>
              <w:noProof/>
              <w:kern w:val="2"/>
              <w:lang w:eastAsia="en-CA"/>
              <w14:ligatures w14:val="standardContextual"/>
            </w:rPr>
          </w:pPr>
          <w:ins w:id="746"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"_Toc140248812"</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83</w:t>
            </w:r>
            <w:r>
              <w:rPr>
                <w:noProof/>
                <w:webHidden/>
              </w:rPr>
              <w:tab/>
            </w:r>
            <w:r>
              <w:rPr>
                <w:noProof/>
                <w:webHidden/>
              </w:rPr>
              <w:fldChar w:fldCharType="begin"/>
            </w:r>
            <w:r>
              <w:rPr>
                <w:noProof/>
                <w:webHidden/>
              </w:rPr>
              <w:instrText xml:space="preserve"> PAGEREF _Toc140248812 \h </w:instrText>
            </w:r>
            <w:r>
              <w:rPr>
                <w:noProof/>
                <w:webHidden/>
              </w:rPr>
            </w:r>
          </w:ins>
          <w:r>
            <w:rPr>
              <w:noProof/>
              <w:webHidden/>
            </w:rPr>
            <w:fldChar w:fldCharType="separate"/>
          </w:r>
          <w:ins w:id="747"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59F35578" w14:textId="51322FCF" w:rsidR="00DD40B0" w:rsidRDefault="00DD40B0">
          <w:pPr>
            <w:pStyle w:val="TOC2"/>
            <w:tabs>
              <w:tab w:val="right" w:leader="dot" w:pos="9350"/>
            </w:tabs>
            <w:rPr>
              <w:ins w:id="748" w:author="Fernandes, Richard (he, him, his | il, le, lui)" w:date="2023-07-14T17:35:00Z"/>
              <w:rFonts w:eastAsiaTheme="minorEastAsia"/>
              <w:noProof/>
              <w:kern w:val="2"/>
              <w:lang w:eastAsia="en-CA"/>
              <w14:ligatures w14:val="standardContextual"/>
            </w:rPr>
          </w:pPr>
          <w:ins w:id="749"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"_Toc140248813"</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365</w:t>
            </w:r>
            <w:r>
              <w:rPr>
                <w:noProof/>
                <w:webHidden/>
              </w:rPr>
              <w:tab/>
            </w:r>
            <w:r>
              <w:rPr>
                <w:noProof/>
                <w:webHidden/>
              </w:rPr>
              <w:fldChar w:fldCharType="begin"/>
            </w:r>
            <w:r>
              <w:rPr>
                <w:noProof/>
                <w:webHidden/>
              </w:rPr>
              <w:instrText xml:space="preserve"> PAGEREF _Toc140248813 \h </w:instrText>
            </w:r>
            <w:r>
              <w:rPr>
                <w:noProof/>
                <w:webHidden/>
              </w:rPr>
            </w:r>
          </w:ins>
          <w:r>
            <w:rPr>
              <w:noProof/>
              <w:webHidden/>
            </w:rPr>
            <w:fldChar w:fldCharType="separate"/>
          </w:r>
          <w:ins w:id="750"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6722B5AE" w14:textId="7F9BE16A" w:rsidR="00DD40B0" w:rsidRDefault="00DD40B0">
          <w:pPr>
            <w:pStyle w:val="TOC3"/>
            <w:tabs>
              <w:tab w:val="right" w:leader="dot" w:pos="9350"/>
            </w:tabs>
            <w:rPr>
              <w:ins w:id="751" w:author="Fernandes, Richard (he, him, his | il, le, lui)" w:date="2023-07-14T17:35:00Z"/>
              <w:rFonts w:eastAsiaTheme="minorEastAsia"/>
              <w:noProof/>
              <w:kern w:val="2"/>
              <w:lang w:eastAsia="en-CA"/>
              <w14:ligatures w14:val="standardContextual"/>
            </w:rPr>
          </w:pPr>
          <w:ins w:id="752"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"_Toc140248814"</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Northern Arctic</w:t>
            </w:r>
            <w:r>
              <w:rPr>
                <w:noProof/>
                <w:webHidden/>
              </w:rPr>
              <w:tab/>
            </w:r>
            <w:r>
              <w:rPr>
                <w:noProof/>
                <w:webHidden/>
              </w:rPr>
              <w:fldChar w:fldCharType="begin"/>
            </w:r>
            <w:r>
              <w:rPr>
                <w:noProof/>
                <w:webHidden/>
              </w:rPr>
              <w:instrText xml:space="preserve"> PAGEREF _Toc140248814 \h </w:instrText>
            </w:r>
            <w:r>
              <w:rPr>
                <w:noProof/>
                <w:webHidden/>
              </w:rPr>
            </w:r>
          </w:ins>
          <w:r>
            <w:rPr>
              <w:noProof/>
              <w:webHidden/>
            </w:rPr>
            <w:fldChar w:fldCharType="separate"/>
          </w:r>
          <w:ins w:id="753"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39A0D34A" w14:textId="1693F72B" w:rsidR="00DD40B0" w:rsidRDefault="00DD40B0">
          <w:pPr>
            <w:pStyle w:val="TOC2"/>
            <w:tabs>
              <w:tab w:val="right" w:leader="dot" w:pos="9350"/>
            </w:tabs>
            <w:rPr>
              <w:ins w:id="754" w:author="Fernandes, Richard (he, him, his | il, le, lui)" w:date="2023-07-14T17:35:00Z"/>
              <w:rFonts w:eastAsiaTheme="minorEastAsia"/>
              <w:noProof/>
              <w:kern w:val="2"/>
              <w:lang w:eastAsia="en-CA"/>
              <w14:ligatures w14:val="standardContextual"/>
            </w:rPr>
          </w:pPr>
          <w:ins w:id="755"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"_Toc140248815"</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2886</w:t>
            </w:r>
            <w:r>
              <w:rPr>
                <w:noProof/>
                <w:webHidden/>
              </w:rPr>
              <w:tab/>
            </w:r>
            <w:r>
              <w:rPr>
                <w:noProof/>
                <w:webHidden/>
              </w:rPr>
              <w:fldChar w:fldCharType="begin"/>
            </w:r>
            <w:r>
              <w:rPr>
                <w:noProof/>
                <w:webHidden/>
              </w:rPr>
              <w:instrText xml:space="preserve"> PAGEREF _Toc140248815 \h </w:instrText>
            </w:r>
            <w:r>
              <w:rPr>
                <w:noProof/>
                <w:webHidden/>
              </w:rPr>
            </w:r>
          </w:ins>
          <w:r>
            <w:rPr>
              <w:noProof/>
              <w:webHidden/>
            </w:rPr>
            <w:fldChar w:fldCharType="separate"/>
          </w:r>
          <w:ins w:id="756"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69D69A1E" w14:textId="52831869" w:rsidR="00DD40B0" w:rsidRDefault="00DD40B0">
          <w:pPr>
            <w:pStyle w:val="TOC2"/>
            <w:tabs>
              <w:tab w:val="right" w:leader="dot" w:pos="9350"/>
            </w:tabs>
            <w:rPr>
              <w:ins w:id="757" w:author="Fernandes, Richard (he, him, his | il, le, lui)" w:date="2023-07-14T17:35:00Z"/>
              <w:rFonts w:eastAsiaTheme="minorEastAsia"/>
              <w:noProof/>
              <w:kern w:val="2"/>
              <w:lang w:eastAsia="en-CA"/>
              <w14:ligatures w14:val="standardContextual"/>
            </w:rPr>
          </w:pPr>
          <w:ins w:id="758"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"_Toc140248816"</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58</w:t>
            </w:r>
            <w:r>
              <w:rPr>
                <w:noProof/>
                <w:webHidden/>
              </w:rPr>
              <w:tab/>
            </w:r>
            <w:r>
              <w:rPr>
                <w:noProof/>
                <w:webHidden/>
              </w:rPr>
              <w:fldChar w:fldCharType="begin"/>
            </w:r>
            <w:r>
              <w:rPr>
                <w:noProof/>
                <w:webHidden/>
              </w:rPr>
              <w:instrText xml:space="preserve"> PAGEREF _Toc140248816 \h </w:instrText>
            </w:r>
            <w:r>
              <w:rPr>
                <w:noProof/>
                <w:webHidden/>
              </w:rPr>
            </w:r>
          </w:ins>
          <w:r>
            <w:rPr>
              <w:noProof/>
              <w:webHidden/>
            </w:rPr>
            <w:fldChar w:fldCharType="separate"/>
          </w:r>
          <w:ins w:id="759"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68E361BD" w14:textId="21736537" w:rsidR="00DD40B0" w:rsidRDefault="00DD40B0">
          <w:pPr>
            <w:pStyle w:val="TOC2"/>
            <w:tabs>
              <w:tab w:val="right" w:leader="dot" w:pos="9350"/>
            </w:tabs>
            <w:rPr>
              <w:ins w:id="760" w:author="Fernandes, Richard (he, him, his | il, le, lui)" w:date="2023-07-14T17:35:00Z"/>
              <w:rFonts w:eastAsiaTheme="minorEastAsia"/>
              <w:noProof/>
              <w:kern w:val="2"/>
              <w:lang w:eastAsia="en-CA"/>
              <w14:ligatures w14:val="standardContextual"/>
            </w:rPr>
          </w:pPr>
          <w:ins w:id="761"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"_Toc140248817"</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83</w:t>
            </w:r>
            <w:r>
              <w:rPr>
                <w:noProof/>
                <w:webHidden/>
              </w:rPr>
              <w:tab/>
            </w:r>
            <w:r>
              <w:rPr>
                <w:noProof/>
                <w:webHidden/>
              </w:rPr>
              <w:fldChar w:fldCharType="begin"/>
            </w:r>
            <w:r>
              <w:rPr>
                <w:noProof/>
                <w:webHidden/>
              </w:rPr>
              <w:instrText xml:space="preserve"> PAGEREF _Toc140248817 \h </w:instrText>
            </w:r>
            <w:r>
              <w:rPr>
                <w:noProof/>
                <w:webHidden/>
              </w:rPr>
            </w:r>
          </w:ins>
          <w:r>
            <w:rPr>
              <w:noProof/>
              <w:webHidden/>
            </w:rPr>
            <w:fldChar w:fldCharType="separate"/>
          </w:r>
          <w:ins w:id="762"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76297EA0" w14:textId="3A9BC620" w:rsidR="00DD40B0" w:rsidRDefault="00DD40B0">
          <w:pPr>
            <w:pStyle w:val="TOC2"/>
            <w:tabs>
              <w:tab w:val="right" w:leader="dot" w:pos="9350"/>
            </w:tabs>
            <w:rPr>
              <w:ins w:id="763" w:author="Fernandes, Richard (he, him, his | il, le, lui)" w:date="2023-07-14T17:35:00Z"/>
              <w:rFonts w:eastAsiaTheme="minorEastAsia"/>
              <w:noProof/>
              <w:kern w:val="2"/>
              <w:lang w:eastAsia="en-CA"/>
              <w14:ligatures w14:val="standardContextual"/>
            </w:rPr>
          </w:pPr>
          <w:ins w:id="764"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"_Toc140248818"</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294</w:t>
            </w:r>
            <w:r>
              <w:rPr>
                <w:noProof/>
                <w:webHidden/>
              </w:rPr>
              <w:tab/>
            </w:r>
            <w:r>
              <w:rPr>
                <w:noProof/>
                <w:webHidden/>
              </w:rPr>
              <w:fldChar w:fldCharType="begin"/>
            </w:r>
            <w:r>
              <w:rPr>
                <w:noProof/>
                <w:webHidden/>
              </w:rPr>
              <w:instrText xml:space="preserve"> PAGEREF _Toc140248818 \h </w:instrText>
            </w:r>
            <w:r>
              <w:rPr>
                <w:noProof/>
                <w:webHidden/>
              </w:rPr>
            </w:r>
          </w:ins>
          <w:r>
            <w:rPr>
              <w:noProof/>
              <w:webHidden/>
            </w:rPr>
            <w:fldChar w:fldCharType="separate"/>
          </w:r>
          <w:ins w:id="765"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30EBC0B4" w14:textId="6C562F22" w:rsidR="00DD40B0" w:rsidRDefault="00DD40B0">
          <w:pPr>
            <w:pStyle w:val="TOC2"/>
            <w:tabs>
              <w:tab w:val="right" w:leader="dot" w:pos="9350"/>
            </w:tabs>
            <w:rPr>
              <w:ins w:id="766" w:author="Fernandes, Richard (he, him, his | il, le, lui)" w:date="2023-07-14T17:35:00Z"/>
              <w:rFonts w:eastAsiaTheme="minorEastAsia"/>
              <w:noProof/>
              <w:kern w:val="2"/>
              <w:lang w:eastAsia="en-CA"/>
              <w14:ligatures w14:val="standardContextual"/>
            </w:rPr>
          </w:pPr>
          <w:ins w:id="767"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"_Toc140248819"</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1673</w:t>
            </w:r>
            <w:r>
              <w:rPr>
                <w:noProof/>
                <w:webHidden/>
              </w:rPr>
              <w:tab/>
            </w:r>
            <w:r>
              <w:rPr>
                <w:noProof/>
                <w:webHidden/>
              </w:rPr>
              <w:fldChar w:fldCharType="begin"/>
            </w:r>
            <w:r>
              <w:rPr>
                <w:noProof/>
                <w:webHidden/>
              </w:rPr>
              <w:instrText xml:space="preserve"> PAGEREF _Toc140248819 \h </w:instrText>
            </w:r>
            <w:r>
              <w:rPr>
                <w:noProof/>
                <w:webHidden/>
              </w:rPr>
            </w:r>
          </w:ins>
          <w:r>
            <w:rPr>
              <w:noProof/>
              <w:webHidden/>
            </w:rPr>
            <w:fldChar w:fldCharType="separate"/>
          </w:r>
          <w:ins w:id="768"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5F4C878A" w14:textId="6BC65254" w:rsidR="00DD40B0" w:rsidRDefault="00DD40B0">
          <w:pPr>
            <w:pStyle w:val="TOC2"/>
            <w:tabs>
              <w:tab w:val="right" w:leader="dot" w:pos="9350"/>
            </w:tabs>
            <w:rPr>
              <w:ins w:id="769" w:author="Fernandes, Richard (he, him, his | il, le, lui)" w:date="2023-07-14T17:35:00Z"/>
              <w:rFonts w:eastAsiaTheme="minorEastAsia"/>
              <w:noProof/>
              <w:kern w:val="2"/>
              <w:lang w:eastAsia="en-CA"/>
              <w14:ligatures w14:val="standardContextual"/>
            </w:rPr>
          </w:pPr>
          <w:ins w:id="770"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"_Toc140248820"</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53</w:t>
            </w:r>
            <w:r>
              <w:rPr>
                <w:noProof/>
                <w:webHidden/>
              </w:rPr>
              <w:tab/>
            </w:r>
            <w:r>
              <w:rPr>
                <w:noProof/>
                <w:webHidden/>
              </w:rPr>
              <w:fldChar w:fldCharType="begin"/>
            </w:r>
            <w:r>
              <w:rPr>
                <w:noProof/>
                <w:webHidden/>
              </w:rPr>
              <w:instrText xml:space="preserve"> PAGEREF _Toc140248820 \h </w:instrText>
            </w:r>
            <w:r>
              <w:rPr>
                <w:noProof/>
                <w:webHidden/>
              </w:rPr>
            </w:r>
          </w:ins>
          <w:r>
            <w:rPr>
              <w:noProof/>
              <w:webHidden/>
            </w:rPr>
            <w:fldChar w:fldCharType="separate"/>
          </w:r>
          <w:ins w:id="771"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15F8A448" w14:textId="2DE8A9A4" w:rsidR="00DD40B0" w:rsidRDefault="00DD40B0">
          <w:pPr>
            <w:pStyle w:val="TOC2"/>
            <w:tabs>
              <w:tab w:val="right" w:leader="dot" w:pos="9350"/>
            </w:tabs>
            <w:rPr>
              <w:ins w:id="772" w:author="Fernandes, Richard (he, him, his | il, le, lui)" w:date="2023-07-14T17:35:00Z"/>
              <w:rFonts w:eastAsiaTheme="minorEastAsia"/>
              <w:noProof/>
              <w:kern w:val="2"/>
              <w:lang w:eastAsia="en-CA"/>
              <w14:ligatures w14:val="standardContextual"/>
            </w:rPr>
          </w:pPr>
          <w:ins w:id="773"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"_Toc140248821"</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72</w:t>
            </w:r>
            <w:r>
              <w:rPr>
                <w:noProof/>
                <w:webHidden/>
              </w:rPr>
              <w:tab/>
            </w:r>
            <w:r>
              <w:rPr>
                <w:noProof/>
                <w:webHidden/>
              </w:rPr>
              <w:fldChar w:fldCharType="begin"/>
            </w:r>
            <w:r>
              <w:rPr>
                <w:noProof/>
                <w:webHidden/>
              </w:rPr>
              <w:instrText xml:space="preserve"> PAGEREF _Toc140248821 \h </w:instrText>
            </w:r>
            <w:r>
              <w:rPr>
                <w:noProof/>
                <w:webHidden/>
              </w:rPr>
            </w:r>
          </w:ins>
          <w:r>
            <w:rPr>
              <w:noProof/>
              <w:webHidden/>
            </w:rPr>
            <w:fldChar w:fldCharType="separate"/>
          </w:r>
          <w:ins w:id="774"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7EC32E40" w14:textId="061B56D4" w:rsidR="00DD40B0" w:rsidRDefault="00DD40B0">
          <w:pPr>
            <w:pStyle w:val="TOC2"/>
            <w:tabs>
              <w:tab w:val="right" w:leader="dot" w:pos="9350"/>
            </w:tabs>
            <w:rPr>
              <w:ins w:id="775" w:author="Fernandes, Richard (he, him, his | il, le, lui)" w:date="2023-07-14T17:35:00Z"/>
              <w:rFonts w:eastAsiaTheme="minorEastAsia"/>
              <w:noProof/>
              <w:kern w:val="2"/>
              <w:lang w:eastAsia="en-CA"/>
              <w14:ligatures w14:val="standardContextual"/>
            </w:rPr>
          </w:pPr>
          <w:ins w:id="776"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"_Toc140248822"</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308</w:t>
            </w:r>
            <w:r>
              <w:rPr>
                <w:noProof/>
                <w:webHidden/>
              </w:rPr>
              <w:tab/>
            </w:r>
            <w:r>
              <w:rPr>
                <w:noProof/>
                <w:webHidden/>
              </w:rPr>
              <w:fldChar w:fldCharType="begin"/>
            </w:r>
            <w:r>
              <w:rPr>
                <w:noProof/>
                <w:webHidden/>
              </w:rPr>
              <w:instrText xml:space="preserve"> PAGEREF _Toc140248822 \h </w:instrText>
            </w:r>
            <w:r>
              <w:rPr>
                <w:noProof/>
                <w:webHidden/>
              </w:rPr>
            </w:r>
          </w:ins>
          <w:r>
            <w:rPr>
              <w:noProof/>
              <w:webHidden/>
            </w:rPr>
            <w:fldChar w:fldCharType="separate"/>
          </w:r>
          <w:ins w:id="777"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20D25420" w14:textId="30951156" w:rsidR="00DD40B0" w:rsidRDefault="00DD40B0">
          <w:pPr>
            <w:pStyle w:val="TOC2"/>
            <w:tabs>
              <w:tab w:val="right" w:leader="dot" w:pos="9350"/>
            </w:tabs>
            <w:rPr>
              <w:ins w:id="778" w:author="Fernandes, Richard (he, him, his | il, le, lui)" w:date="2023-07-14T17:35:00Z"/>
              <w:rFonts w:eastAsiaTheme="minorEastAsia"/>
              <w:noProof/>
              <w:kern w:val="2"/>
              <w:lang w:eastAsia="en-CA"/>
              <w14:ligatures w14:val="standardContextual"/>
            </w:rPr>
          </w:pPr>
          <w:ins w:id="779"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"_Toc140248823"</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338</w:t>
            </w:r>
            <w:r>
              <w:rPr>
                <w:noProof/>
                <w:webHidden/>
              </w:rPr>
              <w:tab/>
            </w:r>
            <w:r>
              <w:rPr>
                <w:noProof/>
                <w:webHidden/>
              </w:rPr>
              <w:fldChar w:fldCharType="begin"/>
            </w:r>
            <w:r>
              <w:rPr>
                <w:noProof/>
                <w:webHidden/>
              </w:rPr>
              <w:instrText xml:space="preserve"> PAGEREF _Toc140248823 \h </w:instrText>
            </w:r>
            <w:r>
              <w:rPr>
                <w:noProof/>
                <w:webHidden/>
              </w:rPr>
            </w:r>
          </w:ins>
          <w:r>
            <w:rPr>
              <w:noProof/>
              <w:webHidden/>
            </w:rPr>
            <w:fldChar w:fldCharType="separate"/>
          </w:r>
          <w:ins w:id="780"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3FF2014E" w14:textId="189BC6F7" w:rsidR="00DD40B0" w:rsidRDefault="00DD40B0">
          <w:pPr>
            <w:pStyle w:val="TOC2"/>
            <w:tabs>
              <w:tab w:val="right" w:leader="dot" w:pos="9350"/>
            </w:tabs>
            <w:rPr>
              <w:ins w:id="781" w:author="Fernandes, Richard (he, him, his | il, le, lui)" w:date="2023-07-14T17:35:00Z"/>
              <w:rFonts w:eastAsiaTheme="minorEastAsia"/>
              <w:noProof/>
              <w:kern w:val="2"/>
              <w:lang w:eastAsia="en-CA"/>
              <w14:ligatures w14:val="standardContextual"/>
            </w:rPr>
          </w:pPr>
          <w:ins w:id="782"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"_Toc140248824"</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57</w:t>
            </w:r>
            <w:r>
              <w:rPr>
                <w:noProof/>
                <w:webHidden/>
              </w:rPr>
              <w:tab/>
            </w:r>
            <w:r>
              <w:rPr>
                <w:noProof/>
                <w:webHidden/>
              </w:rPr>
              <w:fldChar w:fldCharType="begin"/>
            </w:r>
            <w:r>
              <w:rPr>
                <w:noProof/>
                <w:webHidden/>
              </w:rPr>
              <w:instrText xml:space="preserve"> PAGEREF _Toc140248824 \h </w:instrText>
            </w:r>
            <w:r>
              <w:rPr>
                <w:noProof/>
                <w:webHidden/>
              </w:rPr>
            </w:r>
          </w:ins>
          <w:r>
            <w:rPr>
              <w:noProof/>
              <w:webHidden/>
            </w:rPr>
            <w:fldChar w:fldCharType="separate"/>
          </w:r>
          <w:ins w:id="783"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4228D139" w14:textId="43CF487F" w:rsidR="00DD40B0" w:rsidRDefault="00DD40B0">
          <w:pPr>
            <w:pStyle w:val="TOC2"/>
            <w:tabs>
              <w:tab w:val="right" w:leader="dot" w:pos="9350"/>
            </w:tabs>
            <w:rPr>
              <w:ins w:id="784" w:author="Fernandes, Richard (he, him, his | il, le, lui)" w:date="2023-07-14T17:35:00Z"/>
              <w:rFonts w:eastAsiaTheme="minorEastAsia"/>
              <w:noProof/>
              <w:kern w:val="2"/>
              <w:lang w:eastAsia="en-CA"/>
              <w14:ligatures w14:val="standardContextual"/>
            </w:rPr>
          </w:pPr>
          <w:ins w:id="785"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"_Toc140248825"</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83</w:t>
            </w:r>
            <w:r>
              <w:rPr>
                <w:noProof/>
                <w:webHidden/>
              </w:rPr>
              <w:tab/>
            </w:r>
            <w:r>
              <w:rPr>
                <w:noProof/>
                <w:webHidden/>
              </w:rPr>
              <w:fldChar w:fldCharType="begin"/>
            </w:r>
            <w:r>
              <w:rPr>
                <w:noProof/>
                <w:webHidden/>
              </w:rPr>
              <w:instrText xml:space="preserve"> PAGEREF _Toc140248825 \h </w:instrText>
            </w:r>
            <w:r>
              <w:rPr>
                <w:noProof/>
                <w:webHidden/>
              </w:rPr>
            </w:r>
          </w:ins>
          <w:r>
            <w:rPr>
              <w:noProof/>
              <w:webHidden/>
            </w:rPr>
            <w:fldChar w:fldCharType="separate"/>
          </w:r>
          <w:ins w:id="786"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32EF40EA" w14:textId="32932504" w:rsidR="00DD40B0" w:rsidRDefault="00DD40B0">
          <w:pPr>
            <w:pStyle w:val="TOC2"/>
            <w:tabs>
              <w:tab w:val="right" w:leader="dot" w:pos="9350"/>
            </w:tabs>
            <w:rPr>
              <w:ins w:id="787" w:author="Fernandes, Richard (he, him, his | il, le, lui)" w:date="2023-07-14T17:35:00Z"/>
              <w:rFonts w:eastAsiaTheme="minorEastAsia"/>
              <w:noProof/>
              <w:kern w:val="2"/>
              <w:lang w:eastAsia="en-CA"/>
              <w14:ligatures w14:val="standardContextual"/>
            </w:rPr>
          </w:pPr>
          <w:ins w:id="788"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"_Toc140248826"</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308</w:t>
            </w:r>
            <w:r>
              <w:rPr>
                <w:noProof/>
                <w:webHidden/>
              </w:rPr>
              <w:tab/>
            </w:r>
            <w:r>
              <w:rPr>
                <w:noProof/>
                <w:webHidden/>
              </w:rPr>
              <w:fldChar w:fldCharType="begin"/>
            </w:r>
            <w:r>
              <w:rPr>
                <w:noProof/>
                <w:webHidden/>
              </w:rPr>
              <w:instrText xml:space="preserve"> PAGEREF _Toc140248826 \h </w:instrText>
            </w:r>
            <w:r>
              <w:rPr>
                <w:noProof/>
                <w:webHidden/>
              </w:rPr>
            </w:r>
          </w:ins>
          <w:r>
            <w:rPr>
              <w:noProof/>
              <w:webHidden/>
            </w:rPr>
            <w:fldChar w:fldCharType="separate"/>
          </w:r>
          <w:ins w:id="789"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1F9A163E" w14:textId="7EAD6E56" w:rsidR="00DD40B0" w:rsidRDefault="00DD40B0">
          <w:pPr>
            <w:pStyle w:val="TOC2"/>
            <w:tabs>
              <w:tab w:val="right" w:leader="dot" w:pos="9350"/>
            </w:tabs>
            <w:rPr>
              <w:ins w:id="790" w:author="Fernandes, Richard (he, him, his | il, le, lui)" w:date="2023-07-14T17:35:00Z"/>
              <w:rFonts w:eastAsiaTheme="minorEastAsia"/>
              <w:noProof/>
              <w:kern w:val="2"/>
              <w:lang w:eastAsia="en-CA"/>
              <w14:ligatures w14:val="standardContextual"/>
            </w:rPr>
          </w:pPr>
          <w:ins w:id="791"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"_Toc140248827"</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265</w:t>
            </w:r>
            <w:r>
              <w:rPr>
                <w:noProof/>
                <w:webHidden/>
              </w:rPr>
              <w:tab/>
            </w:r>
            <w:r>
              <w:rPr>
                <w:noProof/>
                <w:webHidden/>
              </w:rPr>
              <w:fldChar w:fldCharType="begin"/>
            </w:r>
            <w:r>
              <w:rPr>
                <w:noProof/>
                <w:webHidden/>
              </w:rPr>
              <w:instrText xml:space="preserve"> PAGEREF _Toc140248827 \h </w:instrText>
            </w:r>
            <w:r>
              <w:rPr>
                <w:noProof/>
                <w:webHidden/>
              </w:rPr>
            </w:r>
          </w:ins>
          <w:r>
            <w:rPr>
              <w:noProof/>
              <w:webHidden/>
            </w:rPr>
            <w:fldChar w:fldCharType="separate"/>
          </w:r>
          <w:ins w:id="792"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75541C11" w14:textId="084E860D" w:rsidR="00DD40B0" w:rsidRDefault="00DD40B0">
          <w:pPr>
            <w:pStyle w:val="TOC2"/>
            <w:tabs>
              <w:tab w:val="right" w:leader="dot" w:pos="9350"/>
            </w:tabs>
            <w:rPr>
              <w:ins w:id="793" w:author="Fernandes, Richard (he, him, his | il, le, lui)" w:date="2023-07-14T17:35:00Z"/>
              <w:rFonts w:eastAsiaTheme="minorEastAsia"/>
              <w:noProof/>
              <w:kern w:val="2"/>
              <w:lang w:eastAsia="en-CA"/>
              <w14:ligatures w14:val="standardContextual"/>
            </w:rPr>
          </w:pPr>
          <w:ins w:id="794"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"_Toc140248828"</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60</w:t>
            </w:r>
            <w:r>
              <w:rPr>
                <w:noProof/>
                <w:webHidden/>
              </w:rPr>
              <w:tab/>
            </w:r>
            <w:r>
              <w:rPr>
                <w:noProof/>
                <w:webHidden/>
              </w:rPr>
              <w:fldChar w:fldCharType="begin"/>
            </w:r>
            <w:r>
              <w:rPr>
                <w:noProof/>
                <w:webHidden/>
              </w:rPr>
              <w:instrText xml:space="preserve"> PAGEREF _Toc140248828 \h </w:instrText>
            </w:r>
            <w:r>
              <w:rPr>
                <w:noProof/>
                <w:webHidden/>
              </w:rPr>
            </w:r>
          </w:ins>
          <w:r>
            <w:rPr>
              <w:noProof/>
              <w:webHidden/>
            </w:rPr>
            <w:fldChar w:fldCharType="separate"/>
          </w:r>
          <w:ins w:id="795"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36C5A652" w14:textId="75905B83" w:rsidR="00DD40B0" w:rsidRDefault="00DD40B0">
          <w:pPr>
            <w:pStyle w:val="TOC2"/>
            <w:tabs>
              <w:tab w:val="right" w:leader="dot" w:pos="9350"/>
            </w:tabs>
            <w:rPr>
              <w:ins w:id="796" w:author="Fernandes, Richard (he, him, his | il, le, lui)" w:date="2023-07-14T17:35:00Z"/>
              <w:rFonts w:eastAsiaTheme="minorEastAsia"/>
              <w:noProof/>
              <w:kern w:val="2"/>
              <w:lang w:eastAsia="en-CA"/>
              <w14:ligatures w14:val="standardContextual"/>
            </w:rPr>
          </w:pPr>
          <w:ins w:id="797" w:author="Fernandes, Richard (he, him, his | il, le, lui)" w:date="2023-07-14T17:35:00Z">
            <w:r w:rsidRPr="00C61FC4">
              <w:rPr>
                <w:rStyle w:val="Hyperlink"/>
                <w:noProof/>
              </w:rPr>
              <w:lastRenderedPageBreak/>
              <w:fldChar w:fldCharType="begin"/>
            </w:r>
            <w:r w:rsidRPr="00C61FC4">
              <w:rPr>
                <w:rStyle w:val="Hyperlink"/>
                <w:noProof/>
              </w:rPr>
              <w:instrText xml:space="preserve"> </w:instrText>
            </w:r>
            <w:r>
              <w:rPr>
                <w:noProof/>
              </w:rPr>
              <w:instrText>HYPERLINK \l "_Toc140248829"</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70</w:t>
            </w:r>
            <w:r>
              <w:rPr>
                <w:noProof/>
                <w:webHidden/>
              </w:rPr>
              <w:tab/>
            </w:r>
            <w:r>
              <w:rPr>
                <w:noProof/>
                <w:webHidden/>
              </w:rPr>
              <w:fldChar w:fldCharType="begin"/>
            </w:r>
            <w:r>
              <w:rPr>
                <w:noProof/>
                <w:webHidden/>
              </w:rPr>
              <w:instrText xml:space="preserve"> PAGEREF _Toc140248829 \h </w:instrText>
            </w:r>
            <w:r>
              <w:rPr>
                <w:noProof/>
                <w:webHidden/>
              </w:rPr>
            </w:r>
          </w:ins>
          <w:r>
            <w:rPr>
              <w:noProof/>
              <w:webHidden/>
            </w:rPr>
            <w:fldChar w:fldCharType="separate"/>
          </w:r>
          <w:ins w:id="798"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578A723A" w14:textId="3C1F4FED" w:rsidR="00DD40B0" w:rsidRDefault="00DD40B0">
          <w:pPr>
            <w:pStyle w:val="TOC2"/>
            <w:tabs>
              <w:tab w:val="right" w:leader="dot" w:pos="9350"/>
            </w:tabs>
            <w:rPr>
              <w:ins w:id="799" w:author="Fernandes, Richard (he, him, his | il, le, lui)" w:date="2023-07-14T17:35:00Z"/>
              <w:rFonts w:eastAsiaTheme="minorEastAsia"/>
              <w:noProof/>
              <w:kern w:val="2"/>
              <w:lang w:eastAsia="en-CA"/>
              <w14:ligatures w14:val="standardContextual"/>
            </w:rPr>
          </w:pPr>
          <w:ins w:id="800"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"_Toc140248830"</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308</w:t>
            </w:r>
            <w:r>
              <w:rPr>
                <w:noProof/>
                <w:webHidden/>
              </w:rPr>
              <w:tab/>
            </w:r>
            <w:r>
              <w:rPr>
                <w:noProof/>
                <w:webHidden/>
              </w:rPr>
              <w:fldChar w:fldCharType="begin"/>
            </w:r>
            <w:r>
              <w:rPr>
                <w:noProof/>
                <w:webHidden/>
              </w:rPr>
              <w:instrText xml:space="preserve"> PAGEREF _Toc140248830 \h </w:instrText>
            </w:r>
            <w:r>
              <w:rPr>
                <w:noProof/>
                <w:webHidden/>
              </w:rPr>
            </w:r>
          </w:ins>
          <w:r>
            <w:rPr>
              <w:noProof/>
              <w:webHidden/>
            </w:rPr>
            <w:fldChar w:fldCharType="separate"/>
          </w:r>
          <w:ins w:id="801"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754CFE1F" w14:textId="06CF14EA" w:rsidR="00DD40B0" w:rsidRDefault="00DD40B0">
          <w:pPr>
            <w:pStyle w:val="TOC2"/>
            <w:tabs>
              <w:tab w:val="right" w:leader="dot" w:pos="9350"/>
            </w:tabs>
            <w:rPr>
              <w:ins w:id="802" w:author="Fernandes, Richard (he, him, his | il, le, lui)" w:date="2023-07-14T17:35:00Z"/>
              <w:rFonts w:eastAsiaTheme="minorEastAsia"/>
              <w:noProof/>
              <w:kern w:val="2"/>
              <w:lang w:eastAsia="en-CA"/>
              <w14:ligatures w14:val="standardContextual"/>
            </w:rPr>
          </w:pPr>
          <w:ins w:id="803"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"_Toc140248831"</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468</w:t>
            </w:r>
            <w:r>
              <w:rPr>
                <w:noProof/>
                <w:webHidden/>
              </w:rPr>
              <w:tab/>
            </w:r>
            <w:r>
              <w:rPr>
                <w:noProof/>
                <w:webHidden/>
              </w:rPr>
              <w:fldChar w:fldCharType="begin"/>
            </w:r>
            <w:r>
              <w:rPr>
                <w:noProof/>
                <w:webHidden/>
              </w:rPr>
              <w:instrText xml:space="preserve"> PAGEREF _Toc140248831 \h </w:instrText>
            </w:r>
            <w:r>
              <w:rPr>
                <w:noProof/>
                <w:webHidden/>
              </w:rPr>
            </w:r>
          </w:ins>
          <w:r>
            <w:rPr>
              <w:noProof/>
              <w:webHidden/>
            </w:rPr>
            <w:fldChar w:fldCharType="separate"/>
          </w:r>
          <w:ins w:id="804"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25BDF069" w14:textId="0BAF810D" w:rsidR="00DD40B0" w:rsidRDefault="00DD40B0">
          <w:pPr>
            <w:pStyle w:val="TOC2"/>
            <w:tabs>
              <w:tab w:val="right" w:leader="dot" w:pos="9350"/>
            </w:tabs>
            <w:rPr>
              <w:ins w:id="805" w:author="Fernandes, Richard (he, him, his | il, le, lui)" w:date="2023-07-14T17:35:00Z"/>
              <w:rFonts w:eastAsiaTheme="minorEastAsia"/>
              <w:noProof/>
              <w:kern w:val="2"/>
              <w:lang w:eastAsia="en-CA"/>
              <w14:ligatures w14:val="standardContextual"/>
            </w:rPr>
          </w:pPr>
          <w:ins w:id="806"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"_Toc140248832"</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56</w:t>
            </w:r>
            <w:r>
              <w:rPr>
                <w:noProof/>
                <w:webHidden/>
              </w:rPr>
              <w:tab/>
            </w:r>
            <w:r>
              <w:rPr>
                <w:noProof/>
                <w:webHidden/>
              </w:rPr>
              <w:fldChar w:fldCharType="begin"/>
            </w:r>
            <w:r>
              <w:rPr>
                <w:noProof/>
                <w:webHidden/>
              </w:rPr>
              <w:instrText xml:space="preserve"> PAGEREF _Toc140248832 \h </w:instrText>
            </w:r>
            <w:r>
              <w:rPr>
                <w:noProof/>
                <w:webHidden/>
              </w:rPr>
            </w:r>
          </w:ins>
          <w:r>
            <w:rPr>
              <w:noProof/>
              <w:webHidden/>
            </w:rPr>
            <w:fldChar w:fldCharType="separate"/>
          </w:r>
          <w:ins w:id="807"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02BCBD72" w14:textId="352ED3F2" w:rsidR="00DD40B0" w:rsidRDefault="00DD40B0">
          <w:pPr>
            <w:pStyle w:val="TOC2"/>
            <w:tabs>
              <w:tab w:val="right" w:leader="dot" w:pos="9350"/>
            </w:tabs>
            <w:rPr>
              <w:ins w:id="808" w:author="Fernandes, Richard (he, him, his | il, le, lui)" w:date="2023-07-14T17:35:00Z"/>
              <w:rFonts w:eastAsiaTheme="minorEastAsia"/>
              <w:noProof/>
              <w:kern w:val="2"/>
              <w:lang w:eastAsia="en-CA"/>
              <w14:ligatures w14:val="standardContextual"/>
            </w:rPr>
          </w:pPr>
          <w:ins w:id="809"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"_Toc140248833"</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65</w:t>
            </w:r>
            <w:r>
              <w:rPr>
                <w:noProof/>
                <w:webHidden/>
              </w:rPr>
              <w:tab/>
            </w:r>
            <w:r>
              <w:rPr>
                <w:noProof/>
                <w:webHidden/>
              </w:rPr>
              <w:fldChar w:fldCharType="begin"/>
            </w:r>
            <w:r>
              <w:rPr>
                <w:noProof/>
                <w:webHidden/>
              </w:rPr>
              <w:instrText xml:space="preserve"> PAGEREF _Toc140248833 \h </w:instrText>
            </w:r>
            <w:r>
              <w:rPr>
                <w:noProof/>
                <w:webHidden/>
              </w:rPr>
            </w:r>
          </w:ins>
          <w:r>
            <w:rPr>
              <w:noProof/>
              <w:webHidden/>
            </w:rPr>
            <w:fldChar w:fldCharType="separate"/>
          </w:r>
          <w:ins w:id="810"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1DBC74F7" w14:textId="4972216D" w:rsidR="00DD40B0" w:rsidRDefault="00DD40B0">
          <w:pPr>
            <w:pStyle w:val="TOC2"/>
            <w:tabs>
              <w:tab w:val="right" w:leader="dot" w:pos="9350"/>
            </w:tabs>
            <w:rPr>
              <w:ins w:id="811" w:author="Fernandes, Richard (he, him, his | il, le, lui)" w:date="2023-07-14T17:35:00Z"/>
              <w:rFonts w:eastAsiaTheme="minorEastAsia"/>
              <w:noProof/>
              <w:kern w:val="2"/>
              <w:lang w:eastAsia="en-CA"/>
              <w14:ligatures w14:val="standardContextual"/>
            </w:rPr>
          </w:pPr>
          <w:ins w:id="812"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"_Toc140248834"</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322</w:t>
            </w:r>
            <w:r>
              <w:rPr>
                <w:noProof/>
                <w:webHidden/>
              </w:rPr>
              <w:tab/>
            </w:r>
            <w:r>
              <w:rPr>
                <w:noProof/>
                <w:webHidden/>
              </w:rPr>
              <w:fldChar w:fldCharType="begin"/>
            </w:r>
            <w:r>
              <w:rPr>
                <w:noProof/>
                <w:webHidden/>
              </w:rPr>
              <w:instrText xml:space="preserve"> PAGEREF _Toc140248834 \h </w:instrText>
            </w:r>
            <w:r>
              <w:rPr>
                <w:noProof/>
                <w:webHidden/>
              </w:rPr>
            </w:r>
          </w:ins>
          <w:r>
            <w:rPr>
              <w:noProof/>
              <w:webHidden/>
            </w:rPr>
            <w:fldChar w:fldCharType="separate"/>
          </w:r>
          <w:ins w:id="813"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61DFE433" w14:textId="331DA839" w:rsidR="00DD40B0" w:rsidRDefault="00DD40B0">
          <w:pPr>
            <w:pStyle w:val="TOC2"/>
            <w:tabs>
              <w:tab w:val="right" w:leader="dot" w:pos="9350"/>
            </w:tabs>
            <w:rPr>
              <w:ins w:id="814" w:author="Fernandes, Richard (he, him, his | il, le, lui)" w:date="2023-07-14T17:35:00Z"/>
              <w:rFonts w:eastAsiaTheme="minorEastAsia"/>
              <w:noProof/>
              <w:kern w:val="2"/>
              <w:lang w:eastAsia="en-CA"/>
              <w14:ligatures w14:val="standardContextual"/>
            </w:rPr>
          </w:pPr>
          <w:ins w:id="815"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"_Toc140248835"</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816</w:t>
            </w:r>
            <w:r>
              <w:rPr>
                <w:noProof/>
                <w:webHidden/>
              </w:rPr>
              <w:tab/>
            </w:r>
            <w:r>
              <w:rPr>
                <w:noProof/>
                <w:webHidden/>
              </w:rPr>
              <w:fldChar w:fldCharType="begin"/>
            </w:r>
            <w:r>
              <w:rPr>
                <w:noProof/>
                <w:webHidden/>
              </w:rPr>
              <w:instrText xml:space="preserve"> PAGEREF _Toc140248835 \h </w:instrText>
            </w:r>
            <w:r>
              <w:rPr>
                <w:noProof/>
                <w:webHidden/>
              </w:rPr>
            </w:r>
          </w:ins>
          <w:r>
            <w:rPr>
              <w:noProof/>
              <w:webHidden/>
            </w:rPr>
            <w:fldChar w:fldCharType="separate"/>
          </w:r>
          <w:ins w:id="816"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65425968" w14:textId="64591614" w:rsidR="00DD40B0" w:rsidRDefault="00DD40B0">
          <w:pPr>
            <w:pStyle w:val="TOC2"/>
            <w:tabs>
              <w:tab w:val="right" w:leader="dot" w:pos="9350"/>
            </w:tabs>
            <w:rPr>
              <w:ins w:id="817" w:author="Fernandes, Richard (he, him, his | il, le, lui)" w:date="2023-07-14T17:35:00Z"/>
              <w:rFonts w:eastAsiaTheme="minorEastAsia"/>
              <w:noProof/>
              <w:kern w:val="2"/>
              <w:lang w:eastAsia="en-CA"/>
              <w14:ligatures w14:val="standardContextual"/>
            </w:rPr>
          </w:pPr>
          <w:ins w:id="818"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"_Toc140248836"</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51</w:t>
            </w:r>
            <w:r>
              <w:rPr>
                <w:noProof/>
                <w:webHidden/>
              </w:rPr>
              <w:tab/>
            </w:r>
            <w:r>
              <w:rPr>
                <w:noProof/>
                <w:webHidden/>
              </w:rPr>
              <w:fldChar w:fldCharType="begin"/>
            </w:r>
            <w:r>
              <w:rPr>
                <w:noProof/>
                <w:webHidden/>
              </w:rPr>
              <w:instrText xml:space="preserve"> PAGEREF _Toc140248836 \h </w:instrText>
            </w:r>
            <w:r>
              <w:rPr>
                <w:noProof/>
                <w:webHidden/>
              </w:rPr>
            </w:r>
          </w:ins>
          <w:r>
            <w:rPr>
              <w:noProof/>
              <w:webHidden/>
            </w:rPr>
            <w:fldChar w:fldCharType="separate"/>
          </w:r>
          <w:ins w:id="819"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3D6CE5AA" w14:textId="77572384" w:rsidR="00DD40B0" w:rsidRDefault="00DD40B0">
          <w:pPr>
            <w:pStyle w:val="TOC2"/>
            <w:tabs>
              <w:tab w:val="right" w:leader="dot" w:pos="9350"/>
            </w:tabs>
            <w:rPr>
              <w:ins w:id="820" w:author="Fernandes, Richard (he, him, his | il, le, lui)" w:date="2023-07-14T17:35:00Z"/>
              <w:rFonts w:eastAsiaTheme="minorEastAsia"/>
              <w:noProof/>
              <w:kern w:val="2"/>
              <w:lang w:eastAsia="en-CA"/>
              <w14:ligatures w14:val="standardContextual"/>
            </w:rPr>
          </w:pPr>
          <w:ins w:id="821"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"_Toc140248837"</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60</w:t>
            </w:r>
            <w:r>
              <w:rPr>
                <w:noProof/>
                <w:webHidden/>
              </w:rPr>
              <w:tab/>
            </w:r>
            <w:r>
              <w:rPr>
                <w:noProof/>
                <w:webHidden/>
              </w:rPr>
              <w:fldChar w:fldCharType="begin"/>
            </w:r>
            <w:r>
              <w:rPr>
                <w:noProof/>
                <w:webHidden/>
              </w:rPr>
              <w:instrText xml:space="preserve"> PAGEREF _Toc140248837 \h </w:instrText>
            </w:r>
            <w:r>
              <w:rPr>
                <w:noProof/>
                <w:webHidden/>
              </w:rPr>
            </w:r>
          </w:ins>
          <w:r>
            <w:rPr>
              <w:noProof/>
              <w:webHidden/>
            </w:rPr>
            <w:fldChar w:fldCharType="separate"/>
          </w:r>
          <w:ins w:id="822"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15B38067" w14:textId="417E0F69" w:rsidR="00DD40B0" w:rsidRDefault="00DD40B0">
          <w:pPr>
            <w:pStyle w:val="TOC2"/>
            <w:tabs>
              <w:tab w:val="right" w:leader="dot" w:pos="9350"/>
            </w:tabs>
            <w:rPr>
              <w:ins w:id="823" w:author="Fernandes, Richard (he, him, his | il, le, lui)" w:date="2023-07-14T17:35:00Z"/>
              <w:rFonts w:eastAsiaTheme="minorEastAsia"/>
              <w:noProof/>
              <w:kern w:val="2"/>
              <w:lang w:eastAsia="en-CA"/>
              <w14:ligatures w14:val="standardContextual"/>
            </w:rPr>
          </w:pPr>
          <w:ins w:id="824"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"_Toc140248838"</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322</w:t>
            </w:r>
            <w:r>
              <w:rPr>
                <w:noProof/>
                <w:webHidden/>
              </w:rPr>
              <w:tab/>
            </w:r>
            <w:r>
              <w:rPr>
                <w:noProof/>
                <w:webHidden/>
              </w:rPr>
              <w:fldChar w:fldCharType="begin"/>
            </w:r>
            <w:r>
              <w:rPr>
                <w:noProof/>
                <w:webHidden/>
              </w:rPr>
              <w:instrText xml:space="preserve"> PAGEREF _Toc140248838 \h </w:instrText>
            </w:r>
            <w:r>
              <w:rPr>
                <w:noProof/>
                <w:webHidden/>
              </w:rPr>
            </w:r>
          </w:ins>
          <w:r>
            <w:rPr>
              <w:noProof/>
              <w:webHidden/>
            </w:rPr>
            <w:fldChar w:fldCharType="separate"/>
          </w:r>
          <w:ins w:id="825"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2251BA80" w14:textId="28E96A2E" w:rsidR="00DD40B0" w:rsidRDefault="00DD40B0">
          <w:pPr>
            <w:pStyle w:val="TOC2"/>
            <w:tabs>
              <w:tab w:val="right" w:leader="dot" w:pos="9350"/>
            </w:tabs>
            <w:rPr>
              <w:ins w:id="826" w:author="Fernandes, Richard (he, him, his | il, le, lui)" w:date="2023-07-14T17:35:00Z"/>
              <w:rFonts w:eastAsiaTheme="minorEastAsia"/>
              <w:noProof/>
              <w:kern w:val="2"/>
              <w:lang w:eastAsia="en-CA"/>
              <w14:ligatures w14:val="standardContextual"/>
            </w:rPr>
          </w:pPr>
          <w:ins w:id="827"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"_Toc140248839"</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2072</w:t>
            </w:r>
            <w:r>
              <w:rPr>
                <w:noProof/>
                <w:webHidden/>
              </w:rPr>
              <w:tab/>
            </w:r>
            <w:r>
              <w:rPr>
                <w:noProof/>
                <w:webHidden/>
              </w:rPr>
              <w:fldChar w:fldCharType="begin"/>
            </w:r>
            <w:r>
              <w:rPr>
                <w:noProof/>
                <w:webHidden/>
              </w:rPr>
              <w:instrText xml:space="preserve"> PAGEREF _Toc140248839 \h </w:instrText>
            </w:r>
            <w:r>
              <w:rPr>
                <w:noProof/>
                <w:webHidden/>
              </w:rPr>
            </w:r>
          </w:ins>
          <w:r>
            <w:rPr>
              <w:noProof/>
              <w:webHidden/>
            </w:rPr>
            <w:fldChar w:fldCharType="separate"/>
          </w:r>
          <w:ins w:id="828"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346C7420" w14:textId="29D878B7" w:rsidR="00DD40B0" w:rsidRDefault="00DD40B0">
          <w:pPr>
            <w:pStyle w:val="TOC2"/>
            <w:tabs>
              <w:tab w:val="right" w:leader="dot" w:pos="9350"/>
            </w:tabs>
            <w:rPr>
              <w:ins w:id="829" w:author="Fernandes, Richard (he, him, his | il, le, lui)" w:date="2023-07-14T17:35:00Z"/>
              <w:rFonts w:eastAsiaTheme="minorEastAsia"/>
              <w:noProof/>
              <w:kern w:val="2"/>
              <w:lang w:eastAsia="en-CA"/>
              <w14:ligatures w14:val="standardContextual"/>
            </w:rPr>
          </w:pPr>
          <w:ins w:id="830"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"_Toc140248840"</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44</w:t>
            </w:r>
            <w:r>
              <w:rPr>
                <w:noProof/>
                <w:webHidden/>
              </w:rPr>
              <w:tab/>
            </w:r>
            <w:r>
              <w:rPr>
                <w:noProof/>
                <w:webHidden/>
              </w:rPr>
              <w:fldChar w:fldCharType="begin"/>
            </w:r>
            <w:r>
              <w:rPr>
                <w:noProof/>
                <w:webHidden/>
              </w:rPr>
              <w:instrText xml:space="preserve"> PAGEREF _Toc140248840 \h </w:instrText>
            </w:r>
            <w:r>
              <w:rPr>
                <w:noProof/>
                <w:webHidden/>
              </w:rPr>
            </w:r>
          </w:ins>
          <w:r>
            <w:rPr>
              <w:noProof/>
              <w:webHidden/>
            </w:rPr>
            <w:fldChar w:fldCharType="separate"/>
          </w:r>
          <w:ins w:id="831"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3FAFCF3C" w14:textId="5EDBCCE6" w:rsidR="00DD40B0" w:rsidRDefault="00DD40B0">
          <w:pPr>
            <w:pStyle w:val="TOC2"/>
            <w:tabs>
              <w:tab w:val="right" w:leader="dot" w:pos="9350"/>
            </w:tabs>
            <w:rPr>
              <w:ins w:id="832" w:author="Fernandes, Richard (he, him, his | il, le, lui)" w:date="2023-07-14T17:35:00Z"/>
              <w:rFonts w:eastAsiaTheme="minorEastAsia"/>
              <w:noProof/>
              <w:kern w:val="2"/>
              <w:lang w:eastAsia="en-CA"/>
              <w14:ligatures w14:val="standardContextual"/>
            </w:rPr>
          </w:pPr>
          <w:ins w:id="833"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"_Toc140248841"</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60</w:t>
            </w:r>
            <w:r>
              <w:rPr>
                <w:noProof/>
                <w:webHidden/>
              </w:rPr>
              <w:tab/>
            </w:r>
            <w:r>
              <w:rPr>
                <w:noProof/>
                <w:webHidden/>
              </w:rPr>
              <w:fldChar w:fldCharType="begin"/>
            </w:r>
            <w:r>
              <w:rPr>
                <w:noProof/>
                <w:webHidden/>
              </w:rPr>
              <w:instrText xml:space="preserve"> PAGEREF _Toc140248841 \h </w:instrText>
            </w:r>
            <w:r>
              <w:rPr>
                <w:noProof/>
                <w:webHidden/>
              </w:rPr>
            </w:r>
          </w:ins>
          <w:r>
            <w:rPr>
              <w:noProof/>
              <w:webHidden/>
            </w:rPr>
            <w:fldChar w:fldCharType="separate"/>
          </w:r>
          <w:ins w:id="834"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56AE01F1" w14:textId="506FCB6B" w:rsidR="00DD40B0" w:rsidRDefault="00DD40B0">
          <w:pPr>
            <w:pStyle w:val="TOC2"/>
            <w:tabs>
              <w:tab w:val="right" w:leader="dot" w:pos="9350"/>
            </w:tabs>
            <w:rPr>
              <w:ins w:id="835" w:author="Fernandes, Richard (he, him, his | il, le, lui)" w:date="2023-07-14T17:35:00Z"/>
              <w:rFonts w:eastAsiaTheme="minorEastAsia"/>
              <w:noProof/>
              <w:kern w:val="2"/>
              <w:lang w:eastAsia="en-CA"/>
              <w14:ligatures w14:val="standardContextual"/>
            </w:rPr>
          </w:pPr>
          <w:ins w:id="836"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"_Toc140248842"</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350</w:t>
            </w:r>
            <w:r>
              <w:rPr>
                <w:noProof/>
                <w:webHidden/>
              </w:rPr>
              <w:tab/>
            </w:r>
            <w:r>
              <w:rPr>
                <w:noProof/>
                <w:webHidden/>
              </w:rPr>
              <w:fldChar w:fldCharType="begin"/>
            </w:r>
            <w:r>
              <w:rPr>
                <w:noProof/>
                <w:webHidden/>
              </w:rPr>
              <w:instrText xml:space="preserve"> PAGEREF _Toc140248842 \h </w:instrText>
            </w:r>
            <w:r>
              <w:rPr>
                <w:noProof/>
                <w:webHidden/>
              </w:rPr>
            </w:r>
          </w:ins>
          <w:r>
            <w:rPr>
              <w:noProof/>
              <w:webHidden/>
            </w:rPr>
            <w:fldChar w:fldCharType="separate"/>
          </w:r>
          <w:ins w:id="837"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6C8D6FE3" w14:textId="75DC240D" w:rsidR="00DD40B0" w:rsidRDefault="00DD40B0">
          <w:pPr>
            <w:pStyle w:val="TOC2"/>
            <w:tabs>
              <w:tab w:val="right" w:leader="dot" w:pos="9350"/>
            </w:tabs>
            <w:rPr>
              <w:ins w:id="838" w:author="Fernandes, Richard (he, him, his | il, le, lui)" w:date="2023-07-14T17:35:00Z"/>
              <w:rFonts w:eastAsiaTheme="minorEastAsia"/>
              <w:noProof/>
              <w:kern w:val="2"/>
              <w:lang w:eastAsia="en-CA"/>
              <w14:ligatures w14:val="standardContextual"/>
            </w:rPr>
          </w:pPr>
          <w:ins w:id="839"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"_Toc140248843"</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654</w:t>
            </w:r>
            <w:r>
              <w:rPr>
                <w:noProof/>
                <w:webHidden/>
              </w:rPr>
              <w:tab/>
            </w:r>
            <w:r>
              <w:rPr>
                <w:noProof/>
                <w:webHidden/>
              </w:rPr>
              <w:fldChar w:fldCharType="begin"/>
            </w:r>
            <w:r>
              <w:rPr>
                <w:noProof/>
                <w:webHidden/>
              </w:rPr>
              <w:instrText xml:space="preserve"> PAGEREF _Toc140248843 \h </w:instrText>
            </w:r>
            <w:r>
              <w:rPr>
                <w:noProof/>
                <w:webHidden/>
              </w:rPr>
            </w:r>
          </w:ins>
          <w:r>
            <w:rPr>
              <w:noProof/>
              <w:webHidden/>
            </w:rPr>
            <w:fldChar w:fldCharType="separate"/>
          </w:r>
          <w:ins w:id="840"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090A428B" w14:textId="1F183DEC" w:rsidR="00DD40B0" w:rsidRDefault="00DD40B0">
          <w:pPr>
            <w:pStyle w:val="TOC2"/>
            <w:tabs>
              <w:tab w:val="right" w:leader="dot" w:pos="9350"/>
            </w:tabs>
            <w:rPr>
              <w:ins w:id="841" w:author="Fernandes, Richard (he, him, his | il, le, lui)" w:date="2023-07-14T17:35:00Z"/>
              <w:rFonts w:eastAsiaTheme="minorEastAsia"/>
              <w:noProof/>
              <w:kern w:val="2"/>
              <w:lang w:eastAsia="en-CA"/>
              <w14:ligatures w14:val="standardContextual"/>
            </w:rPr>
          </w:pPr>
          <w:ins w:id="842"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"_Toc140248844"</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57</w:t>
            </w:r>
            <w:r>
              <w:rPr>
                <w:noProof/>
                <w:webHidden/>
              </w:rPr>
              <w:tab/>
            </w:r>
            <w:r>
              <w:rPr>
                <w:noProof/>
                <w:webHidden/>
              </w:rPr>
              <w:fldChar w:fldCharType="begin"/>
            </w:r>
            <w:r>
              <w:rPr>
                <w:noProof/>
                <w:webHidden/>
              </w:rPr>
              <w:instrText xml:space="preserve"> PAGEREF _Toc140248844 \h </w:instrText>
            </w:r>
            <w:r>
              <w:rPr>
                <w:noProof/>
                <w:webHidden/>
              </w:rPr>
            </w:r>
          </w:ins>
          <w:r>
            <w:rPr>
              <w:noProof/>
              <w:webHidden/>
            </w:rPr>
            <w:fldChar w:fldCharType="separate"/>
          </w:r>
          <w:ins w:id="843"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69A77156" w14:textId="4AA84B70" w:rsidR="00DD40B0" w:rsidRDefault="00DD40B0">
          <w:pPr>
            <w:pStyle w:val="TOC2"/>
            <w:tabs>
              <w:tab w:val="right" w:leader="dot" w:pos="9350"/>
            </w:tabs>
            <w:rPr>
              <w:ins w:id="844" w:author="Fernandes, Richard (he, him, his | il, le, lui)" w:date="2023-07-14T17:35:00Z"/>
              <w:rFonts w:eastAsiaTheme="minorEastAsia"/>
              <w:noProof/>
              <w:kern w:val="2"/>
              <w:lang w:eastAsia="en-CA"/>
              <w14:ligatures w14:val="standardContextual"/>
            </w:rPr>
          </w:pPr>
          <w:ins w:id="845"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"_Toc140248845"</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69</w:t>
            </w:r>
            <w:r>
              <w:rPr>
                <w:noProof/>
                <w:webHidden/>
              </w:rPr>
              <w:tab/>
            </w:r>
            <w:r>
              <w:rPr>
                <w:noProof/>
                <w:webHidden/>
              </w:rPr>
              <w:fldChar w:fldCharType="begin"/>
            </w:r>
            <w:r>
              <w:rPr>
                <w:noProof/>
                <w:webHidden/>
              </w:rPr>
              <w:instrText xml:space="preserve"> PAGEREF _Toc140248845 \h </w:instrText>
            </w:r>
            <w:r>
              <w:rPr>
                <w:noProof/>
                <w:webHidden/>
              </w:rPr>
            </w:r>
          </w:ins>
          <w:r>
            <w:rPr>
              <w:noProof/>
              <w:webHidden/>
            </w:rPr>
            <w:fldChar w:fldCharType="separate"/>
          </w:r>
          <w:ins w:id="846"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57B3DBD7" w14:textId="258C2C98" w:rsidR="00DD40B0" w:rsidRDefault="00DD40B0">
          <w:pPr>
            <w:pStyle w:val="TOC2"/>
            <w:tabs>
              <w:tab w:val="right" w:leader="dot" w:pos="9350"/>
            </w:tabs>
            <w:rPr>
              <w:ins w:id="847" w:author="Fernandes, Richard (he, him, his | il, le, lui)" w:date="2023-07-14T17:35:00Z"/>
              <w:rFonts w:eastAsiaTheme="minorEastAsia"/>
              <w:noProof/>
              <w:kern w:val="2"/>
              <w:lang w:eastAsia="en-CA"/>
              <w14:ligatures w14:val="standardContextual"/>
            </w:rPr>
          </w:pPr>
          <w:ins w:id="848"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"_Toc140248846"</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322</w:t>
            </w:r>
            <w:r>
              <w:rPr>
                <w:noProof/>
                <w:webHidden/>
              </w:rPr>
              <w:tab/>
            </w:r>
            <w:r>
              <w:rPr>
                <w:noProof/>
                <w:webHidden/>
              </w:rPr>
              <w:fldChar w:fldCharType="begin"/>
            </w:r>
            <w:r>
              <w:rPr>
                <w:noProof/>
                <w:webHidden/>
              </w:rPr>
              <w:instrText xml:space="preserve"> PAGEREF _Toc140248846 \h </w:instrText>
            </w:r>
            <w:r>
              <w:rPr>
                <w:noProof/>
                <w:webHidden/>
              </w:rPr>
            </w:r>
          </w:ins>
          <w:r>
            <w:rPr>
              <w:noProof/>
              <w:webHidden/>
            </w:rPr>
            <w:fldChar w:fldCharType="separate"/>
          </w:r>
          <w:ins w:id="849"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2A059AA7" w14:textId="0DD47432" w:rsidR="00DD40B0" w:rsidRDefault="00DD40B0">
          <w:pPr>
            <w:pStyle w:val="TOC2"/>
            <w:tabs>
              <w:tab w:val="right" w:leader="dot" w:pos="9350"/>
            </w:tabs>
            <w:rPr>
              <w:ins w:id="850" w:author="Fernandes, Richard (he, him, his | il, le, lui)" w:date="2023-07-14T17:35:00Z"/>
              <w:rFonts w:eastAsiaTheme="minorEastAsia"/>
              <w:noProof/>
              <w:kern w:val="2"/>
              <w:lang w:eastAsia="en-CA"/>
              <w14:ligatures w14:val="standardContextual"/>
            </w:rPr>
          </w:pPr>
          <w:ins w:id="851"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"_Toc140248847"</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447</w:t>
            </w:r>
            <w:r>
              <w:rPr>
                <w:noProof/>
                <w:webHidden/>
              </w:rPr>
              <w:tab/>
            </w:r>
            <w:r>
              <w:rPr>
                <w:noProof/>
                <w:webHidden/>
              </w:rPr>
              <w:fldChar w:fldCharType="begin"/>
            </w:r>
            <w:r>
              <w:rPr>
                <w:noProof/>
                <w:webHidden/>
              </w:rPr>
              <w:instrText xml:space="preserve"> PAGEREF _Toc140248847 \h </w:instrText>
            </w:r>
            <w:r>
              <w:rPr>
                <w:noProof/>
                <w:webHidden/>
              </w:rPr>
            </w:r>
          </w:ins>
          <w:r>
            <w:rPr>
              <w:noProof/>
              <w:webHidden/>
            </w:rPr>
            <w:fldChar w:fldCharType="separate"/>
          </w:r>
          <w:ins w:id="852"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340AC073" w14:textId="228FE353" w:rsidR="00DD40B0" w:rsidRDefault="00DD40B0">
          <w:pPr>
            <w:pStyle w:val="TOC2"/>
            <w:tabs>
              <w:tab w:val="right" w:leader="dot" w:pos="9350"/>
            </w:tabs>
            <w:rPr>
              <w:ins w:id="853" w:author="Fernandes, Richard (he, him, his | il, le, lui)" w:date="2023-07-14T17:35:00Z"/>
              <w:rFonts w:eastAsiaTheme="minorEastAsia"/>
              <w:noProof/>
              <w:kern w:val="2"/>
              <w:lang w:eastAsia="en-CA"/>
              <w14:ligatures w14:val="standardContextual"/>
            </w:rPr>
          </w:pPr>
          <w:ins w:id="854"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"_Toc140248848"</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50</w:t>
            </w:r>
            <w:r>
              <w:rPr>
                <w:noProof/>
                <w:webHidden/>
              </w:rPr>
              <w:tab/>
            </w:r>
            <w:r>
              <w:rPr>
                <w:noProof/>
                <w:webHidden/>
              </w:rPr>
              <w:fldChar w:fldCharType="begin"/>
            </w:r>
            <w:r>
              <w:rPr>
                <w:noProof/>
                <w:webHidden/>
              </w:rPr>
              <w:instrText xml:space="preserve"> PAGEREF _Toc140248848 \h </w:instrText>
            </w:r>
            <w:r>
              <w:rPr>
                <w:noProof/>
                <w:webHidden/>
              </w:rPr>
            </w:r>
          </w:ins>
          <w:r>
            <w:rPr>
              <w:noProof/>
              <w:webHidden/>
            </w:rPr>
            <w:fldChar w:fldCharType="separate"/>
          </w:r>
          <w:ins w:id="855"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1B85D612" w14:textId="12A35CB0" w:rsidR="00DD40B0" w:rsidRDefault="00DD40B0">
          <w:pPr>
            <w:pStyle w:val="TOC2"/>
            <w:tabs>
              <w:tab w:val="right" w:leader="dot" w:pos="9350"/>
            </w:tabs>
            <w:rPr>
              <w:ins w:id="856" w:author="Fernandes, Richard (he, him, his | il, le, lui)" w:date="2023-07-14T17:35:00Z"/>
              <w:rFonts w:eastAsiaTheme="minorEastAsia"/>
              <w:noProof/>
              <w:kern w:val="2"/>
              <w:lang w:eastAsia="en-CA"/>
              <w14:ligatures w14:val="standardContextual"/>
            </w:rPr>
          </w:pPr>
          <w:ins w:id="857"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"_Toc140248849"</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59</w:t>
            </w:r>
            <w:r>
              <w:rPr>
                <w:noProof/>
                <w:webHidden/>
              </w:rPr>
              <w:tab/>
            </w:r>
            <w:r>
              <w:rPr>
                <w:noProof/>
                <w:webHidden/>
              </w:rPr>
              <w:fldChar w:fldCharType="begin"/>
            </w:r>
            <w:r>
              <w:rPr>
                <w:noProof/>
                <w:webHidden/>
              </w:rPr>
              <w:instrText xml:space="preserve"> PAGEREF _Toc140248849 \h </w:instrText>
            </w:r>
            <w:r>
              <w:rPr>
                <w:noProof/>
                <w:webHidden/>
              </w:rPr>
            </w:r>
          </w:ins>
          <w:r>
            <w:rPr>
              <w:noProof/>
              <w:webHidden/>
            </w:rPr>
            <w:fldChar w:fldCharType="separate"/>
          </w:r>
          <w:ins w:id="858"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78721F4B" w14:textId="51B5B3CC" w:rsidR="00DD40B0" w:rsidRDefault="00DD40B0">
          <w:pPr>
            <w:pStyle w:val="TOC2"/>
            <w:tabs>
              <w:tab w:val="right" w:leader="dot" w:pos="9350"/>
            </w:tabs>
            <w:rPr>
              <w:ins w:id="859" w:author="Fernandes, Richard (he, him, his | il, le, lui)" w:date="2023-07-14T17:35:00Z"/>
              <w:rFonts w:eastAsiaTheme="minorEastAsia"/>
              <w:noProof/>
              <w:kern w:val="2"/>
              <w:lang w:eastAsia="en-CA"/>
              <w14:ligatures w14:val="standardContextual"/>
            </w:rPr>
          </w:pPr>
          <w:ins w:id="860"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"_Toc140248850"</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336</w:t>
            </w:r>
            <w:r>
              <w:rPr>
                <w:noProof/>
                <w:webHidden/>
              </w:rPr>
              <w:tab/>
            </w:r>
            <w:r>
              <w:rPr>
                <w:noProof/>
                <w:webHidden/>
              </w:rPr>
              <w:fldChar w:fldCharType="begin"/>
            </w:r>
            <w:r>
              <w:rPr>
                <w:noProof/>
                <w:webHidden/>
              </w:rPr>
              <w:instrText xml:space="preserve"> PAGEREF _Toc140248850 \h </w:instrText>
            </w:r>
            <w:r>
              <w:rPr>
                <w:noProof/>
                <w:webHidden/>
              </w:rPr>
            </w:r>
          </w:ins>
          <w:r>
            <w:rPr>
              <w:noProof/>
              <w:webHidden/>
            </w:rPr>
            <w:fldChar w:fldCharType="separate"/>
          </w:r>
          <w:ins w:id="861"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4D276746" w14:textId="7298CD10" w:rsidR="00DD40B0" w:rsidRDefault="00DD40B0">
          <w:pPr>
            <w:pStyle w:val="TOC2"/>
            <w:tabs>
              <w:tab w:val="right" w:leader="dot" w:pos="9350"/>
            </w:tabs>
            <w:rPr>
              <w:ins w:id="862" w:author="Fernandes, Richard (he, him, his | il, le, lui)" w:date="2023-07-14T17:35:00Z"/>
              <w:rFonts w:eastAsiaTheme="minorEastAsia"/>
              <w:noProof/>
              <w:kern w:val="2"/>
              <w:lang w:eastAsia="en-CA"/>
              <w14:ligatures w14:val="standardContextual"/>
            </w:rPr>
          </w:pPr>
          <w:ins w:id="863"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"_Toc140248851"</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169</w:t>
            </w:r>
            <w:r>
              <w:rPr>
                <w:noProof/>
                <w:webHidden/>
              </w:rPr>
              <w:tab/>
            </w:r>
            <w:r>
              <w:rPr>
                <w:noProof/>
                <w:webHidden/>
              </w:rPr>
              <w:fldChar w:fldCharType="begin"/>
            </w:r>
            <w:r>
              <w:rPr>
                <w:noProof/>
                <w:webHidden/>
              </w:rPr>
              <w:instrText xml:space="preserve"> PAGEREF _Toc140248851 \h </w:instrText>
            </w:r>
            <w:r>
              <w:rPr>
                <w:noProof/>
                <w:webHidden/>
              </w:rPr>
            </w:r>
          </w:ins>
          <w:r>
            <w:rPr>
              <w:noProof/>
              <w:webHidden/>
            </w:rPr>
            <w:fldChar w:fldCharType="separate"/>
          </w:r>
          <w:ins w:id="864"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7BB1B8F9" w14:textId="1D80C7DB" w:rsidR="00DD40B0" w:rsidRDefault="00DD40B0">
          <w:pPr>
            <w:pStyle w:val="TOC2"/>
            <w:tabs>
              <w:tab w:val="right" w:leader="dot" w:pos="9350"/>
            </w:tabs>
            <w:rPr>
              <w:ins w:id="865" w:author="Fernandes, Richard (he, him, his | il, le, lui)" w:date="2023-07-14T17:35:00Z"/>
              <w:rFonts w:eastAsiaTheme="minorEastAsia"/>
              <w:noProof/>
              <w:kern w:val="2"/>
              <w:lang w:eastAsia="en-CA"/>
              <w14:ligatures w14:val="standardContextual"/>
            </w:rPr>
          </w:pPr>
          <w:ins w:id="866"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"_Toc140248852"</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41</w:t>
            </w:r>
            <w:r>
              <w:rPr>
                <w:noProof/>
                <w:webHidden/>
              </w:rPr>
              <w:tab/>
            </w:r>
            <w:r>
              <w:rPr>
                <w:noProof/>
                <w:webHidden/>
              </w:rPr>
              <w:fldChar w:fldCharType="begin"/>
            </w:r>
            <w:r>
              <w:rPr>
                <w:noProof/>
                <w:webHidden/>
              </w:rPr>
              <w:instrText xml:space="preserve"> PAGEREF _Toc140248852 \h </w:instrText>
            </w:r>
            <w:r>
              <w:rPr>
                <w:noProof/>
                <w:webHidden/>
              </w:rPr>
            </w:r>
          </w:ins>
          <w:r>
            <w:rPr>
              <w:noProof/>
              <w:webHidden/>
            </w:rPr>
            <w:fldChar w:fldCharType="separate"/>
          </w:r>
          <w:ins w:id="867"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6C1232C6" w14:textId="1F8A2E2A" w:rsidR="00DD40B0" w:rsidRDefault="00DD40B0">
          <w:pPr>
            <w:pStyle w:val="TOC2"/>
            <w:tabs>
              <w:tab w:val="right" w:leader="dot" w:pos="9350"/>
            </w:tabs>
            <w:rPr>
              <w:ins w:id="868" w:author="Fernandes, Richard (he, him, his | il, le, lui)" w:date="2023-07-14T17:35:00Z"/>
              <w:rFonts w:eastAsiaTheme="minorEastAsia"/>
              <w:noProof/>
              <w:kern w:val="2"/>
              <w:lang w:eastAsia="en-CA"/>
              <w14:ligatures w14:val="standardContextual"/>
            </w:rPr>
          </w:pPr>
          <w:ins w:id="869"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"_Toc140248853"</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48</w:t>
            </w:r>
            <w:r>
              <w:rPr>
                <w:noProof/>
                <w:webHidden/>
              </w:rPr>
              <w:tab/>
            </w:r>
            <w:r>
              <w:rPr>
                <w:noProof/>
                <w:webHidden/>
              </w:rPr>
              <w:fldChar w:fldCharType="begin"/>
            </w:r>
            <w:r>
              <w:rPr>
                <w:noProof/>
                <w:webHidden/>
              </w:rPr>
              <w:instrText xml:space="preserve"> PAGEREF _Toc140248853 \h </w:instrText>
            </w:r>
            <w:r>
              <w:rPr>
                <w:noProof/>
                <w:webHidden/>
              </w:rPr>
            </w:r>
          </w:ins>
          <w:r>
            <w:rPr>
              <w:noProof/>
              <w:webHidden/>
            </w:rPr>
            <w:fldChar w:fldCharType="separate"/>
          </w:r>
          <w:ins w:id="870"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1132BBC3" w14:textId="069EC76E" w:rsidR="00DD40B0" w:rsidRDefault="00DD40B0">
          <w:pPr>
            <w:pStyle w:val="TOC2"/>
            <w:tabs>
              <w:tab w:val="right" w:leader="dot" w:pos="9350"/>
            </w:tabs>
            <w:rPr>
              <w:ins w:id="871" w:author="Fernandes, Richard (he, him, his | il, le, lui)" w:date="2023-07-14T17:35:00Z"/>
              <w:rFonts w:eastAsiaTheme="minorEastAsia"/>
              <w:noProof/>
              <w:kern w:val="2"/>
              <w:lang w:eastAsia="en-CA"/>
              <w14:ligatures w14:val="standardContextual"/>
            </w:rPr>
          </w:pPr>
          <w:ins w:id="872"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"_Toc140248854"</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365</w:t>
            </w:r>
            <w:r>
              <w:rPr>
                <w:noProof/>
                <w:webHidden/>
              </w:rPr>
              <w:tab/>
            </w:r>
            <w:r>
              <w:rPr>
                <w:noProof/>
                <w:webHidden/>
              </w:rPr>
              <w:fldChar w:fldCharType="begin"/>
            </w:r>
            <w:r>
              <w:rPr>
                <w:noProof/>
                <w:webHidden/>
              </w:rPr>
              <w:instrText xml:space="preserve"> PAGEREF _Toc140248854 \h </w:instrText>
            </w:r>
            <w:r>
              <w:rPr>
                <w:noProof/>
                <w:webHidden/>
              </w:rPr>
            </w:r>
          </w:ins>
          <w:r>
            <w:rPr>
              <w:noProof/>
              <w:webHidden/>
            </w:rPr>
            <w:fldChar w:fldCharType="separate"/>
          </w:r>
          <w:ins w:id="873"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6259D59F" w14:textId="1EFB1C75" w:rsidR="00DD40B0" w:rsidRDefault="00DD40B0">
          <w:pPr>
            <w:pStyle w:val="TOC2"/>
            <w:tabs>
              <w:tab w:val="right" w:leader="dot" w:pos="9350"/>
            </w:tabs>
            <w:rPr>
              <w:ins w:id="874" w:author="Fernandes, Richard (he, him, his | il, le, lui)" w:date="2023-07-14T17:35:00Z"/>
              <w:rFonts w:eastAsiaTheme="minorEastAsia"/>
              <w:noProof/>
              <w:kern w:val="2"/>
              <w:lang w:eastAsia="en-CA"/>
              <w14:ligatures w14:val="standardContextual"/>
            </w:rPr>
          </w:pPr>
          <w:ins w:id="875"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"_Toc140248855"</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738</w:t>
            </w:r>
            <w:r>
              <w:rPr>
                <w:noProof/>
                <w:webHidden/>
              </w:rPr>
              <w:tab/>
            </w:r>
            <w:r>
              <w:rPr>
                <w:noProof/>
                <w:webHidden/>
              </w:rPr>
              <w:fldChar w:fldCharType="begin"/>
            </w:r>
            <w:r>
              <w:rPr>
                <w:noProof/>
                <w:webHidden/>
              </w:rPr>
              <w:instrText xml:space="preserve"> PAGEREF _Toc140248855 \h </w:instrText>
            </w:r>
            <w:r>
              <w:rPr>
                <w:noProof/>
                <w:webHidden/>
              </w:rPr>
            </w:r>
          </w:ins>
          <w:r>
            <w:rPr>
              <w:noProof/>
              <w:webHidden/>
            </w:rPr>
            <w:fldChar w:fldCharType="separate"/>
          </w:r>
          <w:ins w:id="876"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2B650DEE" w14:textId="13AC171F" w:rsidR="00DD40B0" w:rsidRDefault="00DD40B0">
          <w:pPr>
            <w:pStyle w:val="TOC2"/>
            <w:tabs>
              <w:tab w:val="right" w:leader="dot" w:pos="9350"/>
            </w:tabs>
            <w:rPr>
              <w:ins w:id="877" w:author="Fernandes, Richard (he, him, his | il, le, lui)" w:date="2023-07-14T17:35:00Z"/>
              <w:rFonts w:eastAsiaTheme="minorEastAsia"/>
              <w:noProof/>
              <w:kern w:val="2"/>
              <w:lang w:eastAsia="en-CA"/>
              <w14:ligatures w14:val="standardContextual"/>
            </w:rPr>
          </w:pPr>
          <w:ins w:id="878"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"_Toc140248856"</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49</w:t>
            </w:r>
            <w:r>
              <w:rPr>
                <w:noProof/>
                <w:webHidden/>
              </w:rPr>
              <w:tab/>
            </w:r>
            <w:r>
              <w:rPr>
                <w:noProof/>
                <w:webHidden/>
              </w:rPr>
              <w:fldChar w:fldCharType="begin"/>
            </w:r>
            <w:r>
              <w:rPr>
                <w:noProof/>
                <w:webHidden/>
              </w:rPr>
              <w:instrText xml:space="preserve"> PAGEREF _Toc140248856 \h </w:instrText>
            </w:r>
            <w:r>
              <w:rPr>
                <w:noProof/>
                <w:webHidden/>
              </w:rPr>
            </w:r>
          </w:ins>
          <w:r>
            <w:rPr>
              <w:noProof/>
              <w:webHidden/>
            </w:rPr>
            <w:fldChar w:fldCharType="separate"/>
          </w:r>
          <w:ins w:id="879"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5ED41CC8" w14:textId="390CB404" w:rsidR="00DD40B0" w:rsidRDefault="00DD40B0">
          <w:pPr>
            <w:pStyle w:val="TOC2"/>
            <w:tabs>
              <w:tab w:val="right" w:leader="dot" w:pos="9350"/>
            </w:tabs>
            <w:rPr>
              <w:ins w:id="880" w:author="Fernandes, Richard (he, him, his | il, le, lui)" w:date="2023-07-14T17:35:00Z"/>
              <w:rFonts w:eastAsiaTheme="minorEastAsia"/>
              <w:noProof/>
              <w:kern w:val="2"/>
              <w:lang w:eastAsia="en-CA"/>
              <w14:ligatures w14:val="standardContextual"/>
            </w:rPr>
          </w:pPr>
          <w:ins w:id="881"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"_Toc140248857"</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62</w:t>
            </w:r>
            <w:r>
              <w:rPr>
                <w:noProof/>
                <w:webHidden/>
              </w:rPr>
              <w:tab/>
            </w:r>
            <w:r>
              <w:rPr>
                <w:noProof/>
                <w:webHidden/>
              </w:rPr>
              <w:fldChar w:fldCharType="begin"/>
            </w:r>
            <w:r>
              <w:rPr>
                <w:noProof/>
                <w:webHidden/>
              </w:rPr>
              <w:instrText xml:space="preserve"> PAGEREF _Toc140248857 \h </w:instrText>
            </w:r>
            <w:r>
              <w:rPr>
                <w:noProof/>
                <w:webHidden/>
              </w:rPr>
            </w:r>
          </w:ins>
          <w:r>
            <w:rPr>
              <w:noProof/>
              <w:webHidden/>
            </w:rPr>
            <w:fldChar w:fldCharType="separate"/>
          </w:r>
          <w:ins w:id="882"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0A60FCC7" w14:textId="2FF1FA64" w:rsidR="00DD40B0" w:rsidRDefault="00DD40B0">
          <w:pPr>
            <w:pStyle w:val="TOC2"/>
            <w:tabs>
              <w:tab w:val="right" w:leader="dot" w:pos="9350"/>
            </w:tabs>
            <w:rPr>
              <w:ins w:id="883" w:author="Fernandes, Richard (he, him, his | il, le, lui)" w:date="2023-07-14T17:35:00Z"/>
              <w:rFonts w:eastAsiaTheme="minorEastAsia"/>
              <w:noProof/>
              <w:kern w:val="2"/>
              <w:lang w:eastAsia="en-CA"/>
              <w14:ligatures w14:val="standardContextual"/>
            </w:rPr>
          </w:pPr>
          <w:ins w:id="884"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"_Toc140248858"</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336</w:t>
            </w:r>
            <w:r>
              <w:rPr>
                <w:noProof/>
                <w:webHidden/>
              </w:rPr>
              <w:tab/>
            </w:r>
            <w:r>
              <w:rPr>
                <w:noProof/>
                <w:webHidden/>
              </w:rPr>
              <w:fldChar w:fldCharType="begin"/>
            </w:r>
            <w:r>
              <w:rPr>
                <w:noProof/>
                <w:webHidden/>
              </w:rPr>
              <w:instrText xml:space="preserve"> PAGEREF _Toc140248858 \h </w:instrText>
            </w:r>
            <w:r>
              <w:rPr>
                <w:noProof/>
                <w:webHidden/>
              </w:rPr>
            </w:r>
          </w:ins>
          <w:r>
            <w:rPr>
              <w:noProof/>
              <w:webHidden/>
            </w:rPr>
            <w:fldChar w:fldCharType="separate"/>
          </w:r>
          <w:ins w:id="885"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45CE02C8" w14:textId="037D87C9" w:rsidR="00DD40B0" w:rsidRDefault="00DD40B0">
          <w:pPr>
            <w:pStyle w:val="TOC2"/>
            <w:tabs>
              <w:tab w:val="right" w:leader="dot" w:pos="9350"/>
            </w:tabs>
            <w:rPr>
              <w:ins w:id="886" w:author="Fernandes, Richard (he, him, his | il, le, lui)" w:date="2023-07-14T17:35:00Z"/>
              <w:rFonts w:eastAsiaTheme="minorEastAsia"/>
              <w:noProof/>
              <w:kern w:val="2"/>
              <w:lang w:eastAsia="en-CA"/>
              <w14:ligatures w14:val="standardContextual"/>
            </w:rPr>
          </w:pPr>
          <w:ins w:id="887"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"_Toc140248859"</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281</w:t>
            </w:r>
            <w:r>
              <w:rPr>
                <w:noProof/>
                <w:webHidden/>
              </w:rPr>
              <w:tab/>
            </w:r>
            <w:r>
              <w:rPr>
                <w:noProof/>
                <w:webHidden/>
              </w:rPr>
              <w:fldChar w:fldCharType="begin"/>
            </w:r>
            <w:r>
              <w:rPr>
                <w:noProof/>
                <w:webHidden/>
              </w:rPr>
              <w:instrText xml:space="preserve"> PAGEREF _Toc140248859 \h </w:instrText>
            </w:r>
            <w:r>
              <w:rPr>
                <w:noProof/>
                <w:webHidden/>
              </w:rPr>
            </w:r>
          </w:ins>
          <w:r>
            <w:rPr>
              <w:noProof/>
              <w:webHidden/>
            </w:rPr>
            <w:fldChar w:fldCharType="separate"/>
          </w:r>
          <w:ins w:id="888"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0B4D9E1B" w14:textId="7FF81DC5" w:rsidR="00DD40B0" w:rsidRDefault="00DD40B0">
          <w:pPr>
            <w:pStyle w:val="TOC2"/>
            <w:tabs>
              <w:tab w:val="right" w:leader="dot" w:pos="9350"/>
            </w:tabs>
            <w:rPr>
              <w:ins w:id="889" w:author="Fernandes, Richard (he, him, his | il, le, lui)" w:date="2023-07-14T17:35:00Z"/>
              <w:rFonts w:eastAsiaTheme="minorEastAsia"/>
              <w:noProof/>
              <w:kern w:val="2"/>
              <w:lang w:eastAsia="en-CA"/>
              <w14:ligatures w14:val="standardContextual"/>
            </w:rPr>
          </w:pPr>
          <w:ins w:id="890"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"_Toc140248860"</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43</w:t>
            </w:r>
            <w:r>
              <w:rPr>
                <w:noProof/>
                <w:webHidden/>
              </w:rPr>
              <w:tab/>
            </w:r>
            <w:r>
              <w:rPr>
                <w:noProof/>
                <w:webHidden/>
              </w:rPr>
              <w:fldChar w:fldCharType="begin"/>
            </w:r>
            <w:r>
              <w:rPr>
                <w:noProof/>
                <w:webHidden/>
              </w:rPr>
              <w:instrText xml:space="preserve"> PAGEREF _Toc140248860 \h </w:instrText>
            </w:r>
            <w:r>
              <w:rPr>
                <w:noProof/>
                <w:webHidden/>
              </w:rPr>
            </w:r>
          </w:ins>
          <w:r>
            <w:rPr>
              <w:noProof/>
              <w:webHidden/>
            </w:rPr>
            <w:fldChar w:fldCharType="separate"/>
          </w:r>
          <w:ins w:id="891"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3BB7376B" w14:textId="1F41E19D" w:rsidR="00DD40B0" w:rsidRDefault="00DD40B0">
          <w:pPr>
            <w:pStyle w:val="TOC2"/>
            <w:tabs>
              <w:tab w:val="right" w:leader="dot" w:pos="9350"/>
            </w:tabs>
            <w:rPr>
              <w:ins w:id="892" w:author="Fernandes, Richard (he, him, his | il, le, lui)" w:date="2023-07-14T17:35:00Z"/>
              <w:rFonts w:eastAsiaTheme="minorEastAsia"/>
              <w:noProof/>
              <w:kern w:val="2"/>
              <w:lang w:eastAsia="en-CA"/>
              <w14:ligatures w14:val="standardContextual"/>
            </w:rPr>
          </w:pPr>
          <w:ins w:id="893"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"_Toc140248861"</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50</w:t>
            </w:r>
            <w:r>
              <w:rPr>
                <w:noProof/>
                <w:webHidden/>
              </w:rPr>
              <w:tab/>
            </w:r>
            <w:r>
              <w:rPr>
                <w:noProof/>
                <w:webHidden/>
              </w:rPr>
              <w:fldChar w:fldCharType="begin"/>
            </w:r>
            <w:r>
              <w:rPr>
                <w:noProof/>
                <w:webHidden/>
              </w:rPr>
              <w:instrText xml:space="preserve"> PAGEREF _Toc140248861 \h </w:instrText>
            </w:r>
            <w:r>
              <w:rPr>
                <w:noProof/>
                <w:webHidden/>
              </w:rPr>
            </w:r>
          </w:ins>
          <w:r>
            <w:rPr>
              <w:noProof/>
              <w:webHidden/>
            </w:rPr>
            <w:fldChar w:fldCharType="separate"/>
          </w:r>
          <w:ins w:id="894"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7ED5D3E4" w14:textId="3D83A429" w:rsidR="00DD40B0" w:rsidRDefault="00DD40B0">
          <w:pPr>
            <w:pStyle w:val="TOC2"/>
            <w:tabs>
              <w:tab w:val="right" w:leader="dot" w:pos="9350"/>
            </w:tabs>
            <w:rPr>
              <w:ins w:id="895" w:author="Fernandes, Richard (he, him, his | il, le, lui)" w:date="2023-07-14T17:35:00Z"/>
              <w:rFonts w:eastAsiaTheme="minorEastAsia"/>
              <w:noProof/>
              <w:kern w:val="2"/>
              <w:lang w:eastAsia="en-CA"/>
              <w14:ligatures w14:val="standardContextual"/>
            </w:rPr>
          </w:pPr>
          <w:ins w:id="896" w:author="Fernandes, Richard (he, him, his | il, le, lui)" w:date="2023-07-14T17:35:00Z">
            <w:r w:rsidRPr="00C61FC4">
              <w:rPr>
                <w:rStyle w:val="Hyperlink"/>
                <w:noProof/>
              </w:rPr>
              <w:lastRenderedPageBreak/>
              <w:fldChar w:fldCharType="begin"/>
            </w:r>
            <w:r w:rsidRPr="00C61FC4">
              <w:rPr>
                <w:rStyle w:val="Hyperlink"/>
                <w:noProof/>
              </w:rPr>
              <w:instrText xml:space="preserve"> </w:instrText>
            </w:r>
            <w:r>
              <w:rPr>
                <w:noProof/>
              </w:rPr>
              <w:instrText>HYPERLINK \l "_Toc140248862"</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365</w:t>
            </w:r>
            <w:r>
              <w:rPr>
                <w:noProof/>
                <w:webHidden/>
              </w:rPr>
              <w:tab/>
            </w:r>
            <w:r>
              <w:rPr>
                <w:noProof/>
                <w:webHidden/>
              </w:rPr>
              <w:fldChar w:fldCharType="begin"/>
            </w:r>
            <w:r>
              <w:rPr>
                <w:noProof/>
                <w:webHidden/>
              </w:rPr>
              <w:instrText xml:space="preserve"> PAGEREF _Toc140248862 \h </w:instrText>
            </w:r>
            <w:r>
              <w:rPr>
                <w:noProof/>
                <w:webHidden/>
              </w:rPr>
            </w:r>
          </w:ins>
          <w:r>
            <w:rPr>
              <w:noProof/>
              <w:webHidden/>
            </w:rPr>
            <w:fldChar w:fldCharType="separate"/>
          </w:r>
          <w:ins w:id="897"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6C2ED1BA" w14:textId="39A815AF" w:rsidR="00DD40B0" w:rsidRDefault="00DD40B0">
          <w:pPr>
            <w:pStyle w:val="TOC2"/>
            <w:tabs>
              <w:tab w:val="right" w:leader="dot" w:pos="9350"/>
            </w:tabs>
            <w:rPr>
              <w:ins w:id="898" w:author="Fernandes, Richard (he, him, his | il, le, lui)" w:date="2023-07-14T17:35:00Z"/>
              <w:rFonts w:eastAsiaTheme="minorEastAsia"/>
              <w:noProof/>
              <w:kern w:val="2"/>
              <w:lang w:eastAsia="en-CA"/>
              <w14:ligatures w14:val="standardContextual"/>
            </w:rPr>
          </w:pPr>
          <w:ins w:id="899"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"_Toc140248863"</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466</w:t>
            </w:r>
            <w:r>
              <w:rPr>
                <w:noProof/>
                <w:webHidden/>
              </w:rPr>
              <w:tab/>
            </w:r>
            <w:r>
              <w:rPr>
                <w:noProof/>
                <w:webHidden/>
              </w:rPr>
              <w:fldChar w:fldCharType="begin"/>
            </w:r>
            <w:r>
              <w:rPr>
                <w:noProof/>
                <w:webHidden/>
              </w:rPr>
              <w:instrText xml:space="preserve"> PAGEREF _Toc140248863 \h </w:instrText>
            </w:r>
            <w:r>
              <w:rPr>
                <w:noProof/>
                <w:webHidden/>
              </w:rPr>
            </w:r>
          </w:ins>
          <w:r>
            <w:rPr>
              <w:noProof/>
              <w:webHidden/>
            </w:rPr>
            <w:fldChar w:fldCharType="separate"/>
          </w:r>
          <w:ins w:id="900"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5B30CF2B" w14:textId="210D4408" w:rsidR="00DD40B0" w:rsidRDefault="00DD40B0">
          <w:pPr>
            <w:pStyle w:val="TOC2"/>
            <w:tabs>
              <w:tab w:val="right" w:leader="dot" w:pos="9350"/>
            </w:tabs>
            <w:rPr>
              <w:ins w:id="901" w:author="Fernandes, Richard (he, him, his | il, le, lui)" w:date="2023-07-14T17:35:00Z"/>
              <w:rFonts w:eastAsiaTheme="minorEastAsia"/>
              <w:noProof/>
              <w:kern w:val="2"/>
              <w:lang w:eastAsia="en-CA"/>
              <w14:ligatures w14:val="standardContextual"/>
            </w:rPr>
          </w:pPr>
          <w:ins w:id="902"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"_Toc140248864"</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49</w:t>
            </w:r>
            <w:r>
              <w:rPr>
                <w:noProof/>
                <w:webHidden/>
              </w:rPr>
              <w:tab/>
            </w:r>
            <w:r>
              <w:rPr>
                <w:noProof/>
                <w:webHidden/>
              </w:rPr>
              <w:fldChar w:fldCharType="begin"/>
            </w:r>
            <w:r>
              <w:rPr>
                <w:noProof/>
                <w:webHidden/>
              </w:rPr>
              <w:instrText xml:space="preserve"> PAGEREF _Toc140248864 \h </w:instrText>
            </w:r>
            <w:r>
              <w:rPr>
                <w:noProof/>
                <w:webHidden/>
              </w:rPr>
            </w:r>
          </w:ins>
          <w:r>
            <w:rPr>
              <w:noProof/>
              <w:webHidden/>
            </w:rPr>
            <w:fldChar w:fldCharType="separate"/>
          </w:r>
          <w:ins w:id="903"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7A889589" w14:textId="31D8A965" w:rsidR="00DD40B0" w:rsidRDefault="00DD40B0">
          <w:pPr>
            <w:pStyle w:val="TOC2"/>
            <w:tabs>
              <w:tab w:val="right" w:leader="dot" w:pos="9350"/>
            </w:tabs>
            <w:rPr>
              <w:ins w:id="904" w:author="Fernandes, Richard (he, him, his | il, le, lui)" w:date="2023-07-14T17:35:00Z"/>
              <w:rFonts w:eastAsiaTheme="minorEastAsia"/>
              <w:noProof/>
              <w:kern w:val="2"/>
              <w:lang w:eastAsia="en-CA"/>
              <w14:ligatures w14:val="standardContextual"/>
            </w:rPr>
          </w:pPr>
          <w:ins w:id="905"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"_Toc140248865"</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55</w:t>
            </w:r>
            <w:r>
              <w:rPr>
                <w:noProof/>
                <w:webHidden/>
              </w:rPr>
              <w:tab/>
            </w:r>
            <w:r>
              <w:rPr>
                <w:noProof/>
                <w:webHidden/>
              </w:rPr>
              <w:fldChar w:fldCharType="begin"/>
            </w:r>
            <w:r>
              <w:rPr>
                <w:noProof/>
                <w:webHidden/>
              </w:rPr>
              <w:instrText xml:space="preserve"> PAGEREF _Toc140248865 \h </w:instrText>
            </w:r>
            <w:r>
              <w:rPr>
                <w:noProof/>
                <w:webHidden/>
              </w:rPr>
            </w:r>
          </w:ins>
          <w:r>
            <w:rPr>
              <w:noProof/>
              <w:webHidden/>
            </w:rPr>
            <w:fldChar w:fldCharType="separate"/>
          </w:r>
          <w:ins w:id="906"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64DD9EB4" w14:textId="62B4374B" w:rsidR="00DD40B0" w:rsidRDefault="00DD40B0">
          <w:pPr>
            <w:pStyle w:val="TOC2"/>
            <w:tabs>
              <w:tab w:val="right" w:leader="dot" w:pos="9350"/>
            </w:tabs>
            <w:rPr>
              <w:ins w:id="907" w:author="Fernandes, Richard (he, him, his | il, le, lui)" w:date="2023-07-14T17:35:00Z"/>
              <w:rFonts w:eastAsiaTheme="minorEastAsia"/>
              <w:noProof/>
              <w:kern w:val="2"/>
              <w:lang w:eastAsia="en-CA"/>
              <w14:ligatures w14:val="standardContextual"/>
            </w:rPr>
          </w:pPr>
          <w:ins w:id="908"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"_Toc140248866"</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365</w:t>
            </w:r>
            <w:r>
              <w:rPr>
                <w:noProof/>
                <w:webHidden/>
              </w:rPr>
              <w:tab/>
            </w:r>
            <w:r>
              <w:rPr>
                <w:noProof/>
                <w:webHidden/>
              </w:rPr>
              <w:fldChar w:fldCharType="begin"/>
            </w:r>
            <w:r>
              <w:rPr>
                <w:noProof/>
                <w:webHidden/>
              </w:rPr>
              <w:instrText xml:space="preserve"> PAGEREF _Toc140248866 \h </w:instrText>
            </w:r>
            <w:r>
              <w:rPr>
                <w:noProof/>
                <w:webHidden/>
              </w:rPr>
            </w:r>
          </w:ins>
          <w:r>
            <w:rPr>
              <w:noProof/>
              <w:webHidden/>
            </w:rPr>
            <w:fldChar w:fldCharType="separate"/>
          </w:r>
          <w:ins w:id="909"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251E5C00" w14:textId="18D73267" w:rsidR="00DD40B0" w:rsidRDefault="00DD40B0">
          <w:pPr>
            <w:pStyle w:val="TOC2"/>
            <w:tabs>
              <w:tab w:val="right" w:leader="dot" w:pos="9350"/>
            </w:tabs>
            <w:rPr>
              <w:ins w:id="910" w:author="Fernandes, Richard (he, him, his | il, le, lui)" w:date="2023-07-14T17:35:00Z"/>
              <w:rFonts w:eastAsiaTheme="minorEastAsia"/>
              <w:noProof/>
              <w:kern w:val="2"/>
              <w:lang w:eastAsia="en-CA"/>
              <w14:ligatures w14:val="standardContextual"/>
            </w:rPr>
          </w:pPr>
          <w:ins w:id="911"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"_Toc140248867"</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448</w:t>
            </w:r>
            <w:r>
              <w:rPr>
                <w:noProof/>
                <w:webHidden/>
              </w:rPr>
              <w:tab/>
            </w:r>
            <w:r>
              <w:rPr>
                <w:noProof/>
                <w:webHidden/>
              </w:rPr>
              <w:fldChar w:fldCharType="begin"/>
            </w:r>
            <w:r>
              <w:rPr>
                <w:noProof/>
                <w:webHidden/>
              </w:rPr>
              <w:instrText xml:space="preserve"> PAGEREF _Toc140248867 \h </w:instrText>
            </w:r>
            <w:r>
              <w:rPr>
                <w:noProof/>
                <w:webHidden/>
              </w:rPr>
            </w:r>
          </w:ins>
          <w:r>
            <w:rPr>
              <w:noProof/>
              <w:webHidden/>
            </w:rPr>
            <w:fldChar w:fldCharType="separate"/>
          </w:r>
          <w:ins w:id="912"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18BC221A" w14:textId="3B9BC5CE" w:rsidR="00DD40B0" w:rsidRDefault="00DD40B0">
          <w:pPr>
            <w:pStyle w:val="TOC2"/>
            <w:tabs>
              <w:tab w:val="right" w:leader="dot" w:pos="9350"/>
            </w:tabs>
            <w:rPr>
              <w:ins w:id="913" w:author="Fernandes, Richard (he, him, his | il, le, lui)" w:date="2023-07-14T17:35:00Z"/>
              <w:rFonts w:eastAsiaTheme="minorEastAsia"/>
              <w:noProof/>
              <w:kern w:val="2"/>
              <w:lang w:eastAsia="en-CA"/>
              <w14:ligatures w14:val="standardContextual"/>
            </w:rPr>
          </w:pPr>
          <w:ins w:id="914"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"_Toc140248868"</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49</w:t>
            </w:r>
            <w:r>
              <w:rPr>
                <w:noProof/>
                <w:webHidden/>
              </w:rPr>
              <w:tab/>
            </w:r>
            <w:r>
              <w:rPr>
                <w:noProof/>
                <w:webHidden/>
              </w:rPr>
              <w:fldChar w:fldCharType="begin"/>
            </w:r>
            <w:r>
              <w:rPr>
                <w:noProof/>
                <w:webHidden/>
              </w:rPr>
              <w:instrText xml:space="preserve"> PAGEREF _Toc140248868 \h </w:instrText>
            </w:r>
            <w:r>
              <w:rPr>
                <w:noProof/>
                <w:webHidden/>
              </w:rPr>
            </w:r>
          </w:ins>
          <w:r>
            <w:rPr>
              <w:noProof/>
              <w:webHidden/>
            </w:rPr>
            <w:fldChar w:fldCharType="separate"/>
          </w:r>
          <w:ins w:id="915"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0474F878" w14:textId="19152246" w:rsidR="00DD40B0" w:rsidRDefault="00DD40B0">
          <w:pPr>
            <w:pStyle w:val="TOC2"/>
            <w:tabs>
              <w:tab w:val="right" w:leader="dot" w:pos="9350"/>
            </w:tabs>
            <w:rPr>
              <w:ins w:id="916" w:author="Fernandes, Richard (he, him, his | il, le, lui)" w:date="2023-07-14T17:35:00Z"/>
              <w:rFonts w:eastAsiaTheme="minorEastAsia"/>
              <w:noProof/>
              <w:kern w:val="2"/>
              <w:lang w:eastAsia="en-CA"/>
              <w14:ligatures w14:val="standardContextual"/>
            </w:rPr>
          </w:pPr>
          <w:ins w:id="917"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"_Toc140248869"</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58</w:t>
            </w:r>
            <w:r>
              <w:rPr>
                <w:noProof/>
                <w:webHidden/>
              </w:rPr>
              <w:tab/>
            </w:r>
            <w:r>
              <w:rPr>
                <w:noProof/>
                <w:webHidden/>
              </w:rPr>
              <w:fldChar w:fldCharType="begin"/>
            </w:r>
            <w:r>
              <w:rPr>
                <w:noProof/>
                <w:webHidden/>
              </w:rPr>
              <w:instrText xml:space="preserve"> PAGEREF _Toc140248869 \h </w:instrText>
            </w:r>
            <w:r>
              <w:rPr>
                <w:noProof/>
                <w:webHidden/>
              </w:rPr>
            </w:r>
          </w:ins>
          <w:r>
            <w:rPr>
              <w:noProof/>
              <w:webHidden/>
            </w:rPr>
            <w:fldChar w:fldCharType="separate"/>
          </w:r>
          <w:ins w:id="918"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166CCFD7" w14:textId="7BAEF9E2" w:rsidR="00DD40B0" w:rsidRDefault="00DD40B0">
          <w:pPr>
            <w:pStyle w:val="TOC2"/>
            <w:tabs>
              <w:tab w:val="right" w:leader="dot" w:pos="9350"/>
            </w:tabs>
            <w:rPr>
              <w:ins w:id="919" w:author="Fernandes, Richard (he, him, his | il, le, lui)" w:date="2023-07-14T17:35:00Z"/>
              <w:rFonts w:eastAsiaTheme="minorEastAsia"/>
              <w:noProof/>
              <w:kern w:val="2"/>
              <w:lang w:eastAsia="en-CA"/>
              <w14:ligatures w14:val="standardContextual"/>
            </w:rPr>
          </w:pPr>
          <w:ins w:id="920"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"_Toc140248870"</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365</w:t>
            </w:r>
            <w:r>
              <w:rPr>
                <w:noProof/>
                <w:webHidden/>
              </w:rPr>
              <w:tab/>
            </w:r>
            <w:r>
              <w:rPr>
                <w:noProof/>
                <w:webHidden/>
              </w:rPr>
              <w:fldChar w:fldCharType="begin"/>
            </w:r>
            <w:r>
              <w:rPr>
                <w:noProof/>
                <w:webHidden/>
              </w:rPr>
              <w:instrText xml:space="preserve"> PAGEREF _Toc140248870 \h </w:instrText>
            </w:r>
            <w:r>
              <w:rPr>
                <w:noProof/>
                <w:webHidden/>
              </w:rPr>
            </w:r>
          </w:ins>
          <w:r>
            <w:rPr>
              <w:noProof/>
              <w:webHidden/>
            </w:rPr>
            <w:fldChar w:fldCharType="separate"/>
          </w:r>
          <w:ins w:id="921"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676E2014" w14:textId="27263E0A" w:rsidR="00DD40B0" w:rsidRDefault="00DD40B0">
          <w:pPr>
            <w:pStyle w:val="TOC2"/>
            <w:tabs>
              <w:tab w:val="right" w:leader="dot" w:pos="9350"/>
            </w:tabs>
            <w:rPr>
              <w:ins w:id="922" w:author="Fernandes, Richard (he, him, his | il, le, lui)" w:date="2023-07-14T17:35:00Z"/>
              <w:rFonts w:eastAsiaTheme="minorEastAsia"/>
              <w:noProof/>
              <w:kern w:val="2"/>
              <w:lang w:eastAsia="en-CA"/>
              <w14:ligatures w14:val="standardContextual"/>
            </w:rPr>
          </w:pPr>
          <w:ins w:id="923"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"_Toc140248871"</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245</w:t>
            </w:r>
            <w:r>
              <w:rPr>
                <w:noProof/>
                <w:webHidden/>
              </w:rPr>
              <w:tab/>
            </w:r>
            <w:r>
              <w:rPr>
                <w:noProof/>
                <w:webHidden/>
              </w:rPr>
              <w:fldChar w:fldCharType="begin"/>
            </w:r>
            <w:r>
              <w:rPr>
                <w:noProof/>
                <w:webHidden/>
              </w:rPr>
              <w:instrText xml:space="preserve"> PAGEREF _Toc140248871 \h </w:instrText>
            </w:r>
            <w:r>
              <w:rPr>
                <w:noProof/>
                <w:webHidden/>
              </w:rPr>
            </w:r>
          </w:ins>
          <w:r>
            <w:rPr>
              <w:noProof/>
              <w:webHidden/>
            </w:rPr>
            <w:fldChar w:fldCharType="separate"/>
          </w:r>
          <w:ins w:id="924"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06D18938" w14:textId="39C4F688" w:rsidR="00DD40B0" w:rsidRDefault="00DD40B0">
          <w:pPr>
            <w:pStyle w:val="TOC2"/>
            <w:tabs>
              <w:tab w:val="right" w:leader="dot" w:pos="9350"/>
            </w:tabs>
            <w:rPr>
              <w:ins w:id="925" w:author="Fernandes, Richard (he, him, his | il, le, lui)" w:date="2023-07-14T17:35:00Z"/>
              <w:rFonts w:eastAsiaTheme="minorEastAsia"/>
              <w:noProof/>
              <w:kern w:val="2"/>
              <w:lang w:eastAsia="en-CA"/>
              <w14:ligatures w14:val="standardContextual"/>
            </w:rPr>
          </w:pPr>
          <w:ins w:id="926"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"_Toc140248872"</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48</w:t>
            </w:r>
            <w:r>
              <w:rPr>
                <w:noProof/>
                <w:webHidden/>
              </w:rPr>
              <w:tab/>
            </w:r>
            <w:r>
              <w:rPr>
                <w:noProof/>
                <w:webHidden/>
              </w:rPr>
              <w:fldChar w:fldCharType="begin"/>
            </w:r>
            <w:r>
              <w:rPr>
                <w:noProof/>
                <w:webHidden/>
              </w:rPr>
              <w:instrText xml:space="preserve"> PAGEREF _Toc140248872 \h </w:instrText>
            </w:r>
            <w:r>
              <w:rPr>
                <w:noProof/>
                <w:webHidden/>
              </w:rPr>
            </w:r>
          </w:ins>
          <w:r>
            <w:rPr>
              <w:noProof/>
              <w:webHidden/>
            </w:rPr>
            <w:fldChar w:fldCharType="separate"/>
          </w:r>
          <w:ins w:id="927"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2F89D6AD" w14:textId="5F7B294B" w:rsidR="00DD40B0" w:rsidRDefault="00DD40B0">
          <w:pPr>
            <w:pStyle w:val="TOC2"/>
            <w:tabs>
              <w:tab w:val="right" w:leader="dot" w:pos="9350"/>
            </w:tabs>
            <w:rPr>
              <w:ins w:id="928" w:author="Fernandes, Richard (he, him, his | il, le, lui)" w:date="2023-07-14T17:35:00Z"/>
              <w:rFonts w:eastAsiaTheme="minorEastAsia"/>
              <w:noProof/>
              <w:kern w:val="2"/>
              <w:lang w:eastAsia="en-CA"/>
              <w14:ligatures w14:val="standardContextual"/>
            </w:rPr>
          </w:pPr>
          <w:ins w:id="929"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"_Toc140248873"</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60</w:t>
            </w:r>
            <w:r>
              <w:rPr>
                <w:noProof/>
                <w:webHidden/>
              </w:rPr>
              <w:tab/>
            </w:r>
            <w:r>
              <w:rPr>
                <w:noProof/>
                <w:webHidden/>
              </w:rPr>
              <w:fldChar w:fldCharType="begin"/>
            </w:r>
            <w:r>
              <w:rPr>
                <w:noProof/>
                <w:webHidden/>
              </w:rPr>
              <w:instrText xml:space="preserve"> PAGEREF _Toc140248873 \h </w:instrText>
            </w:r>
            <w:r>
              <w:rPr>
                <w:noProof/>
                <w:webHidden/>
              </w:rPr>
            </w:r>
          </w:ins>
          <w:r>
            <w:rPr>
              <w:noProof/>
              <w:webHidden/>
            </w:rPr>
            <w:fldChar w:fldCharType="separate"/>
          </w:r>
          <w:ins w:id="930"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55FD8091" w14:textId="30E87DE1" w:rsidR="00DD40B0" w:rsidRDefault="00DD40B0">
          <w:pPr>
            <w:pStyle w:val="TOC2"/>
            <w:tabs>
              <w:tab w:val="right" w:leader="dot" w:pos="9350"/>
            </w:tabs>
            <w:rPr>
              <w:ins w:id="931" w:author="Fernandes, Richard (he, him, his | il, le, lui)" w:date="2023-07-14T17:35:00Z"/>
              <w:rFonts w:eastAsiaTheme="minorEastAsia"/>
              <w:noProof/>
              <w:kern w:val="2"/>
              <w:lang w:eastAsia="en-CA"/>
              <w14:ligatures w14:val="standardContextual"/>
            </w:rPr>
          </w:pPr>
          <w:ins w:id="932"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"_Toc140248874"</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rFonts w:cstheme="minorHAnsi"/>
                <w:noProof/>
              </w:rPr>
              <w:t>365</w:t>
            </w:r>
            <w:r>
              <w:rPr>
                <w:noProof/>
                <w:webHidden/>
              </w:rPr>
              <w:tab/>
            </w:r>
            <w:r>
              <w:rPr>
                <w:noProof/>
                <w:webHidden/>
              </w:rPr>
              <w:fldChar w:fldCharType="begin"/>
            </w:r>
            <w:r>
              <w:rPr>
                <w:noProof/>
                <w:webHidden/>
              </w:rPr>
              <w:instrText xml:space="preserve"> PAGEREF _Toc140248874 \h </w:instrText>
            </w:r>
            <w:r>
              <w:rPr>
                <w:noProof/>
                <w:webHidden/>
              </w:rPr>
            </w:r>
          </w:ins>
          <w:r>
            <w:rPr>
              <w:noProof/>
              <w:webHidden/>
            </w:rPr>
            <w:fldChar w:fldCharType="separate"/>
          </w:r>
          <w:ins w:id="933" w:author="Fernandes, Richard (he, him, his | il, le, lui)" w:date="2023-07-14T17:35:00Z">
            <w:r>
              <w:rPr>
                <w:noProof/>
                <w:webHidden/>
              </w:rPr>
              <w:t>63</w:t>
            </w:r>
            <w:r>
              <w:rPr>
                <w:noProof/>
                <w:webHidden/>
              </w:rPr>
              <w:fldChar w:fldCharType="end"/>
            </w:r>
            <w:r w:rsidRPr="00C61FC4">
              <w:rPr>
                <w:rStyle w:val="Hyperlink"/>
                <w:noProof/>
              </w:rPr>
              <w:fldChar w:fldCharType="end"/>
            </w:r>
          </w:ins>
        </w:p>
        <w:p w14:paraId="793A0CB8" w14:textId="17B7F6A1" w:rsidR="00DD40B0" w:rsidRDefault="00DD40B0">
          <w:pPr>
            <w:pStyle w:val="TOC1"/>
            <w:tabs>
              <w:tab w:val="right" w:leader="dot" w:pos="9350"/>
            </w:tabs>
            <w:rPr>
              <w:ins w:id="934" w:author="Fernandes, Richard (he, him, his | il, le, lui)" w:date="2023-07-14T17:35:00Z"/>
              <w:rFonts w:eastAsiaTheme="minorEastAsia"/>
              <w:noProof/>
              <w:kern w:val="2"/>
              <w:lang w:eastAsia="en-CA"/>
              <w14:ligatures w14:val="standardContextual"/>
            </w:rPr>
          </w:pPr>
          <w:ins w:id="935"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"_Toc140248875"</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Appendix III SL2P-C Canopy biophysical variable parameterizations</w:t>
            </w:r>
            <w:r>
              <w:rPr>
                <w:noProof/>
                <w:webHidden/>
              </w:rPr>
              <w:tab/>
            </w:r>
            <w:r>
              <w:rPr>
                <w:noProof/>
                <w:webHidden/>
              </w:rPr>
              <w:fldChar w:fldCharType="begin"/>
            </w:r>
            <w:r>
              <w:rPr>
                <w:noProof/>
                <w:webHidden/>
              </w:rPr>
              <w:instrText xml:space="preserve"> PAGEREF _Toc140248875 \h </w:instrText>
            </w:r>
            <w:r>
              <w:rPr>
                <w:noProof/>
                <w:webHidden/>
              </w:rPr>
            </w:r>
          </w:ins>
          <w:r>
            <w:rPr>
              <w:noProof/>
              <w:webHidden/>
            </w:rPr>
            <w:fldChar w:fldCharType="separate"/>
          </w:r>
          <w:ins w:id="936" w:author="Fernandes, Richard (he, him, his | il, le, lui)" w:date="2023-07-14T17:35:00Z">
            <w:r>
              <w:rPr>
                <w:noProof/>
                <w:webHidden/>
              </w:rPr>
              <w:t>64</w:t>
            </w:r>
            <w:r>
              <w:rPr>
                <w:noProof/>
                <w:webHidden/>
              </w:rPr>
              <w:fldChar w:fldCharType="end"/>
            </w:r>
            <w:r w:rsidRPr="00C61FC4">
              <w:rPr>
                <w:rStyle w:val="Hyperlink"/>
                <w:noProof/>
              </w:rPr>
              <w:fldChar w:fldCharType="end"/>
            </w:r>
          </w:ins>
        </w:p>
        <w:p w14:paraId="4306EB13" w14:textId="0DCF0B81" w:rsidR="00DD40B0" w:rsidRDefault="00DD40B0">
          <w:pPr>
            <w:pStyle w:val="TOC2"/>
            <w:tabs>
              <w:tab w:val="right" w:leader="dot" w:pos="9350"/>
            </w:tabs>
            <w:rPr>
              <w:ins w:id="937" w:author="Fernandes, Richard (he, him, his | il, le, lui)" w:date="2023-07-14T17:35:00Z"/>
              <w:rFonts w:eastAsiaTheme="minorEastAsia"/>
              <w:noProof/>
              <w:kern w:val="2"/>
              <w:lang w:eastAsia="en-CA"/>
              <w14:ligatures w14:val="standardContextual"/>
            </w:rPr>
          </w:pPr>
          <w:ins w:id="938"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"_Toc140248876"</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LAI</w:t>
            </w:r>
            <w:r>
              <w:rPr>
                <w:noProof/>
                <w:webHidden/>
              </w:rPr>
              <w:tab/>
            </w:r>
            <w:r>
              <w:rPr>
                <w:noProof/>
                <w:webHidden/>
              </w:rPr>
              <w:fldChar w:fldCharType="begin"/>
            </w:r>
            <w:r>
              <w:rPr>
                <w:noProof/>
                <w:webHidden/>
              </w:rPr>
              <w:instrText xml:space="preserve"> PAGEREF _Toc140248876 \h </w:instrText>
            </w:r>
            <w:r>
              <w:rPr>
                <w:noProof/>
                <w:webHidden/>
              </w:rPr>
            </w:r>
          </w:ins>
          <w:r>
            <w:rPr>
              <w:noProof/>
              <w:webHidden/>
            </w:rPr>
            <w:fldChar w:fldCharType="separate"/>
          </w:r>
          <w:ins w:id="939" w:author="Fernandes, Richard (he, him, his | il, le, lui)" w:date="2023-07-14T17:35:00Z">
            <w:r>
              <w:rPr>
                <w:noProof/>
                <w:webHidden/>
              </w:rPr>
              <w:t>64</w:t>
            </w:r>
            <w:r>
              <w:rPr>
                <w:noProof/>
                <w:webHidden/>
              </w:rPr>
              <w:fldChar w:fldCharType="end"/>
            </w:r>
            <w:r w:rsidRPr="00C61FC4">
              <w:rPr>
                <w:rStyle w:val="Hyperlink"/>
                <w:noProof/>
              </w:rPr>
              <w:fldChar w:fldCharType="end"/>
            </w:r>
          </w:ins>
        </w:p>
        <w:p w14:paraId="7B751808" w14:textId="01C33194" w:rsidR="00DD40B0" w:rsidRDefault="00DD40B0">
          <w:pPr>
            <w:pStyle w:val="TOC2"/>
            <w:tabs>
              <w:tab w:val="right" w:leader="dot" w:pos="9350"/>
            </w:tabs>
            <w:rPr>
              <w:ins w:id="940" w:author="Fernandes, Richard (he, him, his | il, le, lui)" w:date="2023-07-14T17:35:00Z"/>
              <w:rFonts w:eastAsiaTheme="minorEastAsia"/>
              <w:noProof/>
              <w:kern w:val="2"/>
              <w:lang w:eastAsia="en-CA"/>
              <w14:ligatures w14:val="standardContextual"/>
            </w:rPr>
          </w:pPr>
          <w:ins w:id="941"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"_Toc140248877"</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Leaf Angle Distribution</w:t>
            </w:r>
            <w:r>
              <w:rPr>
                <w:noProof/>
                <w:webHidden/>
              </w:rPr>
              <w:tab/>
            </w:r>
            <w:r>
              <w:rPr>
                <w:noProof/>
                <w:webHidden/>
              </w:rPr>
              <w:fldChar w:fldCharType="begin"/>
            </w:r>
            <w:r>
              <w:rPr>
                <w:noProof/>
                <w:webHidden/>
              </w:rPr>
              <w:instrText xml:space="preserve"> PAGEREF _Toc140248877 \h </w:instrText>
            </w:r>
            <w:r>
              <w:rPr>
                <w:noProof/>
                <w:webHidden/>
              </w:rPr>
            </w:r>
          </w:ins>
          <w:r>
            <w:rPr>
              <w:noProof/>
              <w:webHidden/>
            </w:rPr>
            <w:fldChar w:fldCharType="separate"/>
          </w:r>
          <w:ins w:id="942" w:author="Fernandes, Richard (he, him, his | il, le, lui)" w:date="2023-07-14T17:35:00Z">
            <w:r>
              <w:rPr>
                <w:noProof/>
                <w:webHidden/>
              </w:rPr>
              <w:t>64</w:t>
            </w:r>
            <w:r>
              <w:rPr>
                <w:noProof/>
                <w:webHidden/>
              </w:rPr>
              <w:fldChar w:fldCharType="end"/>
            </w:r>
            <w:r w:rsidRPr="00C61FC4">
              <w:rPr>
                <w:rStyle w:val="Hyperlink"/>
                <w:noProof/>
              </w:rPr>
              <w:fldChar w:fldCharType="end"/>
            </w:r>
          </w:ins>
        </w:p>
        <w:p w14:paraId="5627ECD5" w14:textId="609C5B76" w:rsidR="00DD40B0" w:rsidRDefault="00DD40B0">
          <w:pPr>
            <w:pStyle w:val="TOC2"/>
            <w:tabs>
              <w:tab w:val="right" w:leader="dot" w:pos="9350"/>
            </w:tabs>
            <w:rPr>
              <w:ins w:id="943" w:author="Fernandes, Richard (he, him, his | il, le, lui)" w:date="2023-07-14T17:35:00Z"/>
              <w:rFonts w:eastAsiaTheme="minorEastAsia"/>
              <w:noProof/>
              <w:kern w:val="2"/>
              <w:lang w:eastAsia="en-CA"/>
              <w14:ligatures w14:val="standardContextual"/>
            </w:rPr>
          </w:pPr>
          <w:ins w:id="944"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"_Toc140248878"</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Crown Cover</w:t>
            </w:r>
            <w:r>
              <w:rPr>
                <w:noProof/>
                <w:webHidden/>
              </w:rPr>
              <w:tab/>
            </w:r>
            <w:r>
              <w:rPr>
                <w:noProof/>
                <w:webHidden/>
              </w:rPr>
              <w:fldChar w:fldCharType="begin"/>
            </w:r>
            <w:r>
              <w:rPr>
                <w:noProof/>
                <w:webHidden/>
              </w:rPr>
              <w:instrText xml:space="preserve"> PAGEREF _Toc140248878 \h </w:instrText>
            </w:r>
            <w:r>
              <w:rPr>
                <w:noProof/>
                <w:webHidden/>
              </w:rPr>
            </w:r>
          </w:ins>
          <w:r>
            <w:rPr>
              <w:noProof/>
              <w:webHidden/>
            </w:rPr>
            <w:fldChar w:fldCharType="separate"/>
          </w:r>
          <w:ins w:id="945" w:author="Fernandes, Richard (he, him, his | il, le, lui)" w:date="2023-07-14T17:35:00Z">
            <w:r>
              <w:rPr>
                <w:noProof/>
                <w:webHidden/>
              </w:rPr>
              <w:t>65</w:t>
            </w:r>
            <w:r>
              <w:rPr>
                <w:noProof/>
                <w:webHidden/>
              </w:rPr>
              <w:fldChar w:fldCharType="end"/>
            </w:r>
            <w:r w:rsidRPr="00C61FC4">
              <w:rPr>
                <w:rStyle w:val="Hyperlink"/>
                <w:noProof/>
              </w:rPr>
              <w:fldChar w:fldCharType="end"/>
            </w:r>
          </w:ins>
        </w:p>
        <w:p w14:paraId="54B58005" w14:textId="719697B7" w:rsidR="00DD40B0" w:rsidRDefault="00DD40B0">
          <w:pPr>
            <w:pStyle w:val="TOC2"/>
            <w:tabs>
              <w:tab w:val="right" w:leader="dot" w:pos="9350"/>
            </w:tabs>
            <w:rPr>
              <w:ins w:id="946" w:author="Fernandes, Richard (he, him, his | il, le, lui)" w:date="2023-07-14T17:35:00Z"/>
              <w:rFonts w:eastAsiaTheme="minorEastAsia"/>
              <w:noProof/>
              <w:kern w:val="2"/>
              <w:lang w:eastAsia="en-CA"/>
              <w14:ligatures w14:val="standardContextual"/>
            </w:rPr>
          </w:pPr>
          <w:ins w:id="947" w:author="Fernandes, Richard (he, him, his | il, le, lui)" w:date="2023-07-14T17:35:00Z">
            <w:r w:rsidRPr="00C61FC4">
              <w:rPr>
                <w:rStyle w:val="Hyperlink"/>
                <w:noProof/>
              </w:rPr>
              <w:fldChar w:fldCharType="begin"/>
            </w:r>
            <w:r w:rsidRPr="00C61FC4">
              <w:rPr>
                <w:rStyle w:val="Hyperlink"/>
                <w:noProof/>
              </w:rPr>
              <w:instrText xml:space="preserve"> </w:instrText>
            </w:r>
            <w:r>
              <w:rPr>
                <w:noProof/>
              </w:rPr>
              <w:instrText>HYPERLINK \l "_Toc140248879"</w:instrText>
            </w:r>
            <w:r w:rsidRPr="00C61FC4">
              <w:rPr>
                <w:rStyle w:val="Hyperlink"/>
                <w:noProof/>
              </w:rPr>
              <w:instrText xml:space="preserve"> </w:instrText>
            </w:r>
            <w:r w:rsidRPr="00C61FC4">
              <w:rPr>
                <w:rStyle w:val="Hyperlink"/>
                <w:noProof/>
              </w:rPr>
            </w:r>
            <w:r w:rsidRPr="00C61FC4">
              <w:rPr>
                <w:rStyle w:val="Hyperlink"/>
                <w:noProof/>
              </w:rPr>
              <w:fldChar w:fldCharType="separate"/>
            </w:r>
            <w:r w:rsidRPr="00C61FC4">
              <w:rPr>
                <w:rStyle w:val="Hyperlink"/>
                <w:noProof/>
              </w:rPr>
              <w:t>Hot Spot Dimension</w:t>
            </w:r>
            <w:r>
              <w:rPr>
                <w:noProof/>
                <w:webHidden/>
              </w:rPr>
              <w:tab/>
            </w:r>
            <w:r>
              <w:rPr>
                <w:noProof/>
                <w:webHidden/>
              </w:rPr>
              <w:fldChar w:fldCharType="begin"/>
            </w:r>
            <w:r>
              <w:rPr>
                <w:noProof/>
                <w:webHidden/>
              </w:rPr>
              <w:instrText xml:space="preserve"> PAGEREF _Toc140248879 \h </w:instrText>
            </w:r>
            <w:r>
              <w:rPr>
                <w:noProof/>
                <w:webHidden/>
              </w:rPr>
            </w:r>
          </w:ins>
          <w:r>
            <w:rPr>
              <w:noProof/>
              <w:webHidden/>
            </w:rPr>
            <w:fldChar w:fldCharType="separate"/>
          </w:r>
          <w:ins w:id="948" w:author="Fernandes, Richard (he, him, his | il, le, lui)" w:date="2023-07-14T17:35:00Z">
            <w:r>
              <w:rPr>
                <w:noProof/>
                <w:webHidden/>
              </w:rPr>
              <w:t>65</w:t>
            </w:r>
            <w:r>
              <w:rPr>
                <w:noProof/>
                <w:webHidden/>
              </w:rPr>
              <w:fldChar w:fldCharType="end"/>
            </w:r>
            <w:r w:rsidRPr="00C61FC4">
              <w:rPr>
                <w:rStyle w:val="Hyperlink"/>
                <w:noProof/>
              </w:rPr>
              <w:fldChar w:fldCharType="end"/>
            </w:r>
          </w:ins>
        </w:p>
        <w:p w14:paraId="79873CF3" w14:textId="51FD1516" w:rsidR="0097469C" w:rsidDel="00DD40B0" w:rsidRDefault="0097469C" w:rsidP="0097469C">
          <w:pPr>
            <w:pStyle w:val="TOC1"/>
            <w:tabs>
              <w:tab w:val="right" w:leader="dot" w:pos="9350"/>
            </w:tabs>
            <w:rPr>
              <w:del w:id="949" w:author="Fernandes, Richard (he, him, his | il, le, lui)" w:date="2023-07-14T17:35:00Z"/>
              <w:noProof/>
            </w:rPr>
          </w:pPr>
          <w:del w:id="950" w:author="Fernandes, Richard (he, him, his | il, le, lui)" w:date="2023-07-14T17:35:00Z">
            <w:r w:rsidRPr="00DD40B0" w:rsidDel="00DD40B0">
              <w:rPr>
                <w:noProof/>
                <w:rPrChange w:id="951" w:author="Fernandes, Richard (he, him, his | il, le, lui)" w:date="2023-07-14T17:35:00Z">
                  <w:rPr>
                    <w:rStyle w:val="Hyperlink"/>
                    <w:noProof/>
                  </w:rPr>
                </w:rPrChange>
              </w:rPr>
              <w:delText>Executive Summary</w:delText>
            </w:r>
            <w:r w:rsidDel="00DD40B0">
              <w:rPr>
                <w:noProof/>
                <w:webHidden/>
              </w:rPr>
              <w:tab/>
              <w:delText>1</w:delText>
            </w:r>
          </w:del>
        </w:p>
        <w:p w14:paraId="543A1CDA" w14:textId="677214A6" w:rsidR="0097469C" w:rsidDel="00DD40B0" w:rsidRDefault="0097469C" w:rsidP="0097469C">
          <w:pPr>
            <w:pStyle w:val="TOC1"/>
            <w:tabs>
              <w:tab w:val="right" w:leader="dot" w:pos="9350"/>
            </w:tabs>
            <w:rPr>
              <w:del w:id="952" w:author="Fernandes, Richard (he, him, his | il, le, lui)" w:date="2023-07-14T17:35:00Z"/>
              <w:noProof/>
            </w:rPr>
          </w:pPr>
          <w:del w:id="953" w:author="Fernandes, Richard (he, him, his | il, le, lui)" w:date="2023-07-14T17:35:00Z">
            <w:r w:rsidRPr="00DD40B0" w:rsidDel="00DD40B0">
              <w:rPr>
                <w:noProof/>
                <w:rPrChange w:id="954" w:author="Fernandes, Richard (he, him, his | il, le, lui)" w:date="2023-07-14T17:35:00Z">
                  <w:rPr>
                    <w:rStyle w:val="Hyperlink"/>
                    <w:noProof/>
                  </w:rPr>
                </w:rPrChange>
              </w:rPr>
              <w:delText>Introduction</w:delText>
            </w:r>
            <w:r w:rsidDel="00DD40B0">
              <w:rPr>
                <w:noProof/>
                <w:webHidden/>
              </w:rPr>
              <w:tab/>
              <w:delText>2</w:delText>
            </w:r>
          </w:del>
        </w:p>
        <w:p w14:paraId="5471CAA9" w14:textId="02AF2FB4" w:rsidR="0097469C" w:rsidDel="00DD40B0" w:rsidRDefault="0097469C" w:rsidP="0097469C">
          <w:pPr>
            <w:pStyle w:val="TOC2"/>
            <w:tabs>
              <w:tab w:val="right" w:leader="dot" w:pos="9350"/>
            </w:tabs>
            <w:rPr>
              <w:del w:id="955" w:author="Fernandes, Richard (he, him, his | il, le, lui)" w:date="2023-07-14T17:35:00Z"/>
              <w:noProof/>
            </w:rPr>
          </w:pPr>
          <w:del w:id="956" w:author="Fernandes, Richard (he, him, his | il, le, lui)" w:date="2023-07-14T17:35:00Z">
            <w:r w:rsidRPr="00DD40B0" w:rsidDel="00DD40B0">
              <w:rPr>
                <w:noProof/>
                <w:rPrChange w:id="957" w:author="Fernandes, Richard (he, him, his | il, le, lui)" w:date="2023-07-14T17:35:00Z">
                  <w:rPr>
                    <w:rStyle w:val="Hyperlink"/>
                    <w:noProof/>
                  </w:rPr>
                </w:rPrChange>
              </w:rPr>
              <w:delText>Background</w:delText>
            </w:r>
            <w:r w:rsidDel="00DD40B0">
              <w:rPr>
                <w:noProof/>
                <w:webHidden/>
              </w:rPr>
              <w:tab/>
              <w:delText>2</w:delText>
            </w:r>
          </w:del>
        </w:p>
        <w:p w14:paraId="2C788BB7" w14:textId="74CD5E82" w:rsidR="0097469C" w:rsidDel="00DD40B0" w:rsidRDefault="0097469C" w:rsidP="0097469C">
          <w:pPr>
            <w:pStyle w:val="TOC2"/>
            <w:tabs>
              <w:tab w:val="right" w:leader="dot" w:pos="9350"/>
            </w:tabs>
            <w:rPr>
              <w:del w:id="958" w:author="Fernandes, Richard (he, him, his | il, le, lui)" w:date="2023-07-14T17:35:00Z"/>
              <w:noProof/>
            </w:rPr>
          </w:pPr>
          <w:del w:id="959" w:author="Fernandes, Richard (he, him, his | il, le, lui)" w:date="2023-07-14T17:35:00Z">
            <w:r w:rsidRPr="00DD40B0" w:rsidDel="00DD40B0">
              <w:rPr>
                <w:noProof/>
                <w:rPrChange w:id="960" w:author="Fernandes, Richard (he, him, his | il, le, lui)" w:date="2023-07-14T17:35:00Z">
                  <w:rPr>
                    <w:rStyle w:val="Hyperlink"/>
                    <w:noProof/>
                  </w:rPr>
                </w:rPrChange>
              </w:rPr>
              <w:delText>Scope and Objectives</w:delText>
            </w:r>
            <w:r w:rsidDel="00DD40B0">
              <w:rPr>
                <w:noProof/>
                <w:webHidden/>
              </w:rPr>
              <w:tab/>
              <w:delText>3</w:delText>
            </w:r>
          </w:del>
        </w:p>
        <w:p w14:paraId="2794A88D" w14:textId="38AA258E" w:rsidR="0097469C" w:rsidDel="00DD40B0" w:rsidRDefault="0097469C" w:rsidP="0097469C">
          <w:pPr>
            <w:pStyle w:val="TOC2"/>
            <w:tabs>
              <w:tab w:val="right" w:leader="dot" w:pos="9350"/>
            </w:tabs>
            <w:rPr>
              <w:del w:id="961" w:author="Fernandes, Richard (he, him, his | il, le, lui)" w:date="2023-07-14T17:35:00Z"/>
              <w:noProof/>
            </w:rPr>
          </w:pPr>
          <w:del w:id="962" w:author="Fernandes, Richard (he, him, his | il, le, lui)" w:date="2023-07-14T17:35:00Z">
            <w:r w:rsidRPr="00DD40B0" w:rsidDel="00DD40B0">
              <w:rPr>
                <w:noProof/>
                <w:rPrChange w:id="963" w:author="Fernandes, Richard (he, him, his | il, le, lui)" w:date="2023-07-14T17:35:00Z">
                  <w:rPr>
                    <w:rStyle w:val="Hyperlink"/>
                    <w:noProof/>
                  </w:rPr>
                </w:rPrChange>
              </w:rPr>
              <w:delText>Content of the Document</w:delText>
            </w:r>
            <w:r w:rsidDel="00DD40B0">
              <w:rPr>
                <w:noProof/>
                <w:webHidden/>
              </w:rPr>
              <w:tab/>
              <w:delText>3</w:delText>
            </w:r>
          </w:del>
        </w:p>
        <w:p w14:paraId="0D12DE20" w14:textId="76718656" w:rsidR="0097469C" w:rsidDel="00DD40B0" w:rsidRDefault="0097469C" w:rsidP="0097469C">
          <w:pPr>
            <w:pStyle w:val="TOC1"/>
            <w:tabs>
              <w:tab w:val="right" w:leader="dot" w:pos="9350"/>
            </w:tabs>
            <w:rPr>
              <w:del w:id="964" w:author="Fernandes, Richard (he, him, his | il, le, lui)" w:date="2023-07-14T17:35:00Z"/>
              <w:noProof/>
            </w:rPr>
          </w:pPr>
          <w:del w:id="965" w:author="Fernandes, Richard (he, him, his | il, le, lui)" w:date="2023-07-14T17:35:00Z">
            <w:r w:rsidRPr="00DD40B0" w:rsidDel="00DD40B0">
              <w:rPr>
                <w:noProof/>
                <w:rPrChange w:id="966" w:author="Fernandes, Richard (he, him, his | il, le, lui)" w:date="2023-07-14T17:35:00Z">
                  <w:rPr>
                    <w:rStyle w:val="Hyperlink"/>
                    <w:noProof/>
                  </w:rPr>
                </w:rPrChange>
              </w:rPr>
              <w:delText>Symbols and Acronyms</w:delText>
            </w:r>
            <w:r w:rsidDel="00DD40B0">
              <w:rPr>
                <w:noProof/>
                <w:webHidden/>
              </w:rPr>
              <w:tab/>
              <w:delText>5</w:delText>
            </w:r>
          </w:del>
        </w:p>
        <w:p w14:paraId="27E02E3E" w14:textId="5ABD3697" w:rsidR="0097469C" w:rsidDel="00DD40B0" w:rsidRDefault="0097469C" w:rsidP="0097469C">
          <w:pPr>
            <w:pStyle w:val="TOC1"/>
            <w:tabs>
              <w:tab w:val="right" w:leader="dot" w:pos="9350"/>
            </w:tabs>
            <w:rPr>
              <w:del w:id="967" w:author="Fernandes, Richard (he, him, his | il, le, lui)" w:date="2023-07-14T17:35:00Z"/>
              <w:noProof/>
            </w:rPr>
          </w:pPr>
          <w:del w:id="968" w:author="Fernandes, Richard (he, him, his | il, le, lui)" w:date="2023-07-14T17:35:00Z">
            <w:r w:rsidRPr="00DD40B0" w:rsidDel="00DD40B0">
              <w:rPr>
                <w:noProof/>
                <w:rPrChange w:id="969" w:author="Fernandes, Richard (he, him, his | il, le, lui)" w:date="2023-07-14T17:35:00Z">
                  <w:rPr>
                    <w:rStyle w:val="Hyperlink"/>
                    <w:noProof/>
                  </w:rPr>
                </w:rPrChange>
              </w:rPr>
              <w:delText>Overview of SL2P-D</w:delText>
            </w:r>
            <w:r w:rsidDel="00DD40B0">
              <w:rPr>
                <w:noProof/>
                <w:webHidden/>
              </w:rPr>
              <w:tab/>
              <w:delText>5</w:delText>
            </w:r>
          </w:del>
        </w:p>
        <w:p w14:paraId="5E5AD856" w14:textId="31FB32D8" w:rsidR="0097469C" w:rsidDel="00DD40B0" w:rsidRDefault="0097469C" w:rsidP="0097469C">
          <w:pPr>
            <w:pStyle w:val="TOC1"/>
            <w:tabs>
              <w:tab w:val="right" w:leader="dot" w:pos="9350"/>
            </w:tabs>
            <w:rPr>
              <w:del w:id="970" w:author="Fernandes, Richard (he, him, his | il, le, lui)" w:date="2023-07-14T17:35:00Z"/>
              <w:noProof/>
            </w:rPr>
          </w:pPr>
          <w:del w:id="971" w:author="Fernandes, Richard (he, him, his | il, le, lui)" w:date="2023-07-14T17:35:00Z">
            <w:r w:rsidRPr="00DD40B0" w:rsidDel="00DD40B0">
              <w:rPr>
                <w:noProof/>
                <w:rPrChange w:id="972" w:author="Fernandes, Richard (he, him, his | il, le, lui)" w:date="2023-07-14T17:35:00Z">
                  <w:rPr>
                    <w:rStyle w:val="Hyperlink"/>
                    <w:noProof/>
                  </w:rPr>
                </w:rPrChange>
              </w:rPr>
              <w:delText>Parameter File</w:delText>
            </w:r>
            <w:r w:rsidDel="00DD40B0">
              <w:rPr>
                <w:noProof/>
                <w:webHidden/>
              </w:rPr>
              <w:tab/>
              <w:delText>8</w:delText>
            </w:r>
          </w:del>
        </w:p>
        <w:p w14:paraId="5E2A56F3" w14:textId="2508C734" w:rsidR="0097469C" w:rsidDel="00DD40B0" w:rsidRDefault="0097469C" w:rsidP="0097469C">
          <w:pPr>
            <w:pStyle w:val="TOC1"/>
            <w:tabs>
              <w:tab w:val="right" w:leader="dot" w:pos="9350"/>
            </w:tabs>
            <w:rPr>
              <w:del w:id="973" w:author="Fernandes, Richard (he, him, his | il, le, lui)" w:date="2023-07-14T17:35:00Z"/>
              <w:noProof/>
            </w:rPr>
          </w:pPr>
          <w:del w:id="974" w:author="Fernandes, Richard (he, him, his | il, le, lui)" w:date="2023-07-14T17:35:00Z">
            <w:r w:rsidRPr="00DD40B0" w:rsidDel="00DD40B0">
              <w:rPr>
                <w:noProof/>
                <w:rPrChange w:id="975" w:author="Fernandes, Richard (he, him, his | il, le, lui)" w:date="2023-07-14T17:35:00Z">
                  <w:rPr>
                    <w:rStyle w:val="Hyperlink"/>
                    <w:noProof/>
                  </w:rPr>
                </w:rPrChange>
              </w:rPr>
              <w:delText>Inversion Algorithm Definition</w:delText>
            </w:r>
            <w:r w:rsidDel="00DD40B0">
              <w:rPr>
                <w:noProof/>
                <w:webHidden/>
              </w:rPr>
              <w:tab/>
              <w:delText>13</w:delText>
            </w:r>
          </w:del>
        </w:p>
        <w:p w14:paraId="19567DD9" w14:textId="05828904" w:rsidR="0097469C" w:rsidDel="00DD40B0" w:rsidRDefault="0097469C" w:rsidP="0097469C">
          <w:pPr>
            <w:pStyle w:val="TOC2"/>
            <w:tabs>
              <w:tab w:val="right" w:leader="dot" w:pos="9350"/>
            </w:tabs>
            <w:rPr>
              <w:del w:id="976" w:author="Fernandes, Richard (he, him, his | il, le, lui)" w:date="2023-07-14T17:35:00Z"/>
              <w:noProof/>
            </w:rPr>
          </w:pPr>
          <w:del w:id="977" w:author="Fernandes, Richard (he, him, his | il, le, lui)" w:date="2023-07-14T17:35:00Z">
            <w:r w:rsidRPr="00DD40B0" w:rsidDel="00DD40B0">
              <w:rPr>
                <w:noProof/>
                <w:rPrChange w:id="978" w:author="Fernandes, Richard (he, him, his | il, le, lui)" w:date="2023-07-14T17:35:00Z">
                  <w:rPr>
                    <w:rStyle w:val="Hyperlink"/>
                    <w:noProof/>
                  </w:rPr>
                </w:rPrChange>
              </w:rPr>
              <w:delText>NNET Inversion Algorithm Definition</w:delText>
            </w:r>
            <w:r w:rsidDel="00DD40B0">
              <w:rPr>
                <w:noProof/>
                <w:webHidden/>
              </w:rPr>
              <w:tab/>
              <w:delText>13</w:delText>
            </w:r>
          </w:del>
        </w:p>
        <w:p w14:paraId="2626B1F2" w14:textId="161745D2" w:rsidR="0097469C" w:rsidDel="00DD40B0" w:rsidRDefault="0097469C" w:rsidP="0097469C">
          <w:pPr>
            <w:pStyle w:val="TOC2"/>
            <w:tabs>
              <w:tab w:val="right" w:leader="dot" w:pos="9350"/>
            </w:tabs>
            <w:rPr>
              <w:del w:id="979" w:author="Fernandes, Richard (he, him, his | il, le, lui)" w:date="2023-07-14T17:35:00Z"/>
              <w:noProof/>
            </w:rPr>
          </w:pPr>
          <w:del w:id="980" w:author="Fernandes, Richard (he, him, his | il, le, lui)" w:date="2023-07-14T17:35:00Z">
            <w:r w:rsidRPr="00DD40B0" w:rsidDel="00DD40B0">
              <w:rPr>
                <w:noProof/>
                <w:rPrChange w:id="981" w:author="Fernandes, Richard (he, him, his | il, le, lui)" w:date="2023-07-14T17:35:00Z">
                  <w:rPr>
                    <w:rStyle w:val="Hyperlink"/>
                    <w:noProof/>
                  </w:rPr>
                </w:rPrChange>
              </w:rPr>
              <w:delText>NNETP Inversion Algorithm Definition</w:delText>
            </w:r>
            <w:r w:rsidDel="00DD40B0">
              <w:rPr>
                <w:noProof/>
                <w:webHidden/>
              </w:rPr>
              <w:tab/>
              <w:delText>15</w:delText>
            </w:r>
          </w:del>
        </w:p>
        <w:p w14:paraId="358548A9" w14:textId="0C5B6CB5" w:rsidR="0097469C" w:rsidDel="00DD40B0" w:rsidRDefault="0097469C" w:rsidP="0097469C">
          <w:pPr>
            <w:pStyle w:val="TOC2"/>
            <w:tabs>
              <w:tab w:val="right" w:leader="dot" w:pos="9350"/>
            </w:tabs>
            <w:rPr>
              <w:del w:id="982" w:author="Fernandes, Richard (he, him, his | il, le, lui)" w:date="2023-07-14T17:35:00Z"/>
              <w:noProof/>
            </w:rPr>
          </w:pPr>
          <w:del w:id="983" w:author="Fernandes, Richard (he, him, his | il, le, lui)" w:date="2023-07-14T17:35:00Z">
            <w:r w:rsidRPr="00DD40B0" w:rsidDel="00DD40B0">
              <w:rPr>
                <w:noProof/>
                <w:rPrChange w:id="984" w:author="Fernandes, Richard (he, him, his | il, le, lui)" w:date="2023-07-14T17:35:00Z">
                  <w:rPr>
                    <w:rStyle w:val="Hyperlink"/>
                    <w:noProof/>
                  </w:rPr>
                </w:rPrChange>
              </w:rPr>
              <w:delText>Canopy and Atmosphere Parameters</w:delText>
            </w:r>
            <w:r w:rsidDel="00DD40B0">
              <w:rPr>
                <w:noProof/>
                <w:webHidden/>
              </w:rPr>
              <w:tab/>
              <w:delText>15</w:delText>
            </w:r>
          </w:del>
        </w:p>
        <w:p w14:paraId="55415AA1" w14:textId="7146AEFC" w:rsidR="0097469C" w:rsidDel="00DD40B0" w:rsidRDefault="0097469C" w:rsidP="0097469C">
          <w:pPr>
            <w:pStyle w:val="TOC1"/>
            <w:tabs>
              <w:tab w:val="right" w:leader="dot" w:pos="9350"/>
            </w:tabs>
            <w:rPr>
              <w:del w:id="985" w:author="Fernandes, Richard (he, him, his | il, le, lui)" w:date="2023-07-14T17:35:00Z"/>
              <w:noProof/>
            </w:rPr>
          </w:pPr>
          <w:del w:id="986" w:author="Fernandes, Richard (he, him, his | il, le, lui)" w:date="2023-07-14T17:35:00Z">
            <w:r w:rsidRPr="00DD40B0" w:rsidDel="00DD40B0">
              <w:rPr>
                <w:noProof/>
                <w:rPrChange w:id="987" w:author="Fernandes, Richard (he, him, his | il, le, lui)" w:date="2023-07-14T17:35:00Z">
                  <w:rPr>
                    <w:rStyle w:val="Hyperlink"/>
                    <w:noProof/>
                  </w:rPr>
                </w:rPrChange>
              </w:rPr>
              <w:delText>Process Flow</w:delText>
            </w:r>
            <w:r w:rsidDel="00DD40B0">
              <w:rPr>
                <w:noProof/>
                <w:webHidden/>
              </w:rPr>
              <w:tab/>
              <w:delText>20</w:delText>
            </w:r>
          </w:del>
        </w:p>
        <w:p w14:paraId="473EA728" w14:textId="6F180CA8" w:rsidR="0097469C" w:rsidDel="00DD40B0" w:rsidRDefault="0097469C" w:rsidP="0097469C">
          <w:pPr>
            <w:pStyle w:val="TOC1"/>
            <w:tabs>
              <w:tab w:val="right" w:leader="dot" w:pos="9350"/>
            </w:tabs>
            <w:rPr>
              <w:del w:id="988" w:author="Fernandes, Richard (he, him, his | il, le, lui)" w:date="2023-07-14T17:35:00Z"/>
              <w:noProof/>
            </w:rPr>
          </w:pPr>
          <w:del w:id="989" w:author="Fernandes, Richard (he, him, his | il, le, lui)" w:date="2023-07-14T17:35:00Z">
            <w:r w:rsidRPr="00DD40B0" w:rsidDel="00DD40B0">
              <w:rPr>
                <w:noProof/>
                <w:rPrChange w:id="990" w:author="Fernandes, Richard (he, him, his | il, le, lui)" w:date="2023-07-14T17:35:00Z">
                  <w:rPr>
                    <w:rStyle w:val="Hyperlink"/>
                    <w:noProof/>
                  </w:rPr>
                </w:rPrChange>
              </w:rPr>
              <w:delText>Performance</w:delText>
            </w:r>
            <w:r w:rsidDel="00DD40B0">
              <w:rPr>
                <w:noProof/>
                <w:webHidden/>
              </w:rPr>
              <w:tab/>
              <w:delText>25</w:delText>
            </w:r>
          </w:del>
        </w:p>
        <w:p w14:paraId="499F8D1C" w14:textId="2D6706F7" w:rsidR="0097469C" w:rsidDel="00DD40B0" w:rsidRDefault="0097469C" w:rsidP="0097469C">
          <w:pPr>
            <w:pStyle w:val="TOC2"/>
            <w:tabs>
              <w:tab w:val="right" w:leader="dot" w:pos="9350"/>
            </w:tabs>
            <w:rPr>
              <w:del w:id="991" w:author="Fernandes, Richard (he, him, his | il, le, lui)" w:date="2023-07-14T17:35:00Z"/>
              <w:noProof/>
            </w:rPr>
          </w:pPr>
          <w:del w:id="992" w:author="Fernandes, Richard (he, him, his | il, le, lui)" w:date="2023-07-14T17:35:00Z">
            <w:r w:rsidRPr="00DD40B0" w:rsidDel="00DD40B0">
              <w:rPr>
                <w:noProof/>
                <w:rPrChange w:id="993" w:author="Fernandes, Richard (he, him, his | il, le, lui)" w:date="2023-07-14T17:35:00Z">
                  <w:rPr>
                    <w:rStyle w:val="Hyperlink"/>
                    <w:noProof/>
                  </w:rPr>
                </w:rPrChange>
              </w:rPr>
              <w:delText>Regression Input Variables</w:delText>
            </w:r>
            <w:r w:rsidDel="00DD40B0">
              <w:rPr>
                <w:noProof/>
                <w:webHidden/>
              </w:rPr>
              <w:tab/>
              <w:delText>29</w:delText>
            </w:r>
          </w:del>
        </w:p>
        <w:p w14:paraId="08F55460" w14:textId="1A56A86D" w:rsidR="0097469C" w:rsidDel="00DD40B0" w:rsidRDefault="0097469C" w:rsidP="0097469C">
          <w:pPr>
            <w:pStyle w:val="TOC2"/>
            <w:tabs>
              <w:tab w:val="right" w:leader="dot" w:pos="9350"/>
            </w:tabs>
            <w:rPr>
              <w:del w:id="994" w:author="Fernandes, Richard (he, him, his | il, le, lui)" w:date="2023-07-14T17:35:00Z"/>
              <w:noProof/>
            </w:rPr>
          </w:pPr>
          <w:del w:id="995" w:author="Fernandes, Richard (he, him, his | il, le, lui)" w:date="2023-07-14T17:35:00Z">
            <w:r w:rsidRPr="00DD40B0" w:rsidDel="00DD40B0">
              <w:rPr>
                <w:noProof/>
                <w:rPrChange w:id="996" w:author="Fernandes, Richard (he, him, his | il, le, lui)" w:date="2023-07-14T17:35:00Z">
                  <w:rPr>
                    <w:rStyle w:val="Hyperlink"/>
                    <w:noProof/>
                  </w:rPr>
                </w:rPrChange>
              </w:rPr>
              <w:delText>Regression Output Variables</w:delText>
            </w:r>
            <w:r w:rsidDel="00DD40B0">
              <w:rPr>
                <w:noProof/>
                <w:webHidden/>
              </w:rPr>
              <w:tab/>
              <w:delText>29</w:delText>
            </w:r>
          </w:del>
        </w:p>
        <w:p w14:paraId="46B29B40" w14:textId="06825AB1" w:rsidR="0097469C" w:rsidDel="00DD40B0" w:rsidRDefault="0097469C" w:rsidP="0097469C">
          <w:pPr>
            <w:pStyle w:val="TOC2"/>
            <w:tabs>
              <w:tab w:val="right" w:leader="dot" w:pos="9350"/>
            </w:tabs>
            <w:rPr>
              <w:del w:id="997" w:author="Fernandes, Richard (he, him, his | il, le, lui)" w:date="2023-07-14T17:35:00Z"/>
              <w:noProof/>
            </w:rPr>
          </w:pPr>
          <w:del w:id="998" w:author="Fernandes, Richard (he, him, his | il, le, lui)" w:date="2023-07-14T17:35:00Z">
            <w:r w:rsidRPr="00DD40B0" w:rsidDel="00DD40B0">
              <w:rPr>
                <w:noProof/>
                <w:rPrChange w:id="999" w:author="Fernandes, Richard (he, him, his | il, le, lui)" w:date="2023-07-14T17:35:00Z">
                  <w:rPr>
                    <w:rStyle w:val="Hyperlink"/>
                    <w:noProof/>
                  </w:rPr>
                </w:rPrChange>
              </w:rPr>
              <w:delText>Validation Performance</w:delText>
            </w:r>
            <w:r w:rsidDel="00DD40B0">
              <w:rPr>
                <w:noProof/>
                <w:webHidden/>
              </w:rPr>
              <w:tab/>
              <w:delText>32</w:delText>
            </w:r>
          </w:del>
        </w:p>
        <w:p w14:paraId="4CFABED1" w14:textId="6A776D07" w:rsidR="0097469C" w:rsidDel="00DD40B0" w:rsidRDefault="0097469C" w:rsidP="0097469C">
          <w:pPr>
            <w:pStyle w:val="TOC2"/>
            <w:tabs>
              <w:tab w:val="right" w:leader="dot" w:pos="9350"/>
            </w:tabs>
            <w:rPr>
              <w:del w:id="1000" w:author="Fernandes, Richard (he, him, his | il, le, lui)" w:date="2023-07-14T17:35:00Z"/>
              <w:noProof/>
            </w:rPr>
          </w:pPr>
          <w:del w:id="1001" w:author="Fernandes, Richard (he, him, his | il, le, lui)" w:date="2023-07-14T17:35:00Z">
            <w:r w:rsidRPr="00DD40B0" w:rsidDel="00DD40B0">
              <w:rPr>
                <w:noProof/>
                <w:rPrChange w:id="1002" w:author="Fernandes, Richard (he, him, his | il, le, lui)" w:date="2023-07-14T17:35:00Z">
                  <w:rPr>
                    <w:rStyle w:val="Hyperlink"/>
                    <w:noProof/>
                  </w:rPr>
                </w:rPrChange>
              </w:rPr>
              <w:delText>Quality Indicators</w:delText>
            </w:r>
            <w:r w:rsidDel="00DD40B0">
              <w:rPr>
                <w:noProof/>
                <w:webHidden/>
              </w:rPr>
              <w:tab/>
              <w:delText>40</w:delText>
            </w:r>
          </w:del>
        </w:p>
        <w:p w14:paraId="4A77263A" w14:textId="1AC8FBDF" w:rsidR="0097469C" w:rsidDel="00DD40B0" w:rsidRDefault="0097469C" w:rsidP="0097469C">
          <w:pPr>
            <w:pStyle w:val="TOC1"/>
            <w:tabs>
              <w:tab w:val="right" w:leader="dot" w:pos="9350"/>
            </w:tabs>
            <w:rPr>
              <w:del w:id="1003" w:author="Fernandes, Richard (he, him, his | il, le, lui)" w:date="2023-07-14T17:35:00Z"/>
              <w:noProof/>
            </w:rPr>
          </w:pPr>
          <w:del w:id="1004" w:author="Fernandes, Richard (he, him, his | il, le, lui)" w:date="2023-07-14T17:35:00Z">
            <w:r w:rsidRPr="00DD40B0" w:rsidDel="00DD40B0">
              <w:rPr>
                <w:noProof/>
                <w:rPrChange w:id="1005" w:author="Fernandes, Richard (he, him, his | il, le, lui)" w:date="2023-07-14T17:35:00Z">
                  <w:rPr>
                    <w:rStyle w:val="Hyperlink"/>
                    <w:noProof/>
                  </w:rPr>
                </w:rPrChange>
              </w:rPr>
              <w:delText>Algorithm Implementation</w:delText>
            </w:r>
            <w:r w:rsidDel="00DD40B0">
              <w:rPr>
                <w:noProof/>
                <w:webHidden/>
              </w:rPr>
              <w:tab/>
              <w:delText>41</w:delText>
            </w:r>
          </w:del>
        </w:p>
        <w:p w14:paraId="580251CA" w14:textId="401504F0" w:rsidR="0097469C" w:rsidDel="00DD40B0" w:rsidRDefault="0097469C" w:rsidP="0097469C">
          <w:pPr>
            <w:pStyle w:val="TOC1"/>
            <w:tabs>
              <w:tab w:val="right" w:leader="dot" w:pos="9350"/>
            </w:tabs>
            <w:rPr>
              <w:del w:id="1006" w:author="Fernandes, Richard (he, him, his | il, le, lui)" w:date="2023-07-14T17:35:00Z"/>
              <w:noProof/>
            </w:rPr>
          </w:pPr>
          <w:del w:id="1007" w:author="Fernandes, Richard (he, him, his | il, le, lui)" w:date="2023-07-14T17:35:00Z">
            <w:r w:rsidRPr="00DD40B0" w:rsidDel="00DD40B0">
              <w:rPr>
                <w:noProof/>
                <w:rPrChange w:id="1008" w:author="Fernandes, Richard (he, him, his | il, le, lui)" w:date="2023-07-14T17:35:00Z">
                  <w:rPr>
                    <w:rStyle w:val="Hyperlink"/>
                    <w:noProof/>
                  </w:rPr>
                </w:rPrChange>
              </w:rPr>
              <w:delText>Conclusions</w:delText>
            </w:r>
            <w:r w:rsidDel="00DD40B0">
              <w:rPr>
                <w:noProof/>
                <w:webHidden/>
              </w:rPr>
              <w:tab/>
              <w:delText>41</w:delText>
            </w:r>
          </w:del>
        </w:p>
        <w:p w14:paraId="6C08A09A" w14:textId="3C541343" w:rsidR="0097469C" w:rsidDel="00DD40B0" w:rsidRDefault="0097469C" w:rsidP="0097469C">
          <w:pPr>
            <w:pStyle w:val="TOC1"/>
            <w:tabs>
              <w:tab w:val="right" w:leader="dot" w:pos="9350"/>
            </w:tabs>
            <w:rPr>
              <w:del w:id="1009" w:author="Fernandes, Richard (he, him, his | il, le, lui)" w:date="2023-07-14T17:35:00Z"/>
              <w:noProof/>
            </w:rPr>
          </w:pPr>
          <w:del w:id="1010" w:author="Fernandes, Richard (he, him, his | il, le, lui)" w:date="2023-07-14T17:35:00Z">
            <w:r w:rsidRPr="00DD40B0" w:rsidDel="00DD40B0">
              <w:rPr>
                <w:noProof/>
                <w:rPrChange w:id="1011" w:author="Fernandes, Richard (he, him, his | il, le, lui)" w:date="2023-07-14T17:35:00Z">
                  <w:rPr>
                    <w:rStyle w:val="Hyperlink"/>
                    <w:noProof/>
                  </w:rPr>
                </w:rPrChange>
              </w:rPr>
              <w:delText>References</w:delText>
            </w:r>
            <w:r w:rsidDel="00DD40B0">
              <w:rPr>
                <w:noProof/>
                <w:webHidden/>
              </w:rPr>
              <w:tab/>
              <w:delText>42</w:delText>
            </w:r>
          </w:del>
        </w:p>
        <w:p w14:paraId="22061534" w14:textId="0E49861A" w:rsidR="0097469C" w:rsidDel="00DD40B0" w:rsidRDefault="0097469C" w:rsidP="0097469C">
          <w:pPr>
            <w:pStyle w:val="TOC1"/>
            <w:tabs>
              <w:tab w:val="right" w:leader="dot" w:pos="9350"/>
            </w:tabs>
            <w:rPr>
              <w:del w:id="1012" w:author="Fernandes, Richard (he, him, his | il, le, lui)" w:date="2023-07-14T17:35:00Z"/>
              <w:noProof/>
            </w:rPr>
          </w:pPr>
          <w:del w:id="1013" w:author="Fernandes, Richard (he, him, his | il, le, lui)" w:date="2023-07-14T17:35:00Z">
            <w:r w:rsidRPr="00DD40B0" w:rsidDel="00DD40B0">
              <w:rPr>
                <w:noProof/>
                <w:rPrChange w:id="1014" w:author="Fernandes, Richard (he, him, his | il, le, lui)" w:date="2023-07-14T17:35:00Z">
                  <w:rPr>
                    <w:rStyle w:val="Hyperlink"/>
                    <w:noProof/>
                  </w:rPr>
                </w:rPrChange>
              </w:rPr>
              <w:delText>Appendix I  SL2P-D Canopy biophysical variable parameterizations</w:delText>
            </w:r>
            <w:r w:rsidDel="00DD40B0">
              <w:rPr>
                <w:noProof/>
                <w:webHidden/>
              </w:rPr>
              <w:tab/>
              <w:delText>43</w:delText>
            </w:r>
          </w:del>
        </w:p>
        <w:p w14:paraId="5E683D09" w14:textId="78DDBB66" w:rsidR="0097469C" w:rsidDel="00DD40B0" w:rsidRDefault="0097469C" w:rsidP="0097469C">
          <w:pPr>
            <w:pStyle w:val="TOC1"/>
            <w:tabs>
              <w:tab w:val="right" w:leader="dot" w:pos="9350"/>
            </w:tabs>
            <w:rPr>
              <w:del w:id="1015" w:author="Fernandes, Richard (he, him, his | il, le, lui)" w:date="2023-07-14T17:35:00Z"/>
              <w:noProof/>
            </w:rPr>
          </w:pPr>
          <w:del w:id="1016" w:author="Fernandes, Richard (he, him, his | il, le, lui)" w:date="2023-07-14T17:35:00Z">
            <w:r w:rsidRPr="00DD40B0" w:rsidDel="00DD40B0">
              <w:rPr>
                <w:noProof/>
                <w:rPrChange w:id="1017" w:author="Fernandes, Richard (he, him, his | il, le, lui)" w:date="2023-07-14T17:35:00Z">
                  <w:rPr>
                    <w:rStyle w:val="Hyperlink"/>
                    <w:noProof/>
                  </w:rPr>
                </w:rPrChange>
              </w:rPr>
              <w:delText>Appendix II – Physical variables</w:delText>
            </w:r>
            <w:r w:rsidDel="00DD40B0">
              <w:rPr>
                <w:noProof/>
                <w:webHidden/>
              </w:rPr>
              <w:tab/>
              <w:delText>49</w:delText>
            </w:r>
          </w:del>
        </w:p>
        <w:p w14:paraId="5FFA779B" w14:textId="0C472994" w:rsidR="0097469C" w:rsidDel="00DD40B0" w:rsidRDefault="0097469C" w:rsidP="0097469C">
          <w:pPr>
            <w:pStyle w:val="TOC2"/>
            <w:tabs>
              <w:tab w:val="right" w:leader="dot" w:pos="9350"/>
            </w:tabs>
            <w:ind w:left="0"/>
            <w:rPr>
              <w:del w:id="1018" w:author="Fernandes, Richard (he, him, his | il, le, lui)" w:date="2023-07-14T17:35:00Z"/>
              <w:noProof/>
            </w:rPr>
          </w:pPr>
          <w:del w:id="1019" w:author="Fernandes, Richard (he, him, his | il, le, lui)" w:date="2023-07-14T17:35:00Z">
            <w:r w:rsidRPr="00DD40B0" w:rsidDel="00DD40B0">
              <w:rPr>
                <w:noProof/>
                <w:rPrChange w:id="1020" w:author="Fernandes, Richard (he, him, his | il, le, lui)" w:date="2023-07-14T17:35:00Z">
                  <w:rPr>
                    <w:rStyle w:val="Hyperlink"/>
                    <w:noProof/>
                  </w:rPr>
                </w:rPrChange>
              </w:rPr>
              <w:delText>Appendix III</w:delText>
            </w:r>
            <w:r w:rsidDel="00DD40B0">
              <w:rPr>
                <w:noProof/>
                <w:webHidden/>
              </w:rPr>
              <w:tab/>
              <w:delText>51</w:delText>
            </w:r>
          </w:del>
        </w:p>
        <w:p w14:paraId="26CB6062" w14:textId="77777777" w:rsidR="0097469C" w:rsidRDefault="0097469C" w:rsidP="0097469C">
          <w:r>
            <w:rPr>
              <w:b/>
              <w:bCs/>
              <w:noProof/>
            </w:rPr>
            <w:fldChar w:fldCharType="end"/>
          </w:r>
        </w:p>
      </w:sdtContent>
    </w:sdt>
    <w:p w14:paraId="633D58BB" w14:textId="77777777" w:rsidR="0097469C" w:rsidRDefault="0097469C" w:rsidP="0097469C">
      <w:r>
        <w:br w:type="page"/>
      </w:r>
    </w:p>
    <w:p w14:paraId="33D888CE" w14:textId="093EC202" w:rsidR="00DD40B0" w:rsidRDefault="0097469C">
      <w:pPr>
        <w:pStyle w:val="TableofFigures"/>
        <w:tabs>
          <w:tab w:val="right" w:leader="dot" w:pos="9350"/>
        </w:tabs>
        <w:rPr>
          <w:ins w:id="1021" w:author="Fernandes, Richard (he, him, his | il, le, lui)" w:date="2023-07-14T17:36:00Z"/>
          <w:rFonts w:eastAsiaTheme="minorEastAsia"/>
          <w:noProof/>
          <w:kern w:val="2"/>
          <w:lang w:eastAsia="en-CA"/>
          <w14:ligatures w14:val="standardContextual"/>
        </w:rPr>
      </w:pPr>
      <w:r>
        <w:lastRenderedPageBreak/>
        <w:fldChar w:fldCharType="begin"/>
      </w:r>
      <w:r>
        <w:instrText xml:space="preserve"> TOC \h \z \c "Figure" </w:instrText>
      </w:r>
      <w:r>
        <w:fldChar w:fldCharType="separate"/>
      </w:r>
      <w:ins w:id="1022" w:author="Fernandes, Richard (he, him, his | il, le, lui)" w:date="2023-07-14T17:36:00Z">
        <w:r w:rsidR="00DD40B0" w:rsidRPr="00846D8D">
          <w:rPr>
            <w:rStyle w:val="Hyperlink"/>
            <w:noProof/>
          </w:rPr>
          <w:fldChar w:fldCharType="begin"/>
        </w:r>
        <w:r w:rsidR="00DD40B0" w:rsidRPr="00846D8D">
          <w:rPr>
            <w:rStyle w:val="Hyperlink"/>
            <w:noProof/>
          </w:rPr>
          <w:instrText xml:space="preserve"> </w:instrText>
        </w:r>
        <w:r w:rsidR="00DD40B0">
          <w:rPr>
            <w:noProof/>
          </w:rPr>
          <w:instrText>HYPERLINK "C:\\Users\\rfernand\\Downloads\\LEAF Service System Design.docx" \l "_Toc140248880"</w:instrText>
        </w:r>
        <w:r w:rsidR="00DD40B0" w:rsidRPr="00846D8D">
          <w:rPr>
            <w:rStyle w:val="Hyperlink"/>
            <w:noProof/>
          </w:rPr>
          <w:instrText xml:space="preserve"> </w:instrText>
        </w:r>
        <w:r w:rsidR="00DD40B0" w:rsidRPr="00846D8D">
          <w:rPr>
            <w:rStyle w:val="Hyperlink"/>
            <w:noProof/>
          </w:rPr>
        </w:r>
        <w:r w:rsidR="00DD40B0" w:rsidRPr="00846D8D">
          <w:rPr>
            <w:rStyle w:val="Hyperlink"/>
            <w:noProof/>
          </w:rPr>
          <w:fldChar w:fldCharType="separate"/>
        </w:r>
        <w:r w:rsidR="00DD40B0" w:rsidRPr="00846D8D">
          <w:rPr>
            <w:rStyle w:val="Hyperlink"/>
            <w:noProof/>
          </w:rPr>
          <w:t xml:space="preserve">Figure 1.  </w:t>
        </w:r>
        <w:r w:rsidR="00DD40B0" w:rsidRPr="00846D8D">
          <w:rPr>
            <w:rStyle w:val="Hyperlink"/>
            <w:i/>
            <w:iCs/>
            <w:noProof/>
          </w:rPr>
          <w:t>SL2P-CCRS architecture.  Solid lines indicate data flow during calibration; dashed lines indicate data flow during application.</w:t>
        </w:r>
        <w:r w:rsidR="00DD40B0">
          <w:rPr>
            <w:noProof/>
            <w:webHidden/>
          </w:rPr>
          <w:tab/>
        </w:r>
        <w:r w:rsidR="00DD40B0">
          <w:rPr>
            <w:noProof/>
            <w:webHidden/>
          </w:rPr>
          <w:fldChar w:fldCharType="begin"/>
        </w:r>
        <w:r w:rsidR="00DD40B0">
          <w:rPr>
            <w:noProof/>
            <w:webHidden/>
          </w:rPr>
          <w:instrText xml:space="preserve"> PAGEREF _Toc140248880 \h </w:instrText>
        </w:r>
        <w:r w:rsidR="00DD40B0">
          <w:rPr>
            <w:noProof/>
            <w:webHidden/>
          </w:rPr>
        </w:r>
      </w:ins>
      <w:r w:rsidR="00DD40B0">
        <w:rPr>
          <w:noProof/>
          <w:webHidden/>
        </w:rPr>
        <w:fldChar w:fldCharType="separate"/>
      </w:r>
      <w:ins w:id="1023" w:author="Fernandes, Richard (he, him, his | il, le, lui)" w:date="2023-07-14T17:36:00Z">
        <w:r w:rsidR="00DD40B0">
          <w:rPr>
            <w:noProof/>
            <w:webHidden/>
          </w:rPr>
          <w:t>21</w:t>
        </w:r>
        <w:r w:rsidR="00DD40B0">
          <w:rPr>
            <w:noProof/>
            <w:webHidden/>
          </w:rPr>
          <w:fldChar w:fldCharType="end"/>
        </w:r>
        <w:r w:rsidR="00DD40B0" w:rsidRPr="00846D8D">
          <w:rPr>
            <w:rStyle w:val="Hyperlink"/>
            <w:noProof/>
          </w:rPr>
          <w:fldChar w:fldCharType="end"/>
        </w:r>
      </w:ins>
    </w:p>
    <w:p w14:paraId="150520C1" w14:textId="53207F9C" w:rsidR="00DD40B0" w:rsidRDefault="00DD40B0">
      <w:pPr>
        <w:pStyle w:val="TableofFigures"/>
        <w:tabs>
          <w:tab w:val="right" w:leader="dot" w:pos="9350"/>
        </w:tabs>
        <w:rPr>
          <w:ins w:id="1024" w:author="Fernandes, Richard (he, him, his | il, le, lui)" w:date="2023-07-14T17:36:00Z"/>
          <w:rFonts w:eastAsiaTheme="minorEastAsia"/>
          <w:noProof/>
          <w:kern w:val="2"/>
          <w:lang w:eastAsia="en-CA"/>
          <w14:ligatures w14:val="standardContextual"/>
        </w:rPr>
      </w:pPr>
      <w:ins w:id="1025" w:author="Fernandes, Richard (he, him, his | il, le, lui)" w:date="2023-07-14T17:36:00Z">
        <w:r w:rsidRPr="00846D8D">
          <w:rPr>
            <w:rStyle w:val="Hyperlink"/>
            <w:noProof/>
          </w:rPr>
          <w:fldChar w:fldCharType="begin"/>
        </w:r>
        <w:r w:rsidRPr="00846D8D">
          <w:rPr>
            <w:rStyle w:val="Hyperlink"/>
            <w:noProof/>
          </w:rPr>
          <w:instrText xml:space="preserve"> </w:instrText>
        </w:r>
        <w:r>
          <w:rPr>
            <w:noProof/>
          </w:rPr>
          <w:instrText>HYPERLINK \l "_Toc140248881"</w:instrText>
        </w:r>
        <w:r w:rsidRPr="00846D8D">
          <w:rPr>
            <w:rStyle w:val="Hyperlink"/>
            <w:noProof/>
          </w:rPr>
          <w:instrText xml:space="preserve"> </w:instrText>
        </w:r>
        <w:r w:rsidRPr="00846D8D">
          <w:rPr>
            <w:rStyle w:val="Hyperlink"/>
            <w:noProof/>
          </w:rPr>
        </w:r>
        <w:r w:rsidRPr="00846D8D">
          <w:rPr>
            <w:rStyle w:val="Hyperlink"/>
            <w:noProof/>
          </w:rPr>
          <w:fldChar w:fldCharType="separate"/>
        </w:r>
        <w:r w:rsidRPr="00846D8D">
          <w:rPr>
            <w:rStyle w:val="Hyperlink"/>
            <w:noProof/>
          </w:rPr>
          <w:t>Figure 2.  Comparison of sampling designs for the nominal SL2P canopy architecture distribution using only 1296 samples (in contrast to the nominal 43782 samples) for demonstration purposes.</w:t>
        </w:r>
        <w:r>
          <w:rPr>
            <w:noProof/>
            <w:webHidden/>
          </w:rPr>
          <w:tab/>
        </w:r>
        <w:r>
          <w:rPr>
            <w:noProof/>
            <w:webHidden/>
          </w:rPr>
          <w:fldChar w:fldCharType="begin"/>
        </w:r>
        <w:r>
          <w:rPr>
            <w:noProof/>
            <w:webHidden/>
          </w:rPr>
          <w:instrText xml:space="preserve"> PAGEREF _Toc140248881 \h </w:instrText>
        </w:r>
        <w:r>
          <w:rPr>
            <w:noProof/>
            <w:webHidden/>
          </w:rPr>
        </w:r>
      </w:ins>
      <w:r>
        <w:rPr>
          <w:noProof/>
          <w:webHidden/>
        </w:rPr>
        <w:fldChar w:fldCharType="separate"/>
      </w:r>
      <w:ins w:id="1026" w:author="Fernandes, Richard (he, him, his | il, le, lui)" w:date="2023-07-14T17:36:00Z">
        <w:r>
          <w:rPr>
            <w:noProof/>
            <w:webHidden/>
          </w:rPr>
          <w:t>32</w:t>
        </w:r>
        <w:r>
          <w:rPr>
            <w:noProof/>
            <w:webHidden/>
          </w:rPr>
          <w:fldChar w:fldCharType="end"/>
        </w:r>
        <w:r w:rsidRPr="00846D8D">
          <w:rPr>
            <w:rStyle w:val="Hyperlink"/>
            <w:noProof/>
          </w:rPr>
          <w:fldChar w:fldCharType="end"/>
        </w:r>
      </w:ins>
    </w:p>
    <w:p w14:paraId="00C63E65" w14:textId="68339E38" w:rsidR="00DD40B0" w:rsidRDefault="00DD40B0">
      <w:pPr>
        <w:pStyle w:val="TableofFigures"/>
        <w:tabs>
          <w:tab w:val="right" w:leader="dot" w:pos="9350"/>
        </w:tabs>
        <w:rPr>
          <w:ins w:id="1027" w:author="Fernandes, Richard (he, him, his | il, le, lui)" w:date="2023-07-14T17:36:00Z"/>
          <w:rFonts w:eastAsiaTheme="minorEastAsia"/>
          <w:noProof/>
          <w:kern w:val="2"/>
          <w:lang w:eastAsia="en-CA"/>
          <w14:ligatures w14:val="standardContextual"/>
        </w:rPr>
      </w:pPr>
      <w:ins w:id="1028" w:author="Fernandes, Richard (he, him, his | il, le, lui)" w:date="2023-07-14T17:36:00Z">
        <w:r w:rsidRPr="00846D8D">
          <w:rPr>
            <w:rStyle w:val="Hyperlink"/>
            <w:noProof/>
          </w:rPr>
          <w:fldChar w:fldCharType="begin"/>
        </w:r>
        <w:r w:rsidRPr="00846D8D">
          <w:rPr>
            <w:rStyle w:val="Hyperlink"/>
            <w:noProof/>
          </w:rPr>
          <w:instrText xml:space="preserve"> </w:instrText>
        </w:r>
        <w:r>
          <w:rPr>
            <w:noProof/>
          </w:rPr>
          <w:instrText>HYPERLINK \l "_Toc140248882"</w:instrText>
        </w:r>
        <w:r w:rsidRPr="00846D8D">
          <w:rPr>
            <w:rStyle w:val="Hyperlink"/>
            <w:noProof/>
          </w:rPr>
          <w:instrText xml:space="preserve"> </w:instrText>
        </w:r>
        <w:r w:rsidRPr="00846D8D">
          <w:rPr>
            <w:rStyle w:val="Hyperlink"/>
            <w:noProof/>
          </w:rPr>
        </w:r>
        <w:r w:rsidRPr="00846D8D">
          <w:rPr>
            <w:rStyle w:val="Hyperlink"/>
            <w:noProof/>
          </w:rPr>
          <w:fldChar w:fldCharType="separate"/>
        </w:r>
        <w:r w:rsidRPr="00846D8D">
          <w:rPr>
            <w:rStyle w:val="Hyperlink"/>
            <w:noProof/>
          </w:rPr>
          <w:t>Figure 3.  Density and scatter plots of cosine of indicated geometric quantity for 40000 samples drawn from Geometry Laws for all SL2P-CCRS databases for S2A.   Contours correspond to 0.2 probability intervals from 0 to 1.</w:t>
        </w:r>
        <w:r>
          <w:rPr>
            <w:noProof/>
            <w:webHidden/>
          </w:rPr>
          <w:tab/>
        </w:r>
        <w:r>
          <w:rPr>
            <w:noProof/>
            <w:webHidden/>
          </w:rPr>
          <w:fldChar w:fldCharType="begin"/>
        </w:r>
        <w:r>
          <w:rPr>
            <w:noProof/>
            <w:webHidden/>
          </w:rPr>
          <w:instrText xml:space="preserve"> PAGEREF _Toc140248882 \h </w:instrText>
        </w:r>
        <w:r>
          <w:rPr>
            <w:noProof/>
            <w:webHidden/>
          </w:rPr>
        </w:r>
      </w:ins>
      <w:r>
        <w:rPr>
          <w:noProof/>
          <w:webHidden/>
        </w:rPr>
        <w:fldChar w:fldCharType="separate"/>
      </w:r>
      <w:ins w:id="1029" w:author="Fernandes, Richard (he, him, his | il, le, lui)" w:date="2023-07-14T17:36:00Z">
        <w:r>
          <w:rPr>
            <w:noProof/>
            <w:webHidden/>
          </w:rPr>
          <w:t>35</w:t>
        </w:r>
        <w:r>
          <w:rPr>
            <w:noProof/>
            <w:webHidden/>
          </w:rPr>
          <w:fldChar w:fldCharType="end"/>
        </w:r>
        <w:r w:rsidRPr="00846D8D">
          <w:rPr>
            <w:rStyle w:val="Hyperlink"/>
            <w:noProof/>
          </w:rPr>
          <w:fldChar w:fldCharType="end"/>
        </w:r>
      </w:ins>
    </w:p>
    <w:p w14:paraId="50545799" w14:textId="6F26EC2A" w:rsidR="00DD40B0" w:rsidRDefault="00DD40B0">
      <w:pPr>
        <w:pStyle w:val="TableofFigures"/>
        <w:tabs>
          <w:tab w:val="right" w:leader="dot" w:pos="9350"/>
        </w:tabs>
        <w:rPr>
          <w:ins w:id="1030" w:author="Fernandes, Richard (he, him, his | il, le, lui)" w:date="2023-07-14T17:36:00Z"/>
          <w:rFonts w:eastAsiaTheme="minorEastAsia"/>
          <w:noProof/>
          <w:kern w:val="2"/>
          <w:lang w:eastAsia="en-CA"/>
          <w14:ligatures w14:val="standardContextual"/>
        </w:rPr>
      </w:pPr>
      <w:ins w:id="1031" w:author="Fernandes, Richard (he, him, his | il, le, lui)" w:date="2023-07-14T17:36:00Z">
        <w:r w:rsidRPr="00846D8D">
          <w:rPr>
            <w:rStyle w:val="Hyperlink"/>
            <w:noProof/>
          </w:rPr>
          <w:fldChar w:fldCharType="begin"/>
        </w:r>
        <w:r w:rsidRPr="00846D8D">
          <w:rPr>
            <w:rStyle w:val="Hyperlink"/>
            <w:noProof/>
          </w:rPr>
          <w:instrText xml:space="preserve"> </w:instrText>
        </w:r>
        <w:r>
          <w:rPr>
            <w:noProof/>
          </w:rPr>
          <w:instrText>HYPERLINK \l "_Toc140248883"</w:instrText>
        </w:r>
        <w:r w:rsidRPr="00846D8D">
          <w:rPr>
            <w:rStyle w:val="Hyperlink"/>
            <w:noProof/>
          </w:rPr>
          <w:instrText xml:space="preserve"> </w:instrText>
        </w:r>
        <w:r w:rsidRPr="00846D8D">
          <w:rPr>
            <w:rStyle w:val="Hyperlink"/>
            <w:noProof/>
          </w:rPr>
        </w:r>
        <w:r w:rsidRPr="00846D8D">
          <w:rPr>
            <w:rStyle w:val="Hyperlink"/>
            <w:noProof/>
          </w:rPr>
          <w:fldChar w:fldCharType="separate"/>
        </w:r>
        <w:r w:rsidRPr="00846D8D">
          <w:rPr>
            <w:rStyle w:val="Hyperlink"/>
            <w:noProof/>
          </w:rPr>
          <w:t>Figure 4.  Fitted minimum and maximum conditional range of canopy cover given LAI for DBF (left) and ENF (right).</w:t>
        </w:r>
        <w:r>
          <w:rPr>
            <w:noProof/>
            <w:webHidden/>
          </w:rPr>
          <w:tab/>
        </w:r>
        <w:r>
          <w:rPr>
            <w:noProof/>
            <w:webHidden/>
          </w:rPr>
          <w:fldChar w:fldCharType="begin"/>
        </w:r>
        <w:r>
          <w:rPr>
            <w:noProof/>
            <w:webHidden/>
          </w:rPr>
          <w:instrText xml:space="preserve"> PAGEREF _Toc140248883 \h </w:instrText>
        </w:r>
        <w:r>
          <w:rPr>
            <w:noProof/>
            <w:webHidden/>
          </w:rPr>
        </w:r>
      </w:ins>
      <w:r>
        <w:rPr>
          <w:noProof/>
          <w:webHidden/>
        </w:rPr>
        <w:fldChar w:fldCharType="separate"/>
      </w:r>
      <w:ins w:id="1032" w:author="Fernandes, Richard (he, him, his | il, le, lui)" w:date="2023-07-14T17:36:00Z">
        <w:r>
          <w:rPr>
            <w:noProof/>
            <w:webHidden/>
          </w:rPr>
          <w:t>37</w:t>
        </w:r>
        <w:r>
          <w:rPr>
            <w:noProof/>
            <w:webHidden/>
          </w:rPr>
          <w:fldChar w:fldCharType="end"/>
        </w:r>
        <w:r w:rsidRPr="00846D8D">
          <w:rPr>
            <w:rStyle w:val="Hyperlink"/>
            <w:noProof/>
          </w:rPr>
          <w:fldChar w:fldCharType="end"/>
        </w:r>
      </w:ins>
    </w:p>
    <w:p w14:paraId="4EB1572F" w14:textId="4151641B" w:rsidR="00DD40B0" w:rsidRDefault="00DD40B0">
      <w:pPr>
        <w:pStyle w:val="TableofFigures"/>
        <w:tabs>
          <w:tab w:val="right" w:leader="dot" w:pos="9350"/>
        </w:tabs>
        <w:rPr>
          <w:ins w:id="1033" w:author="Fernandes, Richard (he, him, his | il, le, lui)" w:date="2023-07-14T17:36:00Z"/>
          <w:rFonts w:eastAsiaTheme="minorEastAsia"/>
          <w:noProof/>
          <w:kern w:val="2"/>
          <w:lang w:eastAsia="en-CA"/>
          <w14:ligatures w14:val="standardContextual"/>
        </w:rPr>
      </w:pPr>
      <w:ins w:id="1034" w:author="Fernandes, Richard (he, him, his | il, le, lui)" w:date="2023-07-14T17:36:00Z">
        <w:r w:rsidRPr="00846D8D">
          <w:rPr>
            <w:rStyle w:val="Hyperlink"/>
            <w:noProof/>
          </w:rPr>
          <w:fldChar w:fldCharType="begin"/>
        </w:r>
        <w:r w:rsidRPr="00846D8D">
          <w:rPr>
            <w:rStyle w:val="Hyperlink"/>
            <w:noProof/>
          </w:rPr>
          <w:instrText xml:space="preserve"> </w:instrText>
        </w:r>
        <w:r>
          <w:rPr>
            <w:noProof/>
          </w:rPr>
          <w:instrText>HYPERLINK \l "_Toc140248884"</w:instrText>
        </w:r>
        <w:r w:rsidRPr="00846D8D">
          <w:rPr>
            <w:rStyle w:val="Hyperlink"/>
            <w:noProof/>
          </w:rPr>
          <w:instrText xml:space="preserve"> </w:instrText>
        </w:r>
        <w:r w:rsidRPr="00846D8D">
          <w:rPr>
            <w:rStyle w:val="Hyperlink"/>
            <w:noProof/>
          </w:rPr>
        </w:r>
        <w:r w:rsidRPr="00846D8D">
          <w:rPr>
            <w:rStyle w:val="Hyperlink"/>
            <w:noProof/>
          </w:rPr>
          <w:fldChar w:fldCharType="separate"/>
        </w:r>
        <w:r w:rsidRPr="00846D8D">
          <w:rPr>
            <w:rStyle w:val="Hyperlink"/>
            <w:noProof/>
          </w:rPr>
          <w:t>Figure 5. Kernel density fits to 40000 samples from each canopy parameter Law as a function of Database Class.  Gamma is constant at 1 for SL2P and DBF.</w:t>
        </w:r>
        <w:r>
          <w:rPr>
            <w:noProof/>
            <w:webHidden/>
          </w:rPr>
          <w:tab/>
        </w:r>
        <w:r>
          <w:rPr>
            <w:noProof/>
            <w:webHidden/>
          </w:rPr>
          <w:fldChar w:fldCharType="begin"/>
        </w:r>
        <w:r>
          <w:rPr>
            <w:noProof/>
            <w:webHidden/>
          </w:rPr>
          <w:instrText xml:space="preserve"> PAGEREF _Toc140248884 \h </w:instrText>
        </w:r>
        <w:r>
          <w:rPr>
            <w:noProof/>
            <w:webHidden/>
          </w:rPr>
        </w:r>
      </w:ins>
      <w:r>
        <w:rPr>
          <w:noProof/>
          <w:webHidden/>
        </w:rPr>
        <w:fldChar w:fldCharType="separate"/>
      </w:r>
      <w:ins w:id="1035" w:author="Fernandes, Richard (he, him, his | il, le, lui)" w:date="2023-07-14T17:36:00Z">
        <w:r>
          <w:rPr>
            <w:noProof/>
            <w:webHidden/>
          </w:rPr>
          <w:t>38</w:t>
        </w:r>
        <w:r>
          <w:rPr>
            <w:noProof/>
            <w:webHidden/>
          </w:rPr>
          <w:fldChar w:fldCharType="end"/>
        </w:r>
        <w:r w:rsidRPr="00846D8D">
          <w:rPr>
            <w:rStyle w:val="Hyperlink"/>
            <w:noProof/>
          </w:rPr>
          <w:fldChar w:fldCharType="end"/>
        </w:r>
      </w:ins>
    </w:p>
    <w:p w14:paraId="046A79C6" w14:textId="264F05C6" w:rsidR="00DD40B0" w:rsidRDefault="00DD40B0">
      <w:pPr>
        <w:pStyle w:val="TableofFigures"/>
        <w:tabs>
          <w:tab w:val="right" w:leader="dot" w:pos="9350"/>
        </w:tabs>
        <w:rPr>
          <w:ins w:id="1036" w:author="Fernandes, Richard (he, him, his | il, le, lui)" w:date="2023-07-14T17:36:00Z"/>
          <w:rFonts w:eastAsiaTheme="minorEastAsia"/>
          <w:noProof/>
          <w:kern w:val="2"/>
          <w:lang w:eastAsia="en-CA"/>
          <w14:ligatures w14:val="standardContextual"/>
        </w:rPr>
      </w:pPr>
      <w:ins w:id="1037" w:author="Fernandes, Richard (he, him, his | il, le, lui)" w:date="2023-07-14T17:36:00Z">
        <w:r w:rsidRPr="00846D8D">
          <w:rPr>
            <w:rStyle w:val="Hyperlink"/>
            <w:noProof/>
          </w:rPr>
          <w:fldChar w:fldCharType="begin"/>
        </w:r>
        <w:r w:rsidRPr="00846D8D">
          <w:rPr>
            <w:rStyle w:val="Hyperlink"/>
            <w:noProof/>
          </w:rPr>
          <w:instrText xml:space="preserve"> </w:instrText>
        </w:r>
        <w:r>
          <w:rPr>
            <w:noProof/>
          </w:rPr>
          <w:instrText>HYPERLINK \l "_Toc140248885"</w:instrText>
        </w:r>
        <w:r w:rsidRPr="00846D8D">
          <w:rPr>
            <w:rStyle w:val="Hyperlink"/>
            <w:noProof/>
          </w:rPr>
          <w:instrText xml:space="preserve"> </w:instrText>
        </w:r>
        <w:r w:rsidRPr="00846D8D">
          <w:rPr>
            <w:rStyle w:val="Hyperlink"/>
            <w:noProof/>
          </w:rPr>
        </w:r>
        <w:r w:rsidRPr="00846D8D">
          <w:rPr>
            <w:rStyle w:val="Hyperlink"/>
            <w:noProof/>
          </w:rPr>
          <w:fldChar w:fldCharType="separate"/>
        </w:r>
        <w:r w:rsidRPr="00846D8D">
          <w:rPr>
            <w:rStyle w:val="Hyperlink"/>
            <w:noProof/>
          </w:rPr>
          <w:t>Figure 6.  Soil spectra shapes for SL2P and DBF based on WB2016.</w:t>
        </w:r>
        <w:r>
          <w:rPr>
            <w:noProof/>
            <w:webHidden/>
          </w:rPr>
          <w:tab/>
        </w:r>
        <w:r>
          <w:rPr>
            <w:noProof/>
            <w:webHidden/>
          </w:rPr>
          <w:fldChar w:fldCharType="begin"/>
        </w:r>
        <w:r>
          <w:rPr>
            <w:noProof/>
            <w:webHidden/>
          </w:rPr>
          <w:instrText xml:space="preserve"> PAGEREF _Toc140248885 \h </w:instrText>
        </w:r>
        <w:r>
          <w:rPr>
            <w:noProof/>
            <w:webHidden/>
          </w:rPr>
        </w:r>
      </w:ins>
      <w:r>
        <w:rPr>
          <w:noProof/>
          <w:webHidden/>
        </w:rPr>
        <w:fldChar w:fldCharType="separate"/>
      </w:r>
      <w:ins w:id="1038" w:author="Fernandes, Richard (he, him, his | il, le, lui)" w:date="2023-07-14T17:36:00Z">
        <w:r>
          <w:rPr>
            <w:noProof/>
            <w:webHidden/>
          </w:rPr>
          <w:t>39</w:t>
        </w:r>
        <w:r>
          <w:rPr>
            <w:noProof/>
            <w:webHidden/>
          </w:rPr>
          <w:fldChar w:fldCharType="end"/>
        </w:r>
        <w:r w:rsidRPr="00846D8D">
          <w:rPr>
            <w:rStyle w:val="Hyperlink"/>
            <w:noProof/>
          </w:rPr>
          <w:fldChar w:fldCharType="end"/>
        </w:r>
      </w:ins>
    </w:p>
    <w:p w14:paraId="03CE504A" w14:textId="178CB134" w:rsidR="00DD40B0" w:rsidRDefault="00DD40B0">
      <w:pPr>
        <w:pStyle w:val="TableofFigures"/>
        <w:tabs>
          <w:tab w:val="right" w:leader="dot" w:pos="9350"/>
        </w:tabs>
        <w:rPr>
          <w:ins w:id="1039" w:author="Fernandes, Richard (he, him, his | il, le, lui)" w:date="2023-07-14T17:36:00Z"/>
          <w:rFonts w:eastAsiaTheme="minorEastAsia"/>
          <w:noProof/>
          <w:kern w:val="2"/>
          <w:lang w:eastAsia="en-CA"/>
          <w14:ligatures w14:val="standardContextual"/>
        </w:rPr>
      </w:pPr>
      <w:ins w:id="1040" w:author="Fernandes, Richard (he, him, his | il, le, lui)" w:date="2023-07-14T17:36:00Z">
        <w:r w:rsidRPr="00846D8D">
          <w:rPr>
            <w:rStyle w:val="Hyperlink"/>
            <w:noProof/>
          </w:rPr>
          <w:fldChar w:fldCharType="begin"/>
        </w:r>
        <w:r w:rsidRPr="00846D8D">
          <w:rPr>
            <w:rStyle w:val="Hyperlink"/>
            <w:noProof/>
          </w:rPr>
          <w:instrText xml:space="preserve"> </w:instrText>
        </w:r>
        <w:r>
          <w:rPr>
            <w:noProof/>
          </w:rPr>
          <w:instrText>HYPERLINK \l "_Toc140248886"</w:instrText>
        </w:r>
        <w:r w:rsidRPr="00846D8D">
          <w:rPr>
            <w:rStyle w:val="Hyperlink"/>
            <w:noProof/>
          </w:rPr>
          <w:instrText xml:space="preserve"> </w:instrText>
        </w:r>
        <w:r w:rsidRPr="00846D8D">
          <w:rPr>
            <w:rStyle w:val="Hyperlink"/>
            <w:noProof/>
          </w:rPr>
        </w:r>
        <w:r w:rsidRPr="00846D8D">
          <w:rPr>
            <w:rStyle w:val="Hyperlink"/>
            <w:noProof/>
          </w:rPr>
          <w:fldChar w:fldCharType="separate"/>
        </w:r>
        <w:r w:rsidRPr="00846D8D">
          <w:rPr>
            <w:rStyle w:val="Hyperlink"/>
            <w:noProof/>
          </w:rPr>
          <w:t>Figure 8.  Soil spectral shapes for ENF based on both WB2016 and Miler et al., 1997.</w:t>
        </w:r>
        <w:r>
          <w:rPr>
            <w:noProof/>
            <w:webHidden/>
          </w:rPr>
          <w:tab/>
        </w:r>
        <w:r>
          <w:rPr>
            <w:noProof/>
            <w:webHidden/>
          </w:rPr>
          <w:fldChar w:fldCharType="begin"/>
        </w:r>
        <w:r>
          <w:rPr>
            <w:noProof/>
            <w:webHidden/>
          </w:rPr>
          <w:instrText xml:space="preserve"> PAGEREF _Toc140248886 \h </w:instrText>
        </w:r>
        <w:r>
          <w:rPr>
            <w:noProof/>
            <w:webHidden/>
          </w:rPr>
        </w:r>
      </w:ins>
      <w:r>
        <w:rPr>
          <w:noProof/>
          <w:webHidden/>
        </w:rPr>
        <w:fldChar w:fldCharType="separate"/>
      </w:r>
      <w:ins w:id="1041" w:author="Fernandes, Richard (he, him, his | il, le, lui)" w:date="2023-07-14T17:36:00Z">
        <w:r>
          <w:rPr>
            <w:noProof/>
            <w:webHidden/>
          </w:rPr>
          <w:t>39</w:t>
        </w:r>
        <w:r>
          <w:rPr>
            <w:noProof/>
            <w:webHidden/>
          </w:rPr>
          <w:fldChar w:fldCharType="end"/>
        </w:r>
        <w:r w:rsidRPr="00846D8D">
          <w:rPr>
            <w:rStyle w:val="Hyperlink"/>
            <w:noProof/>
          </w:rPr>
          <w:fldChar w:fldCharType="end"/>
        </w:r>
      </w:ins>
    </w:p>
    <w:p w14:paraId="1CEAD292" w14:textId="426359D0" w:rsidR="00DD40B0" w:rsidRDefault="00DD40B0">
      <w:pPr>
        <w:pStyle w:val="TableofFigures"/>
        <w:tabs>
          <w:tab w:val="right" w:leader="dot" w:pos="9350"/>
        </w:tabs>
        <w:rPr>
          <w:ins w:id="1042" w:author="Fernandes, Richard (he, him, his | il, le, lui)" w:date="2023-07-14T17:36:00Z"/>
          <w:rFonts w:eastAsiaTheme="minorEastAsia"/>
          <w:noProof/>
          <w:kern w:val="2"/>
          <w:lang w:eastAsia="en-CA"/>
          <w14:ligatures w14:val="standardContextual"/>
        </w:rPr>
      </w:pPr>
      <w:ins w:id="1043" w:author="Fernandes, Richard (he, him, his | il, le, lui)" w:date="2023-07-14T17:36:00Z">
        <w:r w:rsidRPr="00846D8D">
          <w:rPr>
            <w:rStyle w:val="Hyperlink"/>
            <w:noProof/>
          </w:rPr>
          <w:fldChar w:fldCharType="begin"/>
        </w:r>
        <w:r w:rsidRPr="00846D8D">
          <w:rPr>
            <w:rStyle w:val="Hyperlink"/>
            <w:noProof/>
          </w:rPr>
          <w:instrText xml:space="preserve"> </w:instrText>
        </w:r>
        <w:r>
          <w:rPr>
            <w:noProof/>
          </w:rPr>
          <w:instrText>HYPERLINK \l "_Toc140248887"</w:instrText>
        </w:r>
        <w:r w:rsidRPr="00846D8D">
          <w:rPr>
            <w:rStyle w:val="Hyperlink"/>
            <w:noProof/>
          </w:rPr>
          <w:instrText xml:space="preserve"> </w:instrText>
        </w:r>
        <w:r w:rsidRPr="00846D8D">
          <w:rPr>
            <w:rStyle w:val="Hyperlink"/>
            <w:noProof/>
          </w:rPr>
        </w:r>
        <w:r w:rsidRPr="00846D8D">
          <w:rPr>
            <w:rStyle w:val="Hyperlink"/>
            <w:noProof/>
          </w:rPr>
          <w:fldChar w:fldCharType="separate"/>
        </w:r>
        <w:r w:rsidRPr="00846D8D">
          <w:rPr>
            <w:rStyle w:val="Hyperlink"/>
            <w:noProof/>
          </w:rPr>
          <w:t>Figure 8.  Comparison of histogram bar heights (blue circles) with fitted lognormal pdf (red) and WB2016 normal pdf prior to truncation.</w:t>
        </w:r>
        <w:r>
          <w:rPr>
            <w:noProof/>
            <w:webHidden/>
          </w:rPr>
          <w:tab/>
        </w:r>
        <w:r>
          <w:rPr>
            <w:noProof/>
            <w:webHidden/>
          </w:rPr>
          <w:fldChar w:fldCharType="begin"/>
        </w:r>
        <w:r>
          <w:rPr>
            <w:noProof/>
            <w:webHidden/>
          </w:rPr>
          <w:instrText xml:space="preserve"> PAGEREF _Toc140248887 \h </w:instrText>
        </w:r>
        <w:r>
          <w:rPr>
            <w:noProof/>
            <w:webHidden/>
          </w:rPr>
        </w:r>
      </w:ins>
      <w:r>
        <w:rPr>
          <w:noProof/>
          <w:webHidden/>
        </w:rPr>
        <w:fldChar w:fldCharType="separate"/>
      </w:r>
      <w:ins w:id="1044" w:author="Fernandes, Richard (he, him, his | il, le, lui)" w:date="2023-07-14T17:36:00Z">
        <w:r>
          <w:rPr>
            <w:noProof/>
            <w:webHidden/>
          </w:rPr>
          <w:t>40</w:t>
        </w:r>
        <w:r>
          <w:rPr>
            <w:noProof/>
            <w:webHidden/>
          </w:rPr>
          <w:fldChar w:fldCharType="end"/>
        </w:r>
        <w:r w:rsidRPr="00846D8D">
          <w:rPr>
            <w:rStyle w:val="Hyperlink"/>
            <w:noProof/>
          </w:rPr>
          <w:fldChar w:fldCharType="end"/>
        </w:r>
      </w:ins>
    </w:p>
    <w:p w14:paraId="779CDA8A" w14:textId="5F778864" w:rsidR="00DD40B0" w:rsidRDefault="00DD40B0">
      <w:pPr>
        <w:pStyle w:val="TableofFigures"/>
        <w:tabs>
          <w:tab w:val="right" w:leader="dot" w:pos="9350"/>
        </w:tabs>
        <w:rPr>
          <w:ins w:id="1045" w:author="Fernandes, Richard (he, him, his | il, le, lui)" w:date="2023-07-14T17:36:00Z"/>
          <w:rFonts w:eastAsiaTheme="minorEastAsia"/>
          <w:noProof/>
          <w:kern w:val="2"/>
          <w:lang w:eastAsia="en-CA"/>
          <w14:ligatures w14:val="standardContextual"/>
        </w:rPr>
      </w:pPr>
      <w:ins w:id="1046" w:author="Fernandes, Richard (he, him, his | il, le, lui)" w:date="2023-07-14T17:36:00Z">
        <w:r w:rsidRPr="00846D8D">
          <w:rPr>
            <w:rStyle w:val="Hyperlink"/>
            <w:noProof/>
          </w:rPr>
          <w:fldChar w:fldCharType="begin"/>
        </w:r>
        <w:r w:rsidRPr="00846D8D">
          <w:rPr>
            <w:rStyle w:val="Hyperlink"/>
            <w:noProof/>
          </w:rPr>
          <w:instrText xml:space="preserve"> </w:instrText>
        </w:r>
        <w:r>
          <w:rPr>
            <w:noProof/>
          </w:rPr>
          <w:instrText>HYPERLINK \l "_Toc140248888"</w:instrText>
        </w:r>
        <w:r w:rsidRPr="00846D8D">
          <w:rPr>
            <w:rStyle w:val="Hyperlink"/>
            <w:noProof/>
          </w:rPr>
          <w:instrText xml:space="preserve"> </w:instrText>
        </w:r>
        <w:r w:rsidRPr="00846D8D">
          <w:rPr>
            <w:rStyle w:val="Hyperlink"/>
            <w:noProof/>
          </w:rPr>
        </w:r>
        <w:r w:rsidRPr="00846D8D">
          <w:rPr>
            <w:rStyle w:val="Hyperlink"/>
            <w:noProof/>
          </w:rPr>
          <w:fldChar w:fldCharType="separate"/>
        </w:r>
        <w:r w:rsidRPr="00846D8D">
          <w:rPr>
            <w:rStyle w:val="Hyperlink"/>
            <w:noProof/>
          </w:rPr>
          <w:t>Figure 9.  Kernel density plots of univariate (diagonal) and bivariate (lower) distributions of simulated response variables for each Class. Contours correspond to 0.2 probability intervals from 0 to 1.</w:t>
        </w:r>
        <w:r>
          <w:rPr>
            <w:noProof/>
            <w:webHidden/>
          </w:rPr>
          <w:tab/>
        </w:r>
        <w:r>
          <w:rPr>
            <w:noProof/>
            <w:webHidden/>
          </w:rPr>
          <w:fldChar w:fldCharType="begin"/>
        </w:r>
        <w:r>
          <w:rPr>
            <w:noProof/>
            <w:webHidden/>
          </w:rPr>
          <w:instrText xml:space="preserve"> PAGEREF _Toc140248888 \h </w:instrText>
        </w:r>
        <w:r>
          <w:rPr>
            <w:noProof/>
            <w:webHidden/>
          </w:rPr>
        </w:r>
      </w:ins>
      <w:r>
        <w:rPr>
          <w:noProof/>
          <w:webHidden/>
        </w:rPr>
        <w:fldChar w:fldCharType="separate"/>
      </w:r>
      <w:ins w:id="1047" w:author="Fernandes, Richard (he, him, his | il, le, lui)" w:date="2023-07-14T17:36:00Z">
        <w:r>
          <w:rPr>
            <w:noProof/>
            <w:webHidden/>
          </w:rPr>
          <w:t>41</w:t>
        </w:r>
        <w:r>
          <w:rPr>
            <w:noProof/>
            <w:webHidden/>
          </w:rPr>
          <w:fldChar w:fldCharType="end"/>
        </w:r>
        <w:r w:rsidRPr="00846D8D">
          <w:rPr>
            <w:rStyle w:val="Hyperlink"/>
            <w:noProof/>
          </w:rPr>
          <w:fldChar w:fldCharType="end"/>
        </w:r>
      </w:ins>
    </w:p>
    <w:p w14:paraId="5778E67A" w14:textId="00E5D250" w:rsidR="00DD40B0" w:rsidRDefault="00DD40B0">
      <w:pPr>
        <w:pStyle w:val="TableofFigures"/>
        <w:tabs>
          <w:tab w:val="right" w:leader="dot" w:pos="9350"/>
        </w:tabs>
        <w:rPr>
          <w:ins w:id="1048" w:author="Fernandes, Richard (he, him, his | il, le, lui)" w:date="2023-07-14T17:36:00Z"/>
          <w:rFonts w:eastAsiaTheme="minorEastAsia"/>
          <w:noProof/>
          <w:kern w:val="2"/>
          <w:lang w:eastAsia="en-CA"/>
          <w14:ligatures w14:val="standardContextual"/>
        </w:rPr>
      </w:pPr>
      <w:ins w:id="1049" w:author="Fernandes, Richard (he, him, his | il, le, lui)" w:date="2023-07-14T17:36:00Z">
        <w:r w:rsidRPr="00846D8D">
          <w:rPr>
            <w:rStyle w:val="Hyperlink"/>
            <w:noProof/>
          </w:rPr>
          <w:fldChar w:fldCharType="begin"/>
        </w:r>
        <w:r w:rsidRPr="00846D8D">
          <w:rPr>
            <w:rStyle w:val="Hyperlink"/>
            <w:noProof/>
          </w:rPr>
          <w:instrText xml:space="preserve"> </w:instrText>
        </w:r>
        <w:r>
          <w:rPr>
            <w:noProof/>
          </w:rPr>
          <w:instrText>HYPERLINK \l "_Toc140248889"</w:instrText>
        </w:r>
        <w:r w:rsidRPr="00846D8D">
          <w:rPr>
            <w:rStyle w:val="Hyperlink"/>
            <w:noProof/>
          </w:rPr>
          <w:instrText xml:space="preserve"> </w:instrText>
        </w:r>
        <w:r w:rsidRPr="00846D8D">
          <w:rPr>
            <w:rStyle w:val="Hyperlink"/>
            <w:noProof/>
          </w:rPr>
        </w:r>
        <w:r w:rsidRPr="00846D8D">
          <w:rPr>
            <w:rStyle w:val="Hyperlink"/>
            <w:noProof/>
          </w:rPr>
          <w:fldChar w:fldCharType="separate"/>
        </w:r>
        <w:r w:rsidRPr="00846D8D">
          <w:rPr>
            <w:rStyle w:val="Hyperlink"/>
            <w:noProof/>
          </w:rPr>
          <w:t>Figure 10. Kernel density plots of univariate (diagonal) and bivariate (lower) distributions of simulated reflectances for each Class.  Contours correspond to 0.05,0.2,0.4,0.6,0.8 and 1.0 probability levels.</w:t>
        </w:r>
        <w:r>
          <w:rPr>
            <w:noProof/>
            <w:webHidden/>
          </w:rPr>
          <w:tab/>
        </w:r>
        <w:r>
          <w:rPr>
            <w:noProof/>
            <w:webHidden/>
          </w:rPr>
          <w:fldChar w:fldCharType="begin"/>
        </w:r>
        <w:r>
          <w:rPr>
            <w:noProof/>
            <w:webHidden/>
          </w:rPr>
          <w:instrText xml:space="preserve"> PAGEREF _Toc140248889 \h </w:instrText>
        </w:r>
        <w:r>
          <w:rPr>
            <w:noProof/>
            <w:webHidden/>
          </w:rPr>
        </w:r>
      </w:ins>
      <w:r>
        <w:rPr>
          <w:noProof/>
          <w:webHidden/>
        </w:rPr>
        <w:fldChar w:fldCharType="separate"/>
      </w:r>
      <w:ins w:id="1050" w:author="Fernandes, Richard (he, him, his | il, le, lui)" w:date="2023-07-14T17:36:00Z">
        <w:r>
          <w:rPr>
            <w:noProof/>
            <w:webHidden/>
          </w:rPr>
          <w:t>42</w:t>
        </w:r>
        <w:r>
          <w:rPr>
            <w:noProof/>
            <w:webHidden/>
          </w:rPr>
          <w:fldChar w:fldCharType="end"/>
        </w:r>
        <w:r w:rsidRPr="00846D8D">
          <w:rPr>
            <w:rStyle w:val="Hyperlink"/>
            <w:noProof/>
          </w:rPr>
          <w:fldChar w:fldCharType="end"/>
        </w:r>
      </w:ins>
    </w:p>
    <w:p w14:paraId="542ECA62" w14:textId="6F92A50B" w:rsidR="00DD40B0" w:rsidRDefault="00DD40B0">
      <w:pPr>
        <w:pStyle w:val="TableofFigures"/>
        <w:tabs>
          <w:tab w:val="right" w:leader="dot" w:pos="9350"/>
        </w:tabs>
        <w:rPr>
          <w:ins w:id="1051" w:author="Fernandes, Richard (he, him, his | il, le, lui)" w:date="2023-07-14T17:36:00Z"/>
          <w:rFonts w:eastAsiaTheme="minorEastAsia"/>
          <w:noProof/>
          <w:kern w:val="2"/>
          <w:lang w:eastAsia="en-CA"/>
          <w14:ligatures w14:val="standardContextual"/>
        </w:rPr>
      </w:pPr>
      <w:ins w:id="1052" w:author="Fernandes, Richard (he, him, his | il, le, lui)" w:date="2023-07-14T17:36:00Z">
        <w:r w:rsidRPr="00846D8D">
          <w:rPr>
            <w:rStyle w:val="Hyperlink"/>
            <w:noProof/>
          </w:rPr>
          <w:fldChar w:fldCharType="begin"/>
        </w:r>
        <w:r w:rsidRPr="00846D8D">
          <w:rPr>
            <w:rStyle w:val="Hyperlink"/>
            <w:noProof/>
          </w:rPr>
          <w:instrText xml:space="preserve"> </w:instrText>
        </w:r>
        <w:r>
          <w:rPr>
            <w:noProof/>
          </w:rPr>
          <w:instrText>HYPERLINK \l "_Toc140248890"</w:instrText>
        </w:r>
        <w:r w:rsidRPr="00846D8D">
          <w:rPr>
            <w:rStyle w:val="Hyperlink"/>
            <w:noProof/>
          </w:rPr>
          <w:instrText xml:space="preserve"> </w:instrText>
        </w:r>
        <w:r w:rsidRPr="00846D8D">
          <w:rPr>
            <w:rStyle w:val="Hyperlink"/>
            <w:noProof/>
          </w:rPr>
        </w:r>
        <w:r w:rsidRPr="00846D8D">
          <w:rPr>
            <w:rStyle w:val="Hyperlink"/>
            <w:noProof/>
          </w:rPr>
          <w:fldChar w:fldCharType="separate"/>
        </w:r>
        <w:r w:rsidRPr="00846D8D">
          <w:rPr>
            <w:rStyle w:val="Hyperlink"/>
            <w:noProof/>
          </w:rPr>
          <w:t>Figure 12.  Kernel density plots of SL2P cross-validation residuals for single sample versus smoothed retrievals based on 10 (blue) or 100 (orange) nearest neighbours in input space.</w:t>
        </w:r>
        <w:r>
          <w:rPr>
            <w:noProof/>
            <w:webHidden/>
          </w:rPr>
          <w:tab/>
        </w:r>
        <w:r>
          <w:rPr>
            <w:noProof/>
            <w:webHidden/>
          </w:rPr>
          <w:fldChar w:fldCharType="begin"/>
        </w:r>
        <w:r>
          <w:rPr>
            <w:noProof/>
            <w:webHidden/>
          </w:rPr>
          <w:instrText xml:space="preserve"> PAGEREF _Toc140248890 \h </w:instrText>
        </w:r>
        <w:r>
          <w:rPr>
            <w:noProof/>
            <w:webHidden/>
          </w:rPr>
        </w:r>
      </w:ins>
      <w:r>
        <w:rPr>
          <w:noProof/>
          <w:webHidden/>
        </w:rPr>
        <w:fldChar w:fldCharType="separate"/>
      </w:r>
      <w:ins w:id="1053" w:author="Fernandes, Richard (he, him, his | il, le, lui)" w:date="2023-07-14T17:36:00Z">
        <w:r>
          <w:rPr>
            <w:noProof/>
            <w:webHidden/>
          </w:rPr>
          <w:t>50</w:t>
        </w:r>
        <w:r>
          <w:rPr>
            <w:noProof/>
            <w:webHidden/>
          </w:rPr>
          <w:fldChar w:fldCharType="end"/>
        </w:r>
        <w:r w:rsidRPr="00846D8D">
          <w:rPr>
            <w:rStyle w:val="Hyperlink"/>
            <w:noProof/>
          </w:rPr>
          <w:fldChar w:fldCharType="end"/>
        </w:r>
      </w:ins>
    </w:p>
    <w:p w14:paraId="2216F94E" w14:textId="29E4D0FC" w:rsidR="00DD40B0" w:rsidRDefault="00DD40B0">
      <w:pPr>
        <w:pStyle w:val="TableofFigures"/>
        <w:tabs>
          <w:tab w:val="right" w:leader="dot" w:pos="9350"/>
        </w:tabs>
        <w:rPr>
          <w:ins w:id="1054" w:author="Fernandes, Richard (he, him, his | il, le, lui)" w:date="2023-07-14T17:36:00Z"/>
          <w:rFonts w:eastAsiaTheme="minorEastAsia"/>
          <w:noProof/>
          <w:kern w:val="2"/>
          <w:lang w:eastAsia="en-CA"/>
          <w14:ligatures w14:val="standardContextual"/>
        </w:rPr>
      </w:pPr>
      <w:ins w:id="1055" w:author="Fernandes, Richard (he, him, his | il, le, lui)" w:date="2023-07-14T17:36:00Z">
        <w:r w:rsidRPr="00846D8D">
          <w:rPr>
            <w:rStyle w:val="Hyperlink"/>
            <w:noProof/>
          </w:rPr>
          <w:fldChar w:fldCharType="begin"/>
        </w:r>
        <w:r w:rsidRPr="00846D8D">
          <w:rPr>
            <w:rStyle w:val="Hyperlink"/>
            <w:noProof/>
          </w:rPr>
          <w:instrText xml:space="preserve"> </w:instrText>
        </w:r>
        <w:r>
          <w:rPr>
            <w:noProof/>
          </w:rPr>
          <w:instrText>HYPERLINK \l "_Toc140248891"</w:instrText>
        </w:r>
        <w:r w:rsidRPr="00846D8D">
          <w:rPr>
            <w:rStyle w:val="Hyperlink"/>
            <w:noProof/>
          </w:rPr>
          <w:instrText xml:space="preserve"> </w:instrText>
        </w:r>
        <w:r w:rsidRPr="00846D8D">
          <w:rPr>
            <w:rStyle w:val="Hyperlink"/>
            <w:noProof/>
          </w:rPr>
        </w:r>
        <w:r w:rsidRPr="00846D8D">
          <w:rPr>
            <w:rStyle w:val="Hyperlink"/>
            <w:noProof/>
          </w:rPr>
          <w:fldChar w:fldCharType="separate"/>
        </w:r>
        <w:r w:rsidRPr="00846D8D">
          <w:rPr>
            <w:rStyle w:val="Hyperlink"/>
            <w:noProof/>
          </w:rPr>
          <w:t>Figure 13.  Kernel density plots of DBF cross-validation residuals for single sample versus smoothed retrievals based on 10 (blue) or 100 (orange) nearest neighbours in input space.</w:t>
        </w:r>
        <w:r>
          <w:rPr>
            <w:noProof/>
            <w:webHidden/>
          </w:rPr>
          <w:tab/>
        </w:r>
        <w:r>
          <w:rPr>
            <w:noProof/>
            <w:webHidden/>
          </w:rPr>
          <w:fldChar w:fldCharType="begin"/>
        </w:r>
        <w:r>
          <w:rPr>
            <w:noProof/>
            <w:webHidden/>
          </w:rPr>
          <w:instrText xml:space="preserve"> PAGEREF _Toc140248891 \h </w:instrText>
        </w:r>
        <w:r>
          <w:rPr>
            <w:noProof/>
            <w:webHidden/>
          </w:rPr>
        </w:r>
      </w:ins>
      <w:r>
        <w:rPr>
          <w:noProof/>
          <w:webHidden/>
        </w:rPr>
        <w:fldChar w:fldCharType="separate"/>
      </w:r>
      <w:ins w:id="1056" w:author="Fernandes, Richard (he, him, his | il, le, lui)" w:date="2023-07-14T17:36:00Z">
        <w:r>
          <w:rPr>
            <w:noProof/>
            <w:webHidden/>
          </w:rPr>
          <w:t>51</w:t>
        </w:r>
        <w:r>
          <w:rPr>
            <w:noProof/>
            <w:webHidden/>
          </w:rPr>
          <w:fldChar w:fldCharType="end"/>
        </w:r>
        <w:r w:rsidRPr="00846D8D">
          <w:rPr>
            <w:rStyle w:val="Hyperlink"/>
            <w:noProof/>
          </w:rPr>
          <w:fldChar w:fldCharType="end"/>
        </w:r>
      </w:ins>
    </w:p>
    <w:p w14:paraId="6666E7CC" w14:textId="3FFAFC37" w:rsidR="00DD40B0" w:rsidRDefault="00DD40B0">
      <w:pPr>
        <w:pStyle w:val="TableofFigures"/>
        <w:tabs>
          <w:tab w:val="right" w:leader="dot" w:pos="9350"/>
        </w:tabs>
        <w:rPr>
          <w:ins w:id="1057" w:author="Fernandes, Richard (he, him, his | il, le, lui)" w:date="2023-07-14T17:36:00Z"/>
          <w:rFonts w:eastAsiaTheme="minorEastAsia"/>
          <w:noProof/>
          <w:kern w:val="2"/>
          <w:lang w:eastAsia="en-CA"/>
          <w14:ligatures w14:val="standardContextual"/>
        </w:rPr>
      </w:pPr>
      <w:ins w:id="1058" w:author="Fernandes, Richard (he, him, his | il, le, lui)" w:date="2023-07-14T17:36:00Z">
        <w:r w:rsidRPr="00846D8D">
          <w:rPr>
            <w:rStyle w:val="Hyperlink"/>
            <w:noProof/>
          </w:rPr>
          <w:fldChar w:fldCharType="begin"/>
        </w:r>
        <w:r w:rsidRPr="00846D8D">
          <w:rPr>
            <w:rStyle w:val="Hyperlink"/>
            <w:noProof/>
          </w:rPr>
          <w:instrText xml:space="preserve"> </w:instrText>
        </w:r>
        <w:r>
          <w:rPr>
            <w:noProof/>
          </w:rPr>
          <w:instrText>HYPERLINK \l "_Toc140248892"</w:instrText>
        </w:r>
        <w:r w:rsidRPr="00846D8D">
          <w:rPr>
            <w:rStyle w:val="Hyperlink"/>
            <w:noProof/>
          </w:rPr>
          <w:instrText xml:space="preserve"> </w:instrText>
        </w:r>
        <w:r w:rsidRPr="00846D8D">
          <w:rPr>
            <w:rStyle w:val="Hyperlink"/>
            <w:noProof/>
          </w:rPr>
        </w:r>
        <w:r w:rsidRPr="00846D8D">
          <w:rPr>
            <w:rStyle w:val="Hyperlink"/>
            <w:noProof/>
          </w:rPr>
          <w:fldChar w:fldCharType="separate"/>
        </w:r>
        <w:r w:rsidRPr="00846D8D">
          <w:rPr>
            <w:rStyle w:val="Hyperlink"/>
            <w:noProof/>
          </w:rPr>
          <w:t>Figure 14.  Calibrated distributions (red) and sampled histograms (black) for two forest classes.</w:t>
        </w:r>
        <w:r>
          <w:rPr>
            <w:noProof/>
            <w:webHidden/>
          </w:rPr>
          <w:tab/>
        </w:r>
        <w:r>
          <w:rPr>
            <w:noProof/>
            <w:webHidden/>
          </w:rPr>
          <w:fldChar w:fldCharType="begin"/>
        </w:r>
        <w:r>
          <w:rPr>
            <w:noProof/>
            <w:webHidden/>
          </w:rPr>
          <w:instrText xml:space="preserve"> PAGEREF _Toc140248892 \h </w:instrText>
        </w:r>
        <w:r>
          <w:rPr>
            <w:noProof/>
            <w:webHidden/>
          </w:rPr>
        </w:r>
      </w:ins>
      <w:r>
        <w:rPr>
          <w:noProof/>
          <w:webHidden/>
        </w:rPr>
        <w:fldChar w:fldCharType="separate"/>
      </w:r>
      <w:ins w:id="1059" w:author="Fernandes, Richard (he, him, his | il, le, lui)" w:date="2023-07-14T17:36:00Z">
        <w:r>
          <w:rPr>
            <w:noProof/>
            <w:webHidden/>
          </w:rPr>
          <w:t>64</w:t>
        </w:r>
        <w:r>
          <w:rPr>
            <w:noProof/>
            <w:webHidden/>
          </w:rPr>
          <w:fldChar w:fldCharType="end"/>
        </w:r>
        <w:r w:rsidRPr="00846D8D">
          <w:rPr>
            <w:rStyle w:val="Hyperlink"/>
            <w:noProof/>
          </w:rPr>
          <w:fldChar w:fldCharType="end"/>
        </w:r>
      </w:ins>
    </w:p>
    <w:p w14:paraId="4381E290" w14:textId="14D75B5F" w:rsidR="0097469C" w:rsidDel="00DD40B0" w:rsidRDefault="0097469C" w:rsidP="0097469C">
      <w:pPr>
        <w:pStyle w:val="TableofFigures"/>
        <w:tabs>
          <w:tab w:val="right" w:leader="dot" w:pos="9350"/>
        </w:tabs>
        <w:rPr>
          <w:del w:id="1060" w:author="Fernandes, Richard (he, him, his | il, le, lui)" w:date="2023-07-14T17:36:00Z"/>
          <w:rFonts w:eastAsiaTheme="minorEastAsia"/>
          <w:noProof/>
          <w:kern w:val="2"/>
          <w:lang w:eastAsia="en-CA"/>
          <w14:ligatures w14:val="standardContextual"/>
        </w:rPr>
      </w:pPr>
      <w:del w:id="1061" w:author="Fernandes, Richard (he, him, his | il, le, lui)" w:date="2023-07-14T17:36:00Z">
        <w:r w:rsidRPr="00DD40B0" w:rsidDel="00DD40B0">
          <w:rPr>
            <w:rStyle w:val="Hyperlink"/>
            <w:noProof/>
          </w:rPr>
          <w:delText>Figure 1.  SL2P-CCRS architecture.  Soil lines indicate data flow during calibration; dashed lines indicate data flow during application.</w:delText>
        </w:r>
        <w:r w:rsidDel="00DD40B0">
          <w:rPr>
            <w:noProof/>
            <w:webHidden/>
          </w:rPr>
          <w:tab/>
          <w:delText>10</w:delText>
        </w:r>
      </w:del>
    </w:p>
    <w:p w14:paraId="68DD85FA" w14:textId="1DCF440F" w:rsidR="0097469C" w:rsidDel="00DD40B0" w:rsidRDefault="0097469C" w:rsidP="0097469C">
      <w:pPr>
        <w:pStyle w:val="TableofFigures"/>
        <w:tabs>
          <w:tab w:val="right" w:leader="dot" w:pos="9350"/>
        </w:tabs>
        <w:rPr>
          <w:del w:id="1062" w:author="Fernandes, Richard (he, him, his | il, le, lui)" w:date="2023-07-14T17:36:00Z"/>
          <w:rFonts w:eastAsiaTheme="minorEastAsia"/>
          <w:noProof/>
          <w:kern w:val="2"/>
          <w:lang w:eastAsia="en-CA"/>
          <w14:ligatures w14:val="standardContextual"/>
        </w:rPr>
      </w:pPr>
      <w:del w:id="1063" w:author="Fernandes, Richard (he, him, his | il, le, lui)" w:date="2023-07-14T17:36:00Z">
        <w:r w:rsidRPr="00DD40B0" w:rsidDel="00DD40B0">
          <w:rPr>
            <w:rStyle w:val="Hyperlink"/>
            <w:noProof/>
          </w:rPr>
          <w:delText>Figure 2.  Comparison of sampling designs for the nominal SL2P canopy architecture distribution using only 1296 samples (in contrast to the nominal 43782 samples) for demonstration purposes.</w:delText>
        </w:r>
        <w:r w:rsidDel="00DD40B0">
          <w:rPr>
            <w:noProof/>
            <w:webHidden/>
          </w:rPr>
          <w:tab/>
          <w:delText>21</w:delText>
        </w:r>
      </w:del>
    </w:p>
    <w:p w14:paraId="1569B598" w14:textId="5533EE1E" w:rsidR="0097469C" w:rsidDel="00DD40B0" w:rsidRDefault="0097469C" w:rsidP="0097469C">
      <w:pPr>
        <w:pStyle w:val="TableofFigures"/>
        <w:tabs>
          <w:tab w:val="right" w:leader="dot" w:pos="9350"/>
        </w:tabs>
        <w:rPr>
          <w:del w:id="1064" w:author="Fernandes, Richard (he, him, his | il, le, lui)" w:date="2023-07-14T17:36:00Z"/>
          <w:rFonts w:eastAsiaTheme="minorEastAsia"/>
          <w:noProof/>
          <w:kern w:val="2"/>
          <w:lang w:eastAsia="en-CA"/>
          <w14:ligatures w14:val="standardContextual"/>
        </w:rPr>
      </w:pPr>
      <w:del w:id="1065" w:author="Fernandes, Richard (he, him, his | il, le, lui)" w:date="2023-07-14T17:36:00Z">
        <w:r w:rsidRPr="00DD40B0" w:rsidDel="00DD40B0">
          <w:rPr>
            <w:rStyle w:val="Hyperlink"/>
            <w:noProof/>
          </w:rPr>
          <w:delText>Figure 3.  Density and scatter plots of cosine of indicated geometric quantity for 40000 samples drawn from Geometry Laws for all SL2P-CCRS databases for S2A.   Contours correspond to 0.2 probability intervals from 0 to 1.</w:delText>
        </w:r>
        <w:r w:rsidDel="00DD40B0">
          <w:rPr>
            <w:noProof/>
            <w:webHidden/>
          </w:rPr>
          <w:tab/>
          <w:delText>25</w:delText>
        </w:r>
      </w:del>
    </w:p>
    <w:p w14:paraId="13683FAB" w14:textId="7D8DD428" w:rsidR="0097469C" w:rsidDel="00DD40B0" w:rsidRDefault="0097469C" w:rsidP="0097469C">
      <w:pPr>
        <w:pStyle w:val="TableofFigures"/>
        <w:tabs>
          <w:tab w:val="right" w:leader="dot" w:pos="9350"/>
        </w:tabs>
        <w:rPr>
          <w:del w:id="1066" w:author="Fernandes, Richard (he, him, his | il, le, lui)" w:date="2023-07-14T17:36:00Z"/>
          <w:rFonts w:eastAsiaTheme="minorEastAsia"/>
          <w:noProof/>
          <w:kern w:val="2"/>
          <w:lang w:eastAsia="en-CA"/>
          <w14:ligatures w14:val="standardContextual"/>
        </w:rPr>
      </w:pPr>
      <w:del w:id="1067" w:author="Fernandes, Richard (he, him, his | il, le, lui)" w:date="2023-07-14T17:36:00Z">
        <w:r w:rsidRPr="00DD40B0" w:rsidDel="00DD40B0">
          <w:rPr>
            <w:rStyle w:val="Hyperlink"/>
            <w:noProof/>
          </w:rPr>
          <w:delText>Figure 4.  Fitted minimum and maximum conditional range of canopy cover given LAI for DBF (left) and ENF (right).</w:delText>
        </w:r>
        <w:r w:rsidDel="00DD40B0">
          <w:rPr>
            <w:noProof/>
            <w:webHidden/>
          </w:rPr>
          <w:tab/>
          <w:delText>27</w:delText>
        </w:r>
      </w:del>
    </w:p>
    <w:p w14:paraId="215F467C" w14:textId="2AE0B934" w:rsidR="0097469C" w:rsidDel="00DD40B0" w:rsidRDefault="0097469C" w:rsidP="0097469C">
      <w:pPr>
        <w:pStyle w:val="TableofFigures"/>
        <w:tabs>
          <w:tab w:val="right" w:leader="dot" w:pos="9350"/>
        </w:tabs>
        <w:rPr>
          <w:del w:id="1068" w:author="Fernandes, Richard (he, him, his | il, le, lui)" w:date="2023-07-14T17:36:00Z"/>
          <w:rFonts w:eastAsiaTheme="minorEastAsia"/>
          <w:noProof/>
          <w:kern w:val="2"/>
          <w:lang w:eastAsia="en-CA"/>
          <w14:ligatures w14:val="standardContextual"/>
        </w:rPr>
      </w:pPr>
      <w:del w:id="1069" w:author="Fernandes, Richard (he, him, his | il, le, lui)" w:date="2023-07-14T17:36:00Z">
        <w:r w:rsidRPr="00DD40B0" w:rsidDel="00DD40B0">
          <w:rPr>
            <w:rStyle w:val="Hyperlink"/>
            <w:noProof/>
          </w:rPr>
          <w:delText>Figure 5. Kernel density fits to 40000 samples from each canopy parameter Law as a function of Database Class.</w:delText>
        </w:r>
        <w:r w:rsidDel="00DD40B0">
          <w:rPr>
            <w:noProof/>
            <w:webHidden/>
          </w:rPr>
          <w:tab/>
          <w:delText>28</w:delText>
        </w:r>
      </w:del>
    </w:p>
    <w:p w14:paraId="5F1FC1D6" w14:textId="6B57F585" w:rsidR="0097469C" w:rsidDel="00DD40B0" w:rsidRDefault="0097469C" w:rsidP="0097469C">
      <w:pPr>
        <w:pStyle w:val="TableofFigures"/>
        <w:tabs>
          <w:tab w:val="right" w:leader="dot" w:pos="9350"/>
        </w:tabs>
        <w:rPr>
          <w:del w:id="1070" w:author="Fernandes, Richard (he, him, his | il, le, lui)" w:date="2023-07-14T17:36:00Z"/>
          <w:rFonts w:eastAsiaTheme="minorEastAsia"/>
          <w:noProof/>
          <w:kern w:val="2"/>
          <w:lang w:eastAsia="en-CA"/>
          <w14:ligatures w14:val="standardContextual"/>
        </w:rPr>
      </w:pPr>
      <w:del w:id="1071" w:author="Fernandes, Richard (he, him, his | il, le, lui)" w:date="2023-07-14T17:36:00Z">
        <w:r w:rsidRPr="00DD40B0" w:rsidDel="00DD40B0">
          <w:rPr>
            <w:rStyle w:val="Hyperlink"/>
            <w:noProof/>
          </w:rPr>
          <w:delText>Figure 6.  Soil spectra shapes for SL2P and DBF based on WB2016.</w:delText>
        </w:r>
        <w:r w:rsidDel="00DD40B0">
          <w:rPr>
            <w:noProof/>
            <w:webHidden/>
          </w:rPr>
          <w:tab/>
          <w:delText>29</w:delText>
        </w:r>
      </w:del>
    </w:p>
    <w:p w14:paraId="605C10D2" w14:textId="2730BF3B" w:rsidR="0097469C" w:rsidDel="00DD40B0" w:rsidRDefault="0097469C" w:rsidP="0097469C">
      <w:pPr>
        <w:pStyle w:val="TableofFigures"/>
        <w:tabs>
          <w:tab w:val="right" w:leader="dot" w:pos="9350"/>
        </w:tabs>
        <w:rPr>
          <w:del w:id="1072" w:author="Fernandes, Richard (he, him, his | il, le, lui)" w:date="2023-07-14T17:36:00Z"/>
          <w:rFonts w:eastAsiaTheme="minorEastAsia"/>
          <w:noProof/>
          <w:kern w:val="2"/>
          <w:lang w:eastAsia="en-CA"/>
          <w14:ligatures w14:val="standardContextual"/>
        </w:rPr>
      </w:pPr>
      <w:del w:id="1073" w:author="Fernandes, Richard (he, him, his | il, le, lui)" w:date="2023-07-14T17:36:00Z">
        <w:r w:rsidRPr="00DD40B0" w:rsidDel="00DD40B0">
          <w:rPr>
            <w:rStyle w:val="Hyperlink"/>
            <w:noProof/>
          </w:rPr>
          <w:delText>Figure 7.  Soil spectral shapes for ENF based on both WB2016 and Miler et al., 1997.</w:delText>
        </w:r>
        <w:r w:rsidDel="00DD40B0">
          <w:rPr>
            <w:noProof/>
            <w:webHidden/>
          </w:rPr>
          <w:tab/>
          <w:delText>30</w:delText>
        </w:r>
      </w:del>
    </w:p>
    <w:p w14:paraId="46FE3F93" w14:textId="6C017E67" w:rsidR="0097469C" w:rsidDel="00DD40B0" w:rsidRDefault="0097469C" w:rsidP="0097469C">
      <w:pPr>
        <w:pStyle w:val="TableofFigures"/>
        <w:tabs>
          <w:tab w:val="right" w:leader="dot" w:pos="9350"/>
        </w:tabs>
        <w:rPr>
          <w:del w:id="1074" w:author="Fernandes, Richard (he, him, his | il, le, lui)" w:date="2023-07-14T17:36:00Z"/>
          <w:rFonts w:eastAsiaTheme="minorEastAsia"/>
          <w:noProof/>
          <w:kern w:val="2"/>
          <w:lang w:eastAsia="en-CA"/>
          <w14:ligatures w14:val="standardContextual"/>
        </w:rPr>
      </w:pPr>
      <w:del w:id="1075" w:author="Fernandes, Richard (he, him, his | il, le, lui)" w:date="2023-07-14T17:36:00Z">
        <w:r w:rsidRPr="00DD40B0" w:rsidDel="00DD40B0">
          <w:rPr>
            <w:rStyle w:val="Hyperlink"/>
            <w:noProof/>
          </w:rPr>
          <w:delText>Figure 8.  Comparison of histogram bar heights (blue circles) with fitted lognormal pdf (red) and WB2016 normal pdf prior to truncation.</w:delText>
        </w:r>
        <w:r w:rsidDel="00DD40B0">
          <w:rPr>
            <w:noProof/>
            <w:webHidden/>
          </w:rPr>
          <w:tab/>
          <w:delText>31</w:delText>
        </w:r>
      </w:del>
    </w:p>
    <w:p w14:paraId="22D9CAD6" w14:textId="6B8685B7" w:rsidR="0097469C" w:rsidDel="00DD40B0" w:rsidRDefault="0097469C" w:rsidP="0097469C">
      <w:pPr>
        <w:pStyle w:val="TableofFigures"/>
        <w:tabs>
          <w:tab w:val="right" w:leader="dot" w:pos="9350"/>
        </w:tabs>
        <w:rPr>
          <w:del w:id="1076" w:author="Fernandes, Richard (he, him, his | il, le, lui)" w:date="2023-07-14T17:36:00Z"/>
          <w:rFonts w:eastAsiaTheme="minorEastAsia"/>
          <w:noProof/>
          <w:kern w:val="2"/>
          <w:lang w:eastAsia="en-CA"/>
          <w14:ligatures w14:val="standardContextual"/>
        </w:rPr>
      </w:pPr>
      <w:del w:id="1077" w:author="Fernandes, Richard (he, him, his | il, le, lui)" w:date="2023-07-14T17:36:00Z">
        <w:r w:rsidRPr="00DD40B0" w:rsidDel="00DD40B0">
          <w:rPr>
            <w:rStyle w:val="Hyperlink"/>
            <w:noProof/>
          </w:rPr>
          <w:delText>Figure 9.  Kernel density plots of univariate (diagonal) and bivariate (lower) distributions of simulated response variables for each Class. Contours correspond to 0.2 probability intervals from 0 to 1.</w:delText>
        </w:r>
        <w:r w:rsidDel="00DD40B0">
          <w:rPr>
            <w:noProof/>
            <w:webHidden/>
          </w:rPr>
          <w:tab/>
          <w:delText>32</w:delText>
        </w:r>
      </w:del>
    </w:p>
    <w:p w14:paraId="184744D1" w14:textId="77E3AC1E" w:rsidR="0097469C" w:rsidDel="00DD40B0" w:rsidRDefault="0097469C" w:rsidP="0097469C">
      <w:pPr>
        <w:pStyle w:val="TableofFigures"/>
        <w:tabs>
          <w:tab w:val="right" w:leader="dot" w:pos="9350"/>
        </w:tabs>
        <w:rPr>
          <w:del w:id="1078" w:author="Fernandes, Richard (he, him, his | il, le, lui)" w:date="2023-07-14T17:36:00Z"/>
          <w:rFonts w:eastAsiaTheme="minorEastAsia"/>
          <w:noProof/>
          <w:kern w:val="2"/>
          <w:lang w:eastAsia="en-CA"/>
          <w14:ligatures w14:val="standardContextual"/>
        </w:rPr>
      </w:pPr>
      <w:del w:id="1079" w:author="Fernandes, Richard (he, him, his | il, le, lui)" w:date="2023-07-14T17:36:00Z">
        <w:r w:rsidRPr="00DD40B0" w:rsidDel="00DD40B0">
          <w:rPr>
            <w:rStyle w:val="Hyperlink"/>
            <w:noProof/>
          </w:rPr>
          <w:delText>Figure 10. Kernel density plots of univariate (diagonal) and bivariate (lower) distributions of simulated reflectances for each Class.  Contours correspond to 0.05,0.2,0.4,0.6,0.8 and 1.0 probability levels.</w:delText>
        </w:r>
        <w:r w:rsidDel="00DD40B0">
          <w:rPr>
            <w:noProof/>
            <w:webHidden/>
          </w:rPr>
          <w:tab/>
          <w:delText>33</w:delText>
        </w:r>
      </w:del>
    </w:p>
    <w:p w14:paraId="0127CDF0" w14:textId="4397FD60" w:rsidR="0097469C" w:rsidDel="00DD40B0" w:rsidRDefault="0097469C" w:rsidP="0097469C">
      <w:pPr>
        <w:pStyle w:val="TableofFigures"/>
        <w:tabs>
          <w:tab w:val="right" w:leader="dot" w:pos="9350"/>
        </w:tabs>
        <w:rPr>
          <w:del w:id="1080" w:author="Fernandes, Richard (he, him, his | il, le, lui)" w:date="2023-07-14T17:36:00Z"/>
          <w:rFonts w:eastAsiaTheme="minorEastAsia"/>
          <w:noProof/>
          <w:kern w:val="2"/>
          <w:lang w:eastAsia="en-CA"/>
          <w14:ligatures w14:val="standardContextual"/>
        </w:rPr>
      </w:pPr>
      <w:del w:id="1081" w:author="Fernandes, Richard (he, him, his | il, le, lui)" w:date="2023-07-14T17:36:00Z">
        <w:r w:rsidRPr="00DD40B0" w:rsidDel="00DD40B0">
          <w:rPr>
            <w:rStyle w:val="Hyperlink"/>
            <w:noProof/>
          </w:rPr>
          <w:delText>Figure 11.  Kernel density plots of SL2P cross-validation residuals for single sample versus smoothed retrievals based on 10 (blue) or 100 (orange) nearest neighbours in input space.</w:delText>
        </w:r>
        <w:r w:rsidDel="00DD40B0">
          <w:rPr>
            <w:noProof/>
            <w:webHidden/>
          </w:rPr>
          <w:tab/>
          <w:delText>40</w:delText>
        </w:r>
      </w:del>
    </w:p>
    <w:p w14:paraId="6F1412A7" w14:textId="5213BDC7" w:rsidR="0097469C" w:rsidDel="00DD40B0" w:rsidRDefault="0097469C" w:rsidP="0097469C">
      <w:pPr>
        <w:pStyle w:val="TableofFigures"/>
        <w:tabs>
          <w:tab w:val="right" w:leader="dot" w:pos="9350"/>
        </w:tabs>
        <w:rPr>
          <w:del w:id="1082" w:author="Fernandes, Richard (he, him, his | il, le, lui)" w:date="2023-07-14T17:36:00Z"/>
          <w:rFonts w:eastAsiaTheme="minorEastAsia"/>
          <w:noProof/>
          <w:kern w:val="2"/>
          <w:lang w:eastAsia="en-CA"/>
          <w14:ligatures w14:val="standardContextual"/>
        </w:rPr>
      </w:pPr>
      <w:del w:id="1083" w:author="Fernandes, Richard (he, him, his | il, le, lui)" w:date="2023-07-14T17:36:00Z">
        <w:r w:rsidRPr="00DD40B0" w:rsidDel="00DD40B0">
          <w:rPr>
            <w:rStyle w:val="Hyperlink"/>
            <w:noProof/>
          </w:rPr>
          <w:delText>Figure 12.  Kernel density plots of DBF cross-validation residuals for single sample versus smoothed retrievals based on 10 (blue) or 100 (orange) nearest neighbours in input space.</w:delText>
        </w:r>
        <w:r w:rsidDel="00DD40B0">
          <w:rPr>
            <w:noProof/>
            <w:webHidden/>
          </w:rPr>
          <w:tab/>
          <w:delText>41</w:delText>
        </w:r>
      </w:del>
    </w:p>
    <w:p w14:paraId="701C7FC9" w14:textId="55F78C02" w:rsidR="0097469C" w:rsidDel="00DD40B0" w:rsidRDefault="0097469C" w:rsidP="0097469C">
      <w:pPr>
        <w:pStyle w:val="TableofFigures"/>
        <w:tabs>
          <w:tab w:val="right" w:leader="dot" w:pos="9350"/>
        </w:tabs>
        <w:rPr>
          <w:del w:id="1084" w:author="Fernandes, Richard (he, him, his | il, le, lui)" w:date="2023-07-14T17:36:00Z"/>
          <w:rFonts w:eastAsiaTheme="minorEastAsia"/>
          <w:noProof/>
          <w:kern w:val="2"/>
          <w:lang w:eastAsia="en-CA"/>
          <w14:ligatures w14:val="standardContextual"/>
        </w:rPr>
      </w:pPr>
      <w:del w:id="1085" w:author="Fernandes, Richard (he, him, his | il, le, lui)" w:date="2023-07-14T17:36:00Z">
        <w:r w:rsidRPr="00DD40B0" w:rsidDel="00DD40B0">
          <w:rPr>
            <w:rStyle w:val="Hyperlink"/>
            <w:noProof/>
          </w:rPr>
          <w:delText>Figure 13.  Calibrated distributions (red) and sampled histograms (black) for two forest classes.</w:delText>
        </w:r>
        <w:r w:rsidDel="00DD40B0">
          <w:rPr>
            <w:noProof/>
            <w:webHidden/>
          </w:rPr>
          <w:tab/>
          <w:delText>51</w:delText>
        </w:r>
      </w:del>
    </w:p>
    <w:p w14:paraId="105F35C9" w14:textId="77777777" w:rsidR="0097469C" w:rsidRDefault="0097469C" w:rsidP="0097469C">
      <w:r>
        <w:fldChar w:fldCharType="end"/>
      </w:r>
    </w:p>
    <w:p w14:paraId="2F9F2BEC" w14:textId="77777777" w:rsidR="0097469C" w:rsidRDefault="0097469C" w:rsidP="0097469C">
      <w:r>
        <w:br w:type="page"/>
      </w:r>
    </w:p>
    <w:p w14:paraId="0864D6A7" w14:textId="77777777" w:rsidR="0097469C" w:rsidRPr="00B711E1" w:rsidRDefault="0097469C" w:rsidP="0097469C"/>
    <w:p w14:paraId="1F8B76F2" w14:textId="1E80586D" w:rsidR="0097469C" w:rsidRDefault="007D13D1" w:rsidP="0097469C">
      <w:pPr>
        <w:pStyle w:val="Heading1"/>
      </w:pPr>
      <w:bookmarkStart w:id="1086" w:name="_Toc140248570"/>
      <w:ins w:id="1087" w:author="Fernandes, Richard (he, him, his | il, le, lui)" w:date="2023-07-14T17:14:00Z">
        <w:r>
          <w:t xml:space="preserve">1.0 </w:t>
        </w:r>
      </w:ins>
      <w:r w:rsidR="0097469C">
        <w:t>Introduction</w:t>
      </w:r>
      <w:bookmarkEnd w:id="1086"/>
    </w:p>
    <w:p w14:paraId="445EF72F" w14:textId="77777777" w:rsidR="0097469C" w:rsidRDefault="0097469C" w:rsidP="0097469C"/>
    <w:p w14:paraId="0A3D94AD" w14:textId="0D519B82" w:rsidR="0097469C" w:rsidRDefault="007D13D1" w:rsidP="0097469C">
      <w:pPr>
        <w:pStyle w:val="Heading2"/>
      </w:pPr>
      <w:bookmarkStart w:id="1088" w:name="_Toc140248571"/>
      <w:ins w:id="1089" w:author="Fernandes, Richard (he, him, his | il, le, lui)" w:date="2023-07-14T17:14:00Z">
        <w:r>
          <w:t xml:space="preserve">1.1 </w:t>
        </w:r>
      </w:ins>
      <w:r w:rsidR="0097469C">
        <w:t>Background</w:t>
      </w:r>
      <w:bookmarkEnd w:id="1088"/>
    </w:p>
    <w:p w14:paraId="777D7913" w14:textId="77777777" w:rsidR="0097469C" w:rsidRDefault="0097469C" w:rsidP="0097469C"/>
    <w:p w14:paraId="239AD201" w14:textId="4224F441" w:rsidR="0097469C" w:rsidRDefault="0097469C" w:rsidP="0097469C">
      <w:r>
        <w:t>The Simplified Level 2 Processor – CCRS (SL2P-</w:t>
      </w:r>
      <w:r w:rsidR="000A535A">
        <w:t>C</w:t>
      </w:r>
      <w:r>
        <w:t xml:space="preserve">CRS) produces estimates of canopy biophysical variables (outputs, </w:t>
      </w:r>
      <w:r>
        <w:fldChar w:fldCharType="begin"/>
      </w:r>
      <w:r>
        <w:instrText xml:space="preserve"> REF _Ref18586802 \h </w:instrText>
      </w:r>
      <w:r>
        <w:fldChar w:fldCharType="separate"/>
      </w:r>
      <w:ins w:id="1090" w:author="Fernandes, Richard (he, him, his | il, le, lui)" w:date="2023-07-14T17:36:00Z">
        <w:r w:rsidR="00DD40B0" w:rsidRPr="00D4698E">
          <w:t xml:space="preserve">Table </w:t>
        </w:r>
        <w:r w:rsidR="00DD40B0">
          <w:rPr>
            <w:b/>
            <w:bCs/>
            <w:noProof/>
          </w:rPr>
          <w:t>1</w:t>
        </w:r>
      </w:ins>
      <w:del w:id="1091" w:author="Fernandes, Richard (he, him, his | il, le, lui)" w:date="2023-07-14T17:36:00Z">
        <w:r w:rsidDel="00DD40B0">
          <w:delText xml:space="preserve">Table </w:delText>
        </w:r>
        <w:r w:rsidDel="00DD40B0">
          <w:rPr>
            <w:noProof/>
          </w:rPr>
          <w:delText>1</w:delText>
        </w:r>
      </w:del>
      <w:r>
        <w:fldChar w:fldCharType="end"/>
      </w:r>
      <w:r>
        <w:t xml:space="preserve">) given inputs of either a top-of-atmosphere (TOA) or top-of-canopy (TOC) bi-directional reflectance spectrum together with the illumination, </w:t>
      </w:r>
      <w:proofErr w:type="gramStart"/>
      <w:r>
        <w:t>view</w:t>
      </w:r>
      <w:proofErr w:type="gramEnd"/>
      <w:r>
        <w:t xml:space="preserve"> and relative azimuth angles.  Separate non-linear regression models are used to estimate the expected value and the expected root mean square error (RMSE) of each output.  The regression estimators are optimized for multi-spectral (</w:t>
      </w:r>
      <w:proofErr w:type="gramStart"/>
      <w:r>
        <w:t>i.e.</w:t>
      </w:r>
      <w:proofErr w:type="gramEnd"/>
      <w:r>
        <w:t xml:space="preserve"> &lt;10 bands with &gt;10nm bandwidth) reflectance inputs but can be applied to arbitrary spectra as long as a radiative transfer model with sufficient accuracy to simulate such spectra is included in the processor.  </w:t>
      </w:r>
    </w:p>
    <w:p w14:paraId="05772CD6" w14:textId="77777777" w:rsidR="0097469C" w:rsidRDefault="0097469C" w:rsidP="0097469C"/>
    <w:p w14:paraId="47FFB142" w14:textId="477301FC" w:rsidR="0097469C" w:rsidRPr="00D4698E" w:rsidRDefault="0097469C" w:rsidP="0097469C">
      <w:pPr>
        <w:pStyle w:val="Caption"/>
        <w:keepNext/>
        <w:rPr>
          <w:b w:val="0"/>
          <w:bCs w:val="0"/>
          <w:sz w:val="22"/>
          <w:szCs w:val="22"/>
        </w:rPr>
      </w:pPr>
      <w:bookmarkStart w:id="1092" w:name="_Ref18586802"/>
      <w:bookmarkStart w:id="1093" w:name="_Ref18586785"/>
      <w:r w:rsidRPr="00D4698E">
        <w:rPr>
          <w:b w:val="0"/>
          <w:bCs w:val="0"/>
          <w:sz w:val="22"/>
          <w:szCs w:val="22"/>
        </w:rPr>
        <w:t xml:space="preserve">Table </w:t>
      </w:r>
      <w:r w:rsidRPr="00D4698E">
        <w:rPr>
          <w:b w:val="0"/>
          <w:bCs w:val="0"/>
          <w:sz w:val="22"/>
          <w:szCs w:val="22"/>
        </w:rPr>
        <w:fldChar w:fldCharType="begin"/>
      </w:r>
      <w:r w:rsidRPr="00D4698E">
        <w:rPr>
          <w:b w:val="0"/>
          <w:bCs w:val="0"/>
          <w:sz w:val="22"/>
          <w:szCs w:val="22"/>
        </w:rPr>
        <w:instrText xml:space="preserve"> SEQ Table \* ARABIC </w:instrText>
      </w:r>
      <w:r w:rsidRPr="00D4698E">
        <w:rPr>
          <w:b w:val="0"/>
          <w:bCs w:val="0"/>
          <w:sz w:val="22"/>
          <w:szCs w:val="22"/>
        </w:rPr>
        <w:fldChar w:fldCharType="separate"/>
      </w:r>
      <w:r w:rsidR="00DD40B0">
        <w:rPr>
          <w:b w:val="0"/>
          <w:bCs w:val="0"/>
          <w:noProof/>
          <w:sz w:val="22"/>
          <w:szCs w:val="22"/>
        </w:rPr>
        <w:t>1</w:t>
      </w:r>
      <w:r w:rsidRPr="00D4698E">
        <w:rPr>
          <w:b w:val="0"/>
          <w:bCs w:val="0"/>
          <w:noProof/>
          <w:sz w:val="22"/>
          <w:szCs w:val="22"/>
        </w:rPr>
        <w:fldChar w:fldCharType="end"/>
      </w:r>
      <w:bookmarkEnd w:id="1092"/>
      <w:r w:rsidRPr="00D4698E">
        <w:rPr>
          <w:b w:val="0"/>
          <w:bCs w:val="0"/>
          <w:sz w:val="22"/>
          <w:szCs w:val="22"/>
        </w:rPr>
        <w:t>.  SL2P-D output variables</w:t>
      </w:r>
      <w:bookmarkEnd w:id="1093"/>
      <w:r w:rsidRPr="00D4698E">
        <w:rPr>
          <w:b w:val="0"/>
          <w:bCs w:val="0"/>
          <w:sz w:val="22"/>
          <w:szCs w:val="22"/>
        </w:rPr>
        <w:t xml:space="preserve">.  Uncertainty requirements provided by GCOS (WMO, </w:t>
      </w:r>
      <w:r w:rsidR="000A535A" w:rsidRPr="00D4698E">
        <w:rPr>
          <w:b w:val="0"/>
          <w:bCs w:val="0"/>
          <w:sz w:val="22"/>
          <w:szCs w:val="22"/>
        </w:rPr>
        <w:t>2022a</w:t>
      </w:r>
      <w:r w:rsidRPr="00D4698E">
        <w:rPr>
          <w:b w:val="0"/>
          <w:bCs w:val="0"/>
          <w:sz w:val="22"/>
          <w:szCs w:val="22"/>
        </w:rPr>
        <w:t xml:space="preserve">) or the Copernicus Global Land </w:t>
      </w:r>
      <w:proofErr w:type="gramStart"/>
      <w:r w:rsidRPr="00D4698E">
        <w:rPr>
          <w:b w:val="0"/>
          <w:bCs w:val="0"/>
          <w:sz w:val="22"/>
          <w:szCs w:val="22"/>
        </w:rPr>
        <w:t>Service  (</w:t>
      </w:r>
      <w:proofErr w:type="gramEnd"/>
      <w:r w:rsidR="000A535A" w:rsidRPr="00D4698E">
        <w:rPr>
          <w:b w:val="0"/>
          <w:bCs w:val="0"/>
          <w:sz w:val="22"/>
          <w:szCs w:val="22"/>
        </w:rPr>
        <w:t xml:space="preserve">Lang and </w:t>
      </w:r>
      <w:proofErr w:type="spellStart"/>
      <w:r w:rsidR="000A535A" w:rsidRPr="00D4698E">
        <w:rPr>
          <w:b w:val="0"/>
          <w:bCs w:val="0"/>
          <w:sz w:val="22"/>
          <w:szCs w:val="22"/>
        </w:rPr>
        <w:t>Tychon</w:t>
      </w:r>
      <w:proofErr w:type="spellEnd"/>
      <w:r w:rsidR="000A535A" w:rsidRPr="00D4698E">
        <w:rPr>
          <w:b w:val="0"/>
          <w:bCs w:val="0"/>
          <w:sz w:val="22"/>
          <w:szCs w:val="22"/>
        </w:rPr>
        <w:t>, 2015</w:t>
      </w:r>
      <w:r w:rsidRPr="00D4698E">
        <w:rPr>
          <w:b w:val="0"/>
          <w:bCs w:val="0"/>
          <w:sz w:val="22"/>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801"/>
        <w:gridCol w:w="724"/>
        <w:gridCol w:w="3798"/>
        <w:gridCol w:w="1299"/>
        <w:gridCol w:w="685"/>
      </w:tblGrid>
      <w:tr w:rsidR="0097469C" w:rsidRPr="000252EE" w14:paraId="4E806E61" w14:textId="77777777" w:rsidTr="00A36C2B">
        <w:tc>
          <w:tcPr>
            <w:tcW w:w="2043" w:type="dxa"/>
          </w:tcPr>
          <w:p w14:paraId="37400E90" w14:textId="77777777" w:rsidR="0097469C" w:rsidRPr="000252EE" w:rsidRDefault="0097469C" w:rsidP="00A36C2B">
            <w:pPr>
              <w:spacing w:after="0"/>
              <w:rPr>
                <w:sz w:val="16"/>
                <w:szCs w:val="16"/>
              </w:rPr>
            </w:pPr>
            <w:r w:rsidRPr="000252EE">
              <w:rPr>
                <w:sz w:val="16"/>
                <w:szCs w:val="16"/>
              </w:rPr>
              <w:t>Variable</w:t>
            </w:r>
          </w:p>
        </w:tc>
        <w:tc>
          <w:tcPr>
            <w:tcW w:w="801" w:type="dxa"/>
          </w:tcPr>
          <w:p w14:paraId="2F7B7F22" w14:textId="77777777" w:rsidR="0097469C" w:rsidRPr="000252EE" w:rsidRDefault="0097469C" w:rsidP="00A36C2B">
            <w:pPr>
              <w:spacing w:after="0"/>
              <w:rPr>
                <w:sz w:val="16"/>
                <w:szCs w:val="16"/>
              </w:rPr>
            </w:pPr>
            <w:r w:rsidRPr="000252EE">
              <w:rPr>
                <w:sz w:val="16"/>
                <w:szCs w:val="16"/>
              </w:rPr>
              <w:t>Acronym</w:t>
            </w:r>
          </w:p>
        </w:tc>
        <w:tc>
          <w:tcPr>
            <w:tcW w:w="724" w:type="dxa"/>
          </w:tcPr>
          <w:p w14:paraId="2FC90682" w14:textId="77777777" w:rsidR="0097469C" w:rsidRPr="000252EE" w:rsidRDefault="0097469C" w:rsidP="00A36C2B">
            <w:pPr>
              <w:spacing w:after="0"/>
              <w:rPr>
                <w:sz w:val="16"/>
                <w:szCs w:val="16"/>
              </w:rPr>
            </w:pPr>
            <w:r w:rsidRPr="000252EE">
              <w:rPr>
                <w:sz w:val="16"/>
                <w:szCs w:val="16"/>
              </w:rPr>
              <w:t>Units</w:t>
            </w:r>
          </w:p>
        </w:tc>
        <w:tc>
          <w:tcPr>
            <w:tcW w:w="3798" w:type="dxa"/>
          </w:tcPr>
          <w:p w14:paraId="4E0B63D2" w14:textId="77777777" w:rsidR="0097469C" w:rsidRPr="000252EE" w:rsidRDefault="0097469C" w:rsidP="00A36C2B">
            <w:pPr>
              <w:spacing w:after="0"/>
              <w:rPr>
                <w:sz w:val="16"/>
                <w:szCs w:val="16"/>
              </w:rPr>
            </w:pPr>
            <w:r w:rsidRPr="000252EE">
              <w:rPr>
                <w:sz w:val="16"/>
                <w:szCs w:val="16"/>
              </w:rPr>
              <w:t>Description</w:t>
            </w:r>
          </w:p>
        </w:tc>
        <w:tc>
          <w:tcPr>
            <w:tcW w:w="1299" w:type="dxa"/>
          </w:tcPr>
          <w:p w14:paraId="26014AC7" w14:textId="77777777" w:rsidR="0097469C" w:rsidRPr="000252EE" w:rsidRDefault="0097469C" w:rsidP="00A36C2B">
            <w:pPr>
              <w:spacing w:after="0"/>
              <w:rPr>
                <w:sz w:val="16"/>
                <w:szCs w:val="16"/>
              </w:rPr>
            </w:pPr>
            <w:r w:rsidRPr="000252EE">
              <w:rPr>
                <w:sz w:val="16"/>
                <w:szCs w:val="16"/>
              </w:rPr>
              <w:t>Requirement</w:t>
            </w:r>
          </w:p>
        </w:tc>
        <w:tc>
          <w:tcPr>
            <w:tcW w:w="685" w:type="dxa"/>
          </w:tcPr>
          <w:p w14:paraId="1A9E85D1" w14:textId="77777777" w:rsidR="0097469C" w:rsidRPr="000252EE" w:rsidRDefault="0097469C" w:rsidP="00A36C2B">
            <w:pPr>
              <w:spacing w:after="0"/>
              <w:rPr>
                <w:sz w:val="16"/>
                <w:szCs w:val="16"/>
              </w:rPr>
            </w:pPr>
            <w:r w:rsidRPr="000252EE">
              <w:rPr>
                <w:sz w:val="16"/>
                <w:szCs w:val="16"/>
              </w:rPr>
              <w:t>Range</w:t>
            </w:r>
          </w:p>
        </w:tc>
      </w:tr>
      <w:tr w:rsidR="0097469C" w:rsidRPr="000252EE" w14:paraId="6B39343F" w14:textId="77777777" w:rsidTr="00A36C2B">
        <w:tc>
          <w:tcPr>
            <w:tcW w:w="2043" w:type="dxa"/>
          </w:tcPr>
          <w:p w14:paraId="301755B5" w14:textId="77777777" w:rsidR="0097469C" w:rsidRPr="000252EE" w:rsidRDefault="0097469C" w:rsidP="00A36C2B">
            <w:pPr>
              <w:spacing w:after="0"/>
              <w:rPr>
                <w:sz w:val="16"/>
                <w:szCs w:val="16"/>
              </w:rPr>
            </w:pPr>
            <w:r w:rsidRPr="000252EE">
              <w:rPr>
                <w:sz w:val="16"/>
                <w:szCs w:val="16"/>
              </w:rPr>
              <w:t>Fraction Canopy Cover</w:t>
            </w:r>
          </w:p>
        </w:tc>
        <w:tc>
          <w:tcPr>
            <w:tcW w:w="801" w:type="dxa"/>
          </w:tcPr>
          <w:p w14:paraId="0A3FCBC3" w14:textId="77777777" w:rsidR="0097469C" w:rsidRPr="000252EE" w:rsidRDefault="0097469C" w:rsidP="00A36C2B">
            <w:pPr>
              <w:spacing w:after="0"/>
              <w:rPr>
                <w:sz w:val="16"/>
                <w:szCs w:val="16"/>
              </w:rPr>
            </w:pPr>
            <w:r w:rsidRPr="000252EE">
              <w:rPr>
                <w:sz w:val="16"/>
                <w:szCs w:val="16"/>
              </w:rPr>
              <w:t>fCOVER</w:t>
            </w:r>
          </w:p>
        </w:tc>
        <w:tc>
          <w:tcPr>
            <w:tcW w:w="724" w:type="dxa"/>
          </w:tcPr>
          <w:p w14:paraId="4C78A47F" w14:textId="77777777" w:rsidR="0097469C" w:rsidRPr="000252EE" w:rsidRDefault="0097469C" w:rsidP="00A36C2B">
            <w:pPr>
              <w:spacing w:after="0"/>
              <w:rPr>
                <w:sz w:val="16"/>
                <w:szCs w:val="16"/>
              </w:rPr>
            </w:pPr>
            <w:r w:rsidRPr="000252EE">
              <w:rPr>
                <w:sz w:val="16"/>
                <w:szCs w:val="16"/>
              </w:rPr>
              <w:t>fraction</w:t>
            </w:r>
          </w:p>
        </w:tc>
        <w:tc>
          <w:tcPr>
            <w:tcW w:w="3798" w:type="dxa"/>
          </w:tcPr>
          <w:p w14:paraId="4B4B7FDE" w14:textId="77777777" w:rsidR="0097469C" w:rsidRPr="000252EE" w:rsidRDefault="0097469C" w:rsidP="00A36C2B">
            <w:pPr>
              <w:spacing w:after="0"/>
              <w:rPr>
                <w:sz w:val="16"/>
                <w:szCs w:val="16"/>
              </w:rPr>
            </w:pPr>
            <w:r w:rsidRPr="000252EE">
              <w:rPr>
                <w:sz w:val="16"/>
                <w:szCs w:val="16"/>
              </w:rPr>
              <w:t>Fraction of horizontal surface area covered by vegetation</w:t>
            </w:r>
          </w:p>
        </w:tc>
        <w:tc>
          <w:tcPr>
            <w:tcW w:w="1299" w:type="dxa"/>
          </w:tcPr>
          <w:p w14:paraId="2A75386C" w14:textId="77777777" w:rsidR="0097469C" w:rsidRPr="000252EE" w:rsidRDefault="0097469C" w:rsidP="00A36C2B">
            <w:pPr>
              <w:spacing w:after="0"/>
              <w:rPr>
                <w:sz w:val="16"/>
                <w:szCs w:val="16"/>
              </w:rPr>
            </w:pPr>
            <w:proofErr w:type="gramStart"/>
            <w:r w:rsidRPr="000252EE">
              <w:rPr>
                <w:sz w:val="16"/>
                <w:szCs w:val="16"/>
              </w:rPr>
              <w:t>Max(</w:t>
            </w:r>
            <w:proofErr w:type="gramEnd"/>
            <w:r>
              <w:rPr>
                <w:sz w:val="16"/>
                <w:szCs w:val="16"/>
              </w:rPr>
              <w:t>0.5</w:t>
            </w:r>
            <w:r w:rsidRPr="000252EE">
              <w:rPr>
                <w:sz w:val="16"/>
                <w:szCs w:val="16"/>
              </w:rPr>
              <w:t>,</w:t>
            </w:r>
            <w:r>
              <w:rPr>
                <w:sz w:val="16"/>
                <w:szCs w:val="16"/>
              </w:rPr>
              <w:t>10</w:t>
            </w:r>
            <w:r w:rsidRPr="000252EE">
              <w:rPr>
                <w:sz w:val="16"/>
                <w:szCs w:val="16"/>
              </w:rPr>
              <w:t>%)</w:t>
            </w:r>
          </w:p>
        </w:tc>
        <w:tc>
          <w:tcPr>
            <w:tcW w:w="685" w:type="dxa"/>
          </w:tcPr>
          <w:p w14:paraId="6E0259BA" w14:textId="77777777" w:rsidR="0097469C" w:rsidRPr="000252EE" w:rsidRDefault="0097469C" w:rsidP="00A36C2B">
            <w:pPr>
              <w:spacing w:after="0"/>
              <w:rPr>
                <w:sz w:val="16"/>
                <w:szCs w:val="16"/>
              </w:rPr>
            </w:pPr>
            <w:r w:rsidRPr="000252EE">
              <w:rPr>
                <w:sz w:val="16"/>
                <w:szCs w:val="16"/>
              </w:rPr>
              <w:t>0-1</w:t>
            </w:r>
          </w:p>
        </w:tc>
      </w:tr>
      <w:tr w:rsidR="0097469C" w:rsidRPr="000252EE" w14:paraId="2781843E" w14:textId="77777777" w:rsidTr="00A36C2B">
        <w:tc>
          <w:tcPr>
            <w:tcW w:w="2043" w:type="dxa"/>
          </w:tcPr>
          <w:p w14:paraId="0C964283" w14:textId="77777777" w:rsidR="0097469C" w:rsidRPr="000252EE" w:rsidRDefault="0097469C" w:rsidP="00A36C2B">
            <w:pPr>
              <w:spacing w:after="0"/>
              <w:rPr>
                <w:sz w:val="16"/>
                <w:szCs w:val="16"/>
              </w:rPr>
            </w:pPr>
            <w:r w:rsidRPr="000252EE">
              <w:rPr>
                <w:sz w:val="16"/>
                <w:szCs w:val="16"/>
              </w:rPr>
              <w:t>Fraction Absorbed PAR</w:t>
            </w:r>
          </w:p>
        </w:tc>
        <w:tc>
          <w:tcPr>
            <w:tcW w:w="801" w:type="dxa"/>
          </w:tcPr>
          <w:p w14:paraId="7B82452C" w14:textId="77777777" w:rsidR="0097469C" w:rsidRPr="000252EE" w:rsidRDefault="0097469C" w:rsidP="00A36C2B">
            <w:pPr>
              <w:spacing w:after="0"/>
              <w:rPr>
                <w:sz w:val="16"/>
                <w:szCs w:val="16"/>
              </w:rPr>
            </w:pPr>
            <w:r w:rsidRPr="000252EE">
              <w:rPr>
                <w:sz w:val="16"/>
                <w:szCs w:val="16"/>
              </w:rPr>
              <w:t>fAPAR</w:t>
            </w:r>
          </w:p>
        </w:tc>
        <w:tc>
          <w:tcPr>
            <w:tcW w:w="724" w:type="dxa"/>
          </w:tcPr>
          <w:p w14:paraId="4FA4A1EB" w14:textId="77777777" w:rsidR="0097469C" w:rsidRPr="000252EE" w:rsidRDefault="0097469C" w:rsidP="00A36C2B">
            <w:pPr>
              <w:spacing w:after="0"/>
              <w:rPr>
                <w:sz w:val="16"/>
                <w:szCs w:val="16"/>
              </w:rPr>
            </w:pPr>
            <w:r w:rsidRPr="000252EE">
              <w:rPr>
                <w:sz w:val="16"/>
                <w:szCs w:val="16"/>
              </w:rPr>
              <w:t>fraction</w:t>
            </w:r>
          </w:p>
        </w:tc>
        <w:tc>
          <w:tcPr>
            <w:tcW w:w="3798" w:type="dxa"/>
          </w:tcPr>
          <w:p w14:paraId="79E494CD" w14:textId="77777777" w:rsidR="0097469C" w:rsidRPr="000252EE" w:rsidRDefault="0097469C" w:rsidP="00A36C2B">
            <w:pPr>
              <w:spacing w:after="0"/>
              <w:rPr>
                <w:sz w:val="16"/>
                <w:szCs w:val="16"/>
              </w:rPr>
            </w:pPr>
            <w:r w:rsidRPr="000252EE">
              <w:rPr>
                <w:sz w:val="16"/>
                <w:szCs w:val="16"/>
              </w:rPr>
              <w:t>Fraction of absorbed PAR by vegetation</w:t>
            </w:r>
          </w:p>
        </w:tc>
        <w:tc>
          <w:tcPr>
            <w:tcW w:w="1299" w:type="dxa"/>
          </w:tcPr>
          <w:p w14:paraId="512D73E8" w14:textId="77777777" w:rsidR="0097469C" w:rsidRPr="000252EE" w:rsidRDefault="0097469C" w:rsidP="00A36C2B">
            <w:pPr>
              <w:spacing w:after="0"/>
              <w:rPr>
                <w:sz w:val="16"/>
                <w:szCs w:val="16"/>
              </w:rPr>
            </w:pPr>
            <w:proofErr w:type="gramStart"/>
            <w:r w:rsidRPr="000252EE">
              <w:rPr>
                <w:sz w:val="16"/>
                <w:szCs w:val="16"/>
              </w:rPr>
              <w:t>Max(</w:t>
            </w:r>
            <w:proofErr w:type="gramEnd"/>
            <w:r>
              <w:rPr>
                <w:sz w:val="16"/>
                <w:szCs w:val="16"/>
              </w:rPr>
              <w:t>0.5</w:t>
            </w:r>
            <w:r w:rsidRPr="000252EE">
              <w:rPr>
                <w:sz w:val="16"/>
                <w:szCs w:val="16"/>
              </w:rPr>
              <w:t>,</w:t>
            </w:r>
            <w:r>
              <w:rPr>
                <w:sz w:val="16"/>
                <w:szCs w:val="16"/>
              </w:rPr>
              <w:t>10</w:t>
            </w:r>
            <w:r w:rsidRPr="000252EE">
              <w:rPr>
                <w:sz w:val="16"/>
                <w:szCs w:val="16"/>
              </w:rPr>
              <w:t>%)</w:t>
            </w:r>
          </w:p>
        </w:tc>
        <w:tc>
          <w:tcPr>
            <w:tcW w:w="685" w:type="dxa"/>
          </w:tcPr>
          <w:p w14:paraId="57C479CD" w14:textId="77777777" w:rsidR="0097469C" w:rsidRPr="000252EE" w:rsidRDefault="0097469C" w:rsidP="00A36C2B">
            <w:pPr>
              <w:spacing w:after="0"/>
              <w:rPr>
                <w:sz w:val="16"/>
                <w:szCs w:val="16"/>
              </w:rPr>
            </w:pPr>
            <w:r w:rsidRPr="000252EE">
              <w:rPr>
                <w:sz w:val="16"/>
                <w:szCs w:val="16"/>
              </w:rPr>
              <w:t>0-1</w:t>
            </w:r>
          </w:p>
        </w:tc>
      </w:tr>
      <w:tr w:rsidR="0097469C" w:rsidRPr="000252EE" w14:paraId="02CF5097" w14:textId="77777777" w:rsidTr="00A36C2B">
        <w:tc>
          <w:tcPr>
            <w:tcW w:w="2043" w:type="dxa"/>
          </w:tcPr>
          <w:p w14:paraId="2EBAFF0A" w14:textId="77777777" w:rsidR="0097469C" w:rsidRPr="000252EE" w:rsidRDefault="0097469C" w:rsidP="00A36C2B">
            <w:pPr>
              <w:spacing w:after="0"/>
              <w:rPr>
                <w:sz w:val="16"/>
                <w:szCs w:val="16"/>
              </w:rPr>
            </w:pPr>
            <w:r w:rsidRPr="000252EE">
              <w:rPr>
                <w:sz w:val="16"/>
                <w:szCs w:val="16"/>
              </w:rPr>
              <w:t>Leaf Area Index</w:t>
            </w:r>
          </w:p>
        </w:tc>
        <w:tc>
          <w:tcPr>
            <w:tcW w:w="801" w:type="dxa"/>
          </w:tcPr>
          <w:p w14:paraId="56D6E52B" w14:textId="77777777" w:rsidR="0097469C" w:rsidRPr="000252EE" w:rsidRDefault="0097469C" w:rsidP="00A36C2B">
            <w:pPr>
              <w:spacing w:after="0"/>
              <w:rPr>
                <w:sz w:val="16"/>
                <w:szCs w:val="16"/>
              </w:rPr>
            </w:pPr>
            <w:r w:rsidRPr="000252EE">
              <w:rPr>
                <w:sz w:val="16"/>
                <w:szCs w:val="16"/>
              </w:rPr>
              <w:t>LAI</w:t>
            </w:r>
          </w:p>
        </w:tc>
        <w:tc>
          <w:tcPr>
            <w:tcW w:w="724" w:type="dxa"/>
          </w:tcPr>
          <w:p w14:paraId="0D2287DA" w14:textId="77777777" w:rsidR="0097469C" w:rsidRPr="000252EE" w:rsidRDefault="0097469C" w:rsidP="00A36C2B">
            <w:pPr>
              <w:spacing w:after="0"/>
              <w:rPr>
                <w:sz w:val="16"/>
                <w:szCs w:val="16"/>
              </w:rPr>
            </w:pPr>
            <w:r w:rsidRPr="000252EE">
              <w:rPr>
                <w:sz w:val="16"/>
                <w:szCs w:val="16"/>
              </w:rPr>
              <w:t>m</w:t>
            </w:r>
            <w:r w:rsidRPr="000252EE">
              <w:rPr>
                <w:sz w:val="16"/>
                <w:szCs w:val="16"/>
                <w:vertAlign w:val="superscript"/>
              </w:rPr>
              <w:t>2</w:t>
            </w:r>
            <w:r w:rsidRPr="000252EE">
              <w:rPr>
                <w:sz w:val="16"/>
                <w:szCs w:val="16"/>
              </w:rPr>
              <w:t>.m</w:t>
            </w:r>
            <w:r w:rsidRPr="000252EE">
              <w:rPr>
                <w:sz w:val="16"/>
                <w:szCs w:val="16"/>
                <w:vertAlign w:val="superscript"/>
              </w:rPr>
              <w:t>-2</w:t>
            </w:r>
          </w:p>
        </w:tc>
        <w:tc>
          <w:tcPr>
            <w:tcW w:w="3798" w:type="dxa"/>
          </w:tcPr>
          <w:p w14:paraId="00C278E3" w14:textId="77777777" w:rsidR="0097469C" w:rsidRPr="000252EE" w:rsidRDefault="0097469C" w:rsidP="00A36C2B">
            <w:pPr>
              <w:spacing w:after="0"/>
              <w:rPr>
                <w:sz w:val="16"/>
                <w:szCs w:val="16"/>
              </w:rPr>
            </w:pPr>
            <w:r w:rsidRPr="000252EE">
              <w:rPr>
                <w:sz w:val="16"/>
                <w:szCs w:val="16"/>
              </w:rPr>
              <w:t>Half the total live foliage area per horizontal ground area</w:t>
            </w:r>
          </w:p>
        </w:tc>
        <w:tc>
          <w:tcPr>
            <w:tcW w:w="1299" w:type="dxa"/>
          </w:tcPr>
          <w:p w14:paraId="3FA442E7" w14:textId="77777777" w:rsidR="0097469C" w:rsidRPr="000252EE" w:rsidRDefault="0097469C" w:rsidP="00A36C2B">
            <w:pPr>
              <w:spacing w:after="0"/>
              <w:rPr>
                <w:sz w:val="16"/>
                <w:szCs w:val="16"/>
              </w:rPr>
            </w:pPr>
            <w:proofErr w:type="gramStart"/>
            <w:r w:rsidRPr="000252EE">
              <w:rPr>
                <w:sz w:val="16"/>
                <w:szCs w:val="16"/>
              </w:rPr>
              <w:t>Max(</w:t>
            </w:r>
            <w:proofErr w:type="gramEnd"/>
            <w:r>
              <w:rPr>
                <w:sz w:val="16"/>
                <w:szCs w:val="16"/>
              </w:rPr>
              <w:t>0.5</w:t>
            </w:r>
            <w:r w:rsidRPr="000252EE">
              <w:rPr>
                <w:sz w:val="16"/>
                <w:szCs w:val="16"/>
              </w:rPr>
              <w:t>,</w:t>
            </w:r>
            <w:r>
              <w:rPr>
                <w:sz w:val="16"/>
                <w:szCs w:val="16"/>
              </w:rPr>
              <w:t>15</w:t>
            </w:r>
            <w:r w:rsidRPr="000252EE">
              <w:rPr>
                <w:sz w:val="16"/>
                <w:szCs w:val="16"/>
              </w:rPr>
              <w:t>%)</w:t>
            </w:r>
          </w:p>
        </w:tc>
        <w:tc>
          <w:tcPr>
            <w:tcW w:w="685" w:type="dxa"/>
          </w:tcPr>
          <w:p w14:paraId="1BA778BB" w14:textId="77777777" w:rsidR="0097469C" w:rsidRPr="000252EE" w:rsidRDefault="0097469C" w:rsidP="00A36C2B">
            <w:pPr>
              <w:spacing w:after="0"/>
              <w:rPr>
                <w:sz w:val="16"/>
                <w:szCs w:val="16"/>
              </w:rPr>
            </w:pPr>
            <w:r w:rsidRPr="000252EE">
              <w:rPr>
                <w:sz w:val="16"/>
                <w:szCs w:val="16"/>
              </w:rPr>
              <w:t>0-20</w:t>
            </w:r>
          </w:p>
        </w:tc>
      </w:tr>
      <w:tr w:rsidR="0097469C" w:rsidRPr="000252EE" w14:paraId="4DC71A25" w14:textId="77777777" w:rsidTr="00A36C2B">
        <w:tc>
          <w:tcPr>
            <w:tcW w:w="2043" w:type="dxa"/>
          </w:tcPr>
          <w:p w14:paraId="66535C3D" w14:textId="77777777" w:rsidR="0097469C" w:rsidRPr="000252EE" w:rsidRDefault="0097469C" w:rsidP="00A36C2B">
            <w:pPr>
              <w:spacing w:after="0"/>
              <w:rPr>
                <w:sz w:val="16"/>
                <w:szCs w:val="16"/>
              </w:rPr>
            </w:pPr>
            <w:r w:rsidRPr="000252EE">
              <w:rPr>
                <w:sz w:val="16"/>
                <w:szCs w:val="16"/>
              </w:rPr>
              <w:t>Canopy Chlorophyll Content</w:t>
            </w:r>
          </w:p>
        </w:tc>
        <w:tc>
          <w:tcPr>
            <w:tcW w:w="801" w:type="dxa"/>
          </w:tcPr>
          <w:p w14:paraId="27067086" w14:textId="77777777" w:rsidR="0097469C" w:rsidRPr="000252EE" w:rsidRDefault="0097469C" w:rsidP="00A36C2B">
            <w:pPr>
              <w:spacing w:after="0"/>
              <w:rPr>
                <w:sz w:val="16"/>
                <w:szCs w:val="16"/>
              </w:rPr>
            </w:pPr>
            <w:r w:rsidRPr="000252EE">
              <w:rPr>
                <w:sz w:val="16"/>
                <w:szCs w:val="16"/>
              </w:rPr>
              <w:t>CCC</w:t>
            </w:r>
          </w:p>
        </w:tc>
        <w:tc>
          <w:tcPr>
            <w:tcW w:w="724" w:type="dxa"/>
          </w:tcPr>
          <w:p w14:paraId="3D177F6D" w14:textId="77777777" w:rsidR="0097469C" w:rsidRPr="000252EE" w:rsidRDefault="0097469C" w:rsidP="00A36C2B">
            <w:pPr>
              <w:spacing w:after="0"/>
              <w:rPr>
                <w:sz w:val="16"/>
                <w:szCs w:val="16"/>
              </w:rPr>
            </w:pPr>
            <w:r w:rsidRPr="000252EE">
              <w:rPr>
                <w:sz w:val="16"/>
                <w:szCs w:val="16"/>
              </w:rPr>
              <w:t>ug.m</w:t>
            </w:r>
            <w:r w:rsidRPr="000252EE">
              <w:rPr>
                <w:sz w:val="16"/>
                <w:szCs w:val="16"/>
                <w:vertAlign w:val="superscript"/>
              </w:rPr>
              <w:t>-2</w:t>
            </w:r>
          </w:p>
        </w:tc>
        <w:tc>
          <w:tcPr>
            <w:tcW w:w="3798" w:type="dxa"/>
          </w:tcPr>
          <w:p w14:paraId="49803BA9" w14:textId="77777777" w:rsidR="0097469C" w:rsidRPr="000252EE" w:rsidRDefault="0097469C" w:rsidP="00A36C2B">
            <w:pPr>
              <w:spacing w:after="0"/>
              <w:rPr>
                <w:sz w:val="16"/>
                <w:szCs w:val="16"/>
              </w:rPr>
            </w:pPr>
            <w:r w:rsidRPr="000252EE">
              <w:rPr>
                <w:sz w:val="16"/>
                <w:szCs w:val="16"/>
              </w:rPr>
              <w:t>Mass of chlorophyll A+B per horizontal ground area</w:t>
            </w:r>
          </w:p>
        </w:tc>
        <w:tc>
          <w:tcPr>
            <w:tcW w:w="1299" w:type="dxa"/>
          </w:tcPr>
          <w:p w14:paraId="577D8BAC" w14:textId="77777777" w:rsidR="0097469C" w:rsidRPr="000252EE" w:rsidRDefault="0097469C" w:rsidP="00A36C2B">
            <w:pPr>
              <w:spacing w:after="0"/>
              <w:rPr>
                <w:sz w:val="16"/>
                <w:szCs w:val="16"/>
              </w:rPr>
            </w:pPr>
            <w:proofErr w:type="gramStart"/>
            <w:r w:rsidRPr="000252EE">
              <w:rPr>
                <w:sz w:val="16"/>
                <w:szCs w:val="16"/>
              </w:rPr>
              <w:t>Max(</w:t>
            </w:r>
            <w:proofErr w:type="gramEnd"/>
            <w:r w:rsidRPr="000252EE">
              <w:rPr>
                <w:sz w:val="16"/>
                <w:szCs w:val="16"/>
              </w:rPr>
              <w:t>20,20%)</w:t>
            </w:r>
          </w:p>
        </w:tc>
        <w:tc>
          <w:tcPr>
            <w:tcW w:w="685" w:type="dxa"/>
          </w:tcPr>
          <w:p w14:paraId="0664380E" w14:textId="77777777" w:rsidR="0097469C" w:rsidRPr="000252EE" w:rsidRDefault="0097469C" w:rsidP="00A36C2B">
            <w:pPr>
              <w:spacing w:after="0"/>
              <w:rPr>
                <w:sz w:val="16"/>
                <w:szCs w:val="16"/>
              </w:rPr>
            </w:pPr>
            <w:r w:rsidRPr="000252EE">
              <w:rPr>
                <w:sz w:val="16"/>
                <w:szCs w:val="16"/>
              </w:rPr>
              <w:t>0-1000</w:t>
            </w:r>
          </w:p>
        </w:tc>
      </w:tr>
      <w:tr w:rsidR="0097469C" w:rsidRPr="000252EE" w14:paraId="460BC74B" w14:textId="77777777" w:rsidTr="00A36C2B">
        <w:tc>
          <w:tcPr>
            <w:tcW w:w="2043" w:type="dxa"/>
          </w:tcPr>
          <w:p w14:paraId="6A42EBF5" w14:textId="77777777" w:rsidR="0097469C" w:rsidRPr="000252EE" w:rsidRDefault="0097469C" w:rsidP="00A36C2B">
            <w:pPr>
              <w:spacing w:after="0"/>
              <w:rPr>
                <w:sz w:val="16"/>
                <w:szCs w:val="16"/>
              </w:rPr>
            </w:pPr>
            <w:r w:rsidRPr="000252EE">
              <w:rPr>
                <w:sz w:val="16"/>
                <w:szCs w:val="16"/>
              </w:rPr>
              <w:t>Canopy Water Content</w:t>
            </w:r>
          </w:p>
        </w:tc>
        <w:tc>
          <w:tcPr>
            <w:tcW w:w="801" w:type="dxa"/>
          </w:tcPr>
          <w:p w14:paraId="24631323" w14:textId="77777777" w:rsidR="0097469C" w:rsidRPr="000252EE" w:rsidRDefault="0097469C" w:rsidP="00A36C2B">
            <w:pPr>
              <w:spacing w:after="0"/>
              <w:rPr>
                <w:sz w:val="16"/>
                <w:szCs w:val="16"/>
              </w:rPr>
            </w:pPr>
            <w:r w:rsidRPr="000252EE">
              <w:rPr>
                <w:sz w:val="16"/>
                <w:szCs w:val="16"/>
              </w:rPr>
              <w:t>CWC</w:t>
            </w:r>
          </w:p>
        </w:tc>
        <w:tc>
          <w:tcPr>
            <w:tcW w:w="724" w:type="dxa"/>
          </w:tcPr>
          <w:p w14:paraId="07E1E63B" w14:textId="77777777" w:rsidR="0097469C" w:rsidRPr="000252EE" w:rsidRDefault="0097469C" w:rsidP="00A36C2B">
            <w:pPr>
              <w:spacing w:after="0"/>
              <w:rPr>
                <w:sz w:val="16"/>
                <w:szCs w:val="16"/>
              </w:rPr>
            </w:pPr>
            <w:r w:rsidRPr="000252EE">
              <w:rPr>
                <w:sz w:val="16"/>
                <w:szCs w:val="16"/>
              </w:rPr>
              <w:t>g.m</w:t>
            </w:r>
            <w:r w:rsidRPr="000252EE">
              <w:rPr>
                <w:sz w:val="16"/>
                <w:szCs w:val="16"/>
                <w:vertAlign w:val="superscript"/>
              </w:rPr>
              <w:t>-2</w:t>
            </w:r>
          </w:p>
        </w:tc>
        <w:tc>
          <w:tcPr>
            <w:tcW w:w="3798" w:type="dxa"/>
          </w:tcPr>
          <w:p w14:paraId="004A27F9" w14:textId="77777777" w:rsidR="0097469C" w:rsidRPr="000252EE" w:rsidRDefault="0097469C" w:rsidP="00A36C2B">
            <w:pPr>
              <w:spacing w:after="0"/>
              <w:rPr>
                <w:sz w:val="16"/>
                <w:szCs w:val="16"/>
              </w:rPr>
            </w:pPr>
            <w:r w:rsidRPr="000252EE">
              <w:rPr>
                <w:sz w:val="16"/>
                <w:szCs w:val="16"/>
              </w:rPr>
              <w:t>Mass of H20 per horizontal ground area</w:t>
            </w:r>
          </w:p>
        </w:tc>
        <w:tc>
          <w:tcPr>
            <w:tcW w:w="1299" w:type="dxa"/>
          </w:tcPr>
          <w:p w14:paraId="37EC3A53" w14:textId="77777777" w:rsidR="0097469C" w:rsidRPr="000252EE" w:rsidRDefault="0097469C" w:rsidP="00A36C2B">
            <w:pPr>
              <w:spacing w:after="0"/>
              <w:rPr>
                <w:sz w:val="16"/>
                <w:szCs w:val="16"/>
              </w:rPr>
            </w:pPr>
            <w:proofErr w:type="gramStart"/>
            <w:r>
              <w:rPr>
                <w:sz w:val="16"/>
                <w:szCs w:val="16"/>
              </w:rPr>
              <w:t>Max(</w:t>
            </w:r>
            <w:proofErr w:type="gramEnd"/>
            <w:r>
              <w:rPr>
                <w:sz w:val="16"/>
                <w:szCs w:val="16"/>
              </w:rPr>
              <w:t>20,</w:t>
            </w:r>
            <w:r w:rsidRPr="000252EE">
              <w:rPr>
                <w:sz w:val="16"/>
                <w:szCs w:val="16"/>
              </w:rPr>
              <w:t>20%</w:t>
            </w:r>
            <w:r>
              <w:rPr>
                <w:sz w:val="16"/>
                <w:szCs w:val="16"/>
              </w:rPr>
              <w:t>)</w:t>
            </w:r>
          </w:p>
        </w:tc>
        <w:tc>
          <w:tcPr>
            <w:tcW w:w="685" w:type="dxa"/>
          </w:tcPr>
          <w:p w14:paraId="7C8644D6" w14:textId="77777777" w:rsidR="0097469C" w:rsidRPr="000252EE" w:rsidRDefault="0097469C" w:rsidP="00A36C2B">
            <w:pPr>
              <w:spacing w:after="0"/>
              <w:rPr>
                <w:sz w:val="16"/>
                <w:szCs w:val="16"/>
              </w:rPr>
            </w:pPr>
            <w:r w:rsidRPr="000252EE">
              <w:rPr>
                <w:sz w:val="16"/>
                <w:szCs w:val="16"/>
              </w:rPr>
              <w:t>0-1000</w:t>
            </w:r>
          </w:p>
        </w:tc>
      </w:tr>
      <w:tr w:rsidR="0097469C" w:rsidRPr="000252EE" w14:paraId="382EE0F9" w14:textId="77777777" w:rsidTr="00A36C2B">
        <w:tc>
          <w:tcPr>
            <w:tcW w:w="2043" w:type="dxa"/>
          </w:tcPr>
          <w:p w14:paraId="4CE96455" w14:textId="77777777" w:rsidR="0097469C" w:rsidRPr="000252EE" w:rsidRDefault="0097469C" w:rsidP="00A36C2B">
            <w:pPr>
              <w:spacing w:after="0"/>
              <w:rPr>
                <w:sz w:val="16"/>
                <w:szCs w:val="16"/>
              </w:rPr>
            </w:pPr>
            <w:r w:rsidRPr="000252EE">
              <w:rPr>
                <w:sz w:val="16"/>
                <w:szCs w:val="16"/>
              </w:rPr>
              <w:t>Albedo, black sky</w:t>
            </w:r>
          </w:p>
        </w:tc>
        <w:tc>
          <w:tcPr>
            <w:tcW w:w="801" w:type="dxa"/>
          </w:tcPr>
          <w:p w14:paraId="30BAF3C9" w14:textId="77777777" w:rsidR="0097469C" w:rsidRPr="000252EE" w:rsidRDefault="0097469C" w:rsidP="00A36C2B">
            <w:pPr>
              <w:spacing w:after="0"/>
              <w:rPr>
                <w:sz w:val="16"/>
                <w:szCs w:val="16"/>
              </w:rPr>
            </w:pPr>
            <w:r w:rsidRPr="000252EE">
              <w:rPr>
                <w:rFonts w:cstheme="minorHAnsi"/>
                <w:sz w:val="16"/>
                <w:szCs w:val="16"/>
              </w:rPr>
              <w:t>α</w:t>
            </w:r>
          </w:p>
        </w:tc>
        <w:tc>
          <w:tcPr>
            <w:tcW w:w="724" w:type="dxa"/>
          </w:tcPr>
          <w:p w14:paraId="0F2736DF" w14:textId="77777777" w:rsidR="0097469C" w:rsidRPr="000252EE" w:rsidRDefault="0097469C" w:rsidP="00A36C2B">
            <w:pPr>
              <w:spacing w:after="0"/>
              <w:rPr>
                <w:sz w:val="16"/>
                <w:szCs w:val="16"/>
              </w:rPr>
            </w:pPr>
            <w:r w:rsidRPr="000252EE">
              <w:rPr>
                <w:sz w:val="16"/>
                <w:szCs w:val="16"/>
              </w:rPr>
              <w:t>fraction</w:t>
            </w:r>
          </w:p>
        </w:tc>
        <w:tc>
          <w:tcPr>
            <w:tcW w:w="3798" w:type="dxa"/>
          </w:tcPr>
          <w:p w14:paraId="6E70BC1C" w14:textId="77777777" w:rsidR="0097469C" w:rsidRPr="000252EE" w:rsidRDefault="0097469C" w:rsidP="00A36C2B">
            <w:pPr>
              <w:spacing w:after="0"/>
              <w:rPr>
                <w:sz w:val="16"/>
                <w:szCs w:val="16"/>
              </w:rPr>
            </w:pPr>
            <w:r w:rsidRPr="000252EE">
              <w:rPr>
                <w:sz w:val="16"/>
                <w:szCs w:val="16"/>
              </w:rPr>
              <w:t>Ratio of top of canopy upper hemisphere upwelling radiance to top of canopy incident direct irradiance</w:t>
            </w:r>
          </w:p>
        </w:tc>
        <w:tc>
          <w:tcPr>
            <w:tcW w:w="1299" w:type="dxa"/>
          </w:tcPr>
          <w:p w14:paraId="75ED79BA" w14:textId="77777777" w:rsidR="0097469C" w:rsidRPr="000252EE" w:rsidRDefault="0097469C" w:rsidP="00A36C2B">
            <w:pPr>
              <w:spacing w:after="0"/>
              <w:rPr>
                <w:sz w:val="16"/>
                <w:szCs w:val="16"/>
              </w:rPr>
            </w:pPr>
            <w:proofErr w:type="gramStart"/>
            <w:r>
              <w:rPr>
                <w:sz w:val="16"/>
                <w:szCs w:val="16"/>
              </w:rPr>
              <w:t>Max(</w:t>
            </w:r>
            <w:proofErr w:type="gramEnd"/>
            <w:r>
              <w:rPr>
                <w:sz w:val="16"/>
                <w:szCs w:val="16"/>
              </w:rPr>
              <w:t>0.025,5%)</w:t>
            </w:r>
          </w:p>
        </w:tc>
        <w:tc>
          <w:tcPr>
            <w:tcW w:w="685" w:type="dxa"/>
          </w:tcPr>
          <w:p w14:paraId="3263C2A4" w14:textId="77777777" w:rsidR="0097469C" w:rsidRPr="000252EE" w:rsidRDefault="0097469C" w:rsidP="00A36C2B">
            <w:pPr>
              <w:spacing w:after="0"/>
              <w:rPr>
                <w:sz w:val="16"/>
                <w:szCs w:val="16"/>
              </w:rPr>
            </w:pPr>
            <w:r w:rsidRPr="000252EE">
              <w:rPr>
                <w:sz w:val="16"/>
                <w:szCs w:val="16"/>
              </w:rPr>
              <w:t>0-1</w:t>
            </w:r>
          </w:p>
        </w:tc>
      </w:tr>
      <w:tr w:rsidR="0097469C" w:rsidRPr="000252EE" w14:paraId="170FEE2B" w14:textId="77777777" w:rsidTr="00A36C2B">
        <w:tc>
          <w:tcPr>
            <w:tcW w:w="2043" w:type="dxa"/>
          </w:tcPr>
          <w:p w14:paraId="797990A9" w14:textId="77777777" w:rsidR="0097469C" w:rsidRPr="000252EE" w:rsidRDefault="0097469C" w:rsidP="00A36C2B">
            <w:pPr>
              <w:spacing w:after="0"/>
              <w:rPr>
                <w:sz w:val="16"/>
                <w:szCs w:val="16"/>
              </w:rPr>
            </w:pPr>
            <w:r w:rsidRPr="000252EE">
              <w:rPr>
                <w:sz w:val="16"/>
                <w:szCs w:val="16"/>
              </w:rPr>
              <w:t xml:space="preserve">Directional </w:t>
            </w:r>
            <w:r>
              <w:rPr>
                <w:sz w:val="16"/>
                <w:szCs w:val="16"/>
              </w:rPr>
              <w:t xml:space="preserve">area </w:t>
            </w:r>
            <w:r w:rsidRPr="000252EE">
              <w:rPr>
                <w:sz w:val="16"/>
                <w:szCs w:val="16"/>
              </w:rPr>
              <w:t>scattering factor, black sky</w:t>
            </w:r>
          </w:p>
        </w:tc>
        <w:tc>
          <w:tcPr>
            <w:tcW w:w="801" w:type="dxa"/>
          </w:tcPr>
          <w:p w14:paraId="47AFAC4A" w14:textId="77777777" w:rsidR="0097469C" w:rsidRPr="000252EE" w:rsidRDefault="0097469C" w:rsidP="00A36C2B">
            <w:pPr>
              <w:spacing w:after="0"/>
              <w:rPr>
                <w:sz w:val="16"/>
                <w:szCs w:val="16"/>
              </w:rPr>
            </w:pPr>
            <w:r w:rsidRPr="000252EE">
              <w:rPr>
                <w:sz w:val="16"/>
                <w:szCs w:val="16"/>
              </w:rPr>
              <w:t>D</w:t>
            </w:r>
          </w:p>
        </w:tc>
        <w:tc>
          <w:tcPr>
            <w:tcW w:w="724" w:type="dxa"/>
          </w:tcPr>
          <w:p w14:paraId="39716754" w14:textId="77777777" w:rsidR="0097469C" w:rsidRPr="000252EE" w:rsidRDefault="0097469C" w:rsidP="00A36C2B">
            <w:pPr>
              <w:spacing w:after="0"/>
              <w:rPr>
                <w:sz w:val="16"/>
                <w:szCs w:val="16"/>
              </w:rPr>
            </w:pPr>
            <w:r w:rsidRPr="000252EE">
              <w:rPr>
                <w:sz w:val="16"/>
                <w:szCs w:val="16"/>
              </w:rPr>
              <w:t>fraction</w:t>
            </w:r>
          </w:p>
        </w:tc>
        <w:tc>
          <w:tcPr>
            <w:tcW w:w="3798" w:type="dxa"/>
          </w:tcPr>
          <w:p w14:paraId="4E95D031" w14:textId="77777777" w:rsidR="0097469C" w:rsidRPr="000252EE" w:rsidRDefault="0097469C" w:rsidP="00A36C2B">
            <w:pPr>
              <w:spacing w:after="0"/>
              <w:rPr>
                <w:sz w:val="16"/>
                <w:szCs w:val="16"/>
              </w:rPr>
            </w:pPr>
            <w:r w:rsidRPr="000252EE">
              <w:rPr>
                <w:sz w:val="16"/>
                <w:szCs w:val="16"/>
              </w:rPr>
              <w:t>Scattering coefficient for foliage single scattering albedo of one</w:t>
            </w:r>
            <w:r>
              <w:rPr>
                <w:sz w:val="16"/>
                <w:szCs w:val="16"/>
              </w:rPr>
              <w:t xml:space="preserve">, zero boundary reflectance </w:t>
            </w:r>
            <w:proofErr w:type="gramStart"/>
            <w:r>
              <w:rPr>
                <w:sz w:val="16"/>
                <w:szCs w:val="16"/>
              </w:rPr>
              <w:t xml:space="preserve">and </w:t>
            </w:r>
            <w:r w:rsidRPr="000252EE">
              <w:rPr>
                <w:sz w:val="16"/>
                <w:szCs w:val="16"/>
              </w:rPr>
              <w:t xml:space="preserve"> direct</w:t>
            </w:r>
            <w:proofErr w:type="gramEnd"/>
            <w:r w:rsidRPr="000252EE">
              <w:rPr>
                <w:sz w:val="16"/>
                <w:szCs w:val="16"/>
              </w:rPr>
              <w:t xml:space="preserve"> irradiance</w:t>
            </w:r>
          </w:p>
        </w:tc>
        <w:tc>
          <w:tcPr>
            <w:tcW w:w="1299" w:type="dxa"/>
          </w:tcPr>
          <w:p w14:paraId="6460B700" w14:textId="77777777" w:rsidR="0097469C" w:rsidRPr="000252EE" w:rsidRDefault="0097469C" w:rsidP="00A36C2B">
            <w:pPr>
              <w:spacing w:after="0"/>
              <w:rPr>
                <w:sz w:val="16"/>
                <w:szCs w:val="16"/>
              </w:rPr>
            </w:pPr>
            <w:r w:rsidRPr="000252EE">
              <w:rPr>
                <w:sz w:val="16"/>
                <w:szCs w:val="16"/>
              </w:rPr>
              <w:t>None</w:t>
            </w:r>
          </w:p>
        </w:tc>
        <w:tc>
          <w:tcPr>
            <w:tcW w:w="685" w:type="dxa"/>
          </w:tcPr>
          <w:p w14:paraId="6D59549D" w14:textId="77777777" w:rsidR="0097469C" w:rsidRPr="000252EE" w:rsidRDefault="0097469C" w:rsidP="00A36C2B">
            <w:pPr>
              <w:spacing w:after="0"/>
              <w:rPr>
                <w:sz w:val="16"/>
                <w:szCs w:val="16"/>
              </w:rPr>
            </w:pPr>
            <w:r w:rsidRPr="000252EE">
              <w:rPr>
                <w:sz w:val="16"/>
                <w:szCs w:val="16"/>
              </w:rPr>
              <w:t>0-1</w:t>
            </w:r>
          </w:p>
        </w:tc>
      </w:tr>
    </w:tbl>
    <w:p w14:paraId="3A86CB10" w14:textId="77777777" w:rsidR="0097469C" w:rsidRDefault="0097469C" w:rsidP="0097469C"/>
    <w:p w14:paraId="6028F702" w14:textId="7CF15A62" w:rsidR="0097469C" w:rsidRDefault="0097469C" w:rsidP="0097469C">
      <w:pPr>
        <w:rPr>
          <w:ins w:id="1094" w:author="Fernandes, Richard (he, him, his | il, le, lui)" w:date="2023-07-14T17:15:00Z"/>
        </w:rPr>
      </w:pPr>
      <w:r>
        <w:t xml:space="preserve">SL2P-CCRS is an implementation of a subset of the SL2P-D processor (Fernandes and Djamai, </w:t>
      </w:r>
      <w:r>
        <w:fldChar w:fldCharType="begin"/>
      </w:r>
      <w:r>
        <w:instrText>HYPERLINK "https://github.com/rfernand387/SL2PD/blob/master/Reports/sl2p-d.docx"</w:instrText>
      </w:r>
      <w:ins w:id="1095" w:author="Fernandes, Richard (he, him, his | il, le, lui)" w:date="2023-07-14T17:36:00Z"/>
      <w:r>
        <w:fldChar w:fldCharType="separate"/>
      </w:r>
      <w:r w:rsidRPr="001078AB">
        <w:rPr>
          <w:rStyle w:val="Hyperlink"/>
        </w:rPr>
        <w:t>https://github.com/rfernand387/SL2PD/blob/master/Reports/sl2p-d.docx</w:t>
      </w:r>
      <w:r>
        <w:rPr>
          <w:rStyle w:val="Hyperlink"/>
        </w:rPr>
        <w:fldChar w:fldCharType="end"/>
      </w:r>
      <w:r>
        <w:t xml:space="preserve">; see also Appendix A of Brown et al., 2021) that in turn is a modification of the SL2P processor (Weiss and Baret, 2016).  Differences between SL2P-CCRS and these two processors are summarized in </w:t>
      </w:r>
      <w:r>
        <w:fldChar w:fldCharType="begin"/>
      </w:r>
      <w:r>
        <w:instrText xml:space="preserve"> REF _Ref139877353 \h </w:instrText>
      </w:r>
      <w:r>
        <w:fldChar w:fldCharType="separate"/>
      </w:r>
      <w:ins w:id="1096" w:author="Fernandes, Richard (he, him, his | il, le, lui)" w:date="2023-07-14T17:15:00Z">
        <w:r w:rsidR="00DD40B0" w:rsidRPr="00D4698E">
          <w:t xml:space="preserve">Table </w:t>
        </w:r>
      </w:ins>
      <w:ins w:id="1097" w:author="Fernandes, Richard (he, him, his | il, le, lui)" w:date="2023-07-14T17:36:00Z">
        <w:r w:rsidR="00DD40B0">
          <w:rPr>
            <w:b/>
            <w:bCs/>
            <w:noProof/>
          </w:rPr>
          <w:t>2</w:t>
        </w:r>
      </w:ins>
      <w:del w:id="1098" w:author="Fernandes, Richard (he, him, his | il, le, lui)" w:date="2023-07-14T17:36:00Z">
        <w:r w:rsidDel="00DD40B0">
          <w:delText xml:space="preserve">Table </w:delText>
        </w:r>
        <w:r w:rsidDel="00DD40B0">
          <w:rPr>
            <w:noProof/>
          </w:rPr>
          <w:delText>2</w:delText>
        </w:r>
      </w:del>
      <w:r>
        <w:fldChar w:fldCharType="end"/>
      </w:r>
      <w:r>
        <w:t xml:space="preserve">.  SL2P-CCRS is an extension of SL2P to account for canopy clumping for forests and shrubs and reverts to SL2P, with a slightly more robust regression strategy, otherwise.  SL2P-CCRS has three phases: calibration of the regression models, validation of the regression models with simulations and application of the regression models to measurements.  Users are encouraged to include a prior phase corresponding to benchmarking of the simulation model and quantification of input measurement error and a posterior </w:t>
      </w:r>
      <w:r>
        <w:lastRenderedPageBreak/>
        <w:t xml:space="preserve">phase corresponding to validation of estimates using internationally accepted protocols (Widlowski et al. 2007, Fernandes et al., 2014).  </w:t>
      </w:r>
    </w:p>
    <w:p w14:paraId="2450C610" w14:textId="77777777" w:rsidR="00D75311" w:rsidRDefault="00D75311" w:rsidP="00D75311">
      <w:pPr>
        <w:rPr>
          <w:moveTo w:id="1099" w:author="Fernandes, Richard (he, him, his | il, le, lui)" w:date="2023-07-14T17:15:00Z"/>
        </w:rPr>
      </w:pPr>
      <w:moveToRangeStart w:id="1100" w:author="Fernandes, Richard (he, him, his | il, le, lui)" w:date="2023-07-14T17:15:00Z" w:name="move140247324"/>
    </w:p>
    <w:p w14:paraId="49CB0C75" w14:textId="0C82644C" w:rsidR="00D75311" w:rsidRPr="00D4698E" w:rsidRDefault="00D75311" w:rsidP="00D75311">
      <w:pPr>
        <w:pStyle w:val="Caption"/>
        <w:keepNext/>
        <w:rPr>
          <w:moveTo w:id="1101" w:author="Fernandes, Richard (he, him, his | il, le, lui)" w:date="2023-07-14T17:15:00Z"/>
          <w:b w:val="0"/>
          <w:bCs w:val="0"/>
          <w:sz w:val="22"/>
          <w:szCs w:val="22"/>
        </w:rPr>
      </w:pPr>
      <w:bookmarkStart w:id="1102" w:name="_Ref139877353"/>
      <w:moveTo w:id="1103" w:author="Fernandes, Richard (he, him, his | il, le, lui)" w:date="2023-07-14T17:15:00Z">
        <w:r w:rsidRPr="00D4698E">
          <w:rPr>
            <w:b w:val="0"/>
            <w:bCs w:val="0"/>
            <w:sz w:val="22"/>
            <w:szCs w:val="22"/>
          </w:rPr>
          <w:t xml:space="preserve">Table </w:t>
        </w:r>
        <w:r w:rsidRPr="00D4698E">
          <w:rPr>
            <w:b w:val="0"/>
            <w:bCs w:val="0"/>
            <w:sz w:val="22"/>
            <w:szCs w:val="22"/>
          </w:rPr>
          <w:fldChar w:fldCharType="begin"/>
        </w:r>
        <w:r w:rsidRPr="00D4698E">
          <w:rPr>
            <w:b w:val="0"/>
            <w:bCs w:val="0"/>
            <w:sz w:val="22"/>
            <w:szCs w:val="22"/>
          </w:rPr>
          <w:instrText xml:space="preserve"> SEQ Table \* ARABIC </w:instrText>
        </w:r>
        <w:r w:rsidRPr="00D4698E">
          <w:rPr>
            <w:b w:val="0"/>
            <w:bCs w:val="0"/>
            <w:sz w:val="22"/>
            <w:szCs w:val="22"/>
          </w:rPr>
          <w:fldChar w:fldCharType="separate"/>
        </w:r>
      </w:moveTo>
      <w:ins w:id="1104" w:author="Fernandes, Richard (he, him, his | il, le, lui)" w:date="2023-07-14T17:36:00Z">
        <w:r w:rsidR="00DD40B0">
          <w:rPr>
            <w:b w:val="0"/>
            <w:bCs w:val="0"/>
            <w:noProof/>
            <w:sz w:val="22"/>
            <w:szCs w:val="22"/>
          </w:rPr>
          <w:t>2</w:t>
        </w:r>
      </w:ins>
      <w:moveTo w:id="1105" w:author="Fernandes, Richard (he, him, his | il, le, lui)" w:date="2023-07-14T17:15:00Z">
        <w:r w:rsidRPr="00D4698E">
          <w:rPr>
            <w:b w:val="0"/>
            <w:bCs w:val="0"/>
            <w:noProof/>
            <w:sz w:val="22"/>
            <w:szCs w:val="22"/>
          </w:rPr>
          <w:fldChar w:fldCharType="end"/>
        </w:r>
        <w:bookmarkEnd w:id="1102"/>
        <w:r w:rsidRPr="00D4698E">
          <w:rPr>
            <w:b w:val="0"/>
            <w:bCs w:val="0"/>
            <w:sz w:val="22"/>
            <w:szCs w:val="22"/>
          </w:rPr>
          <w:t>.  Differences between SL2P, SL2P-D and SL2P-CCRS.</w:t>
        </w:r>
      </w:moveTo>
    </w:p>
    <w:tbl>
      <w:tblPr>
        <w:tblStyle w:val="TableGrid"/>
        <w:tblW w:w="0" w:type="auto"/>
        <w:tblLook w:val="04A0" w:firstRow="1" w:lastRow="0" w:firstColumn="1" w:lastColumn="0" w:noHBand="0" w:noVBand="1"/>
      </w:tblPr>
      <w:tblGrid>
        <w:gridCol w:w="2337"/>
        <w:gridCol w:w="2337"/>
        <w:gridCol w:w="2338"/>
        <w:gridCol w:w="2338"/>
      </w:tblGrid>
      <w:tr w:rsidR="00D75311" w14:paraId="0988150F" w14:textId="77777777" w:rsidTr="00A36C2B">
        <w:tc>
          <w:tcPr>
            <w:tcW w:w="2337" w:type="dxa"/>
          </w:tcPr>
          <w:p w14:paraId="0DA9CAA2" w14:textId="77777777" w:rsidR="00D75311" w:rsidRDefault="00D75311" w:rsidP="00A36C2B">
            <w:pPr>
              <w:rPr>
                <w:moveTo w:id="1106" w:author="Fernandes, Richard (he, him, his | il, le, lui)" w:date="2023-07-14T17:15:00Z"/>
                <w:b/>
                <w:bCs/>
              </w:rPr>
            </w:pPr>
            <w:moveTo w:id="1107" w:author="Fernandes, Richard (he, him, his | il, le, lui)" w:date="2023-07-14T17:15:00Z">
              <w:r>
                <w:rPr>
                  <w:b/>
                  <w:bCs/>
                </w:rPr>
                <w:t>Feature</w:t>
              </w:r>
            </w:moveTo>
          </w:p>
        </w:tc>
        <w:tc>
          <w:tcPr>
            <w:tcW w:w="2337" w:type="dxa"/>
          </w:tcPr>
          <w:p w14:paraId="45CF726E" w14:textId="77777777" w:rsidR="00D75311" w:rsidRDefault="00D75311" w:rsidP="00A36C2B">
            <w:pPr>
              <w:rPr>
                <w:moveTo w:id="1108" w:author="Fernandes, Richard (he, him, his | il, le, lui)" w:date="2023-07-14T17:15:00Z"/>
                <w:b/>
                <w:bCs/>
              </w:rPr>
            </w:pPr>
            <w:moveTo w:id="1109" w:author="Fernandes, Richard (he, him, his | il, le, lui)" w:date="2023-07-14T17:15:00Z">
              <w:r>
                <w:rPr>
                  <w:b/>
                  <w:bCs/>
                </w:rPr>
                <w:t>SL2P</w:t>
              </w:r>
            </w:moveTo>
          </w:p>
        </w:tc>
        <w:tc>
          <w:tcPr>
            <w:tcW w:w="2338" w:type="dxa"/>
          </w:tcPr>
          <w:p w14:paraId="4265CE09" w14:textId="77777777" w:rsidR="00D75311" w:rsidRDefault="00D75311" w:rsidP="00A36C2B">
            <w:pPr>
              <w:rPr>
                <w:moveTo w:id="1110" w:author="Fernandes, Richard (he, him, his | il, le, lui)" w:date="2023-07-14T17:15:00Z"/>
                <w:b/>
                <w:bCs/>
              </w:rPr>
            </w:pPr>
            <w:moveTo w:id="1111" w:author="Fernandes, Richard (he, him, his | il, le, lui)" w:date="2023-07-14T17:15:00Z">
              <w:r>
                <w:rPr>
                  <w:b/>
                  <w:bCs/>
                </w:rPr>
                <w:t>SL2P-D</w:t>
              </w:r>
            </w:moveTo>
          </w:p>
        </w:tc>
        <w:tc>
          <w:tcPr>
            <w:tcW w:w="2338" w:type="dxa"/>
          </w:tcPr>
          <w:p w14:paraId="569E1492" w14:textId="77777777" w:rsidR="00D75311" w:rsidRDefault="00D75311" w:rsidP="00A36C2B">
            <w:pPr>
              <w:rPr>
                <w:moveTo w:id="1112" w:author="Fernandes, Richard (he, him, his | il, le, lui)" w:date="2023-07-14T17:15:00Z"/>
                <w:b/>
                <w:bCs/>
              </w:rPr>
            </w:pPr>
            <w:moveTo w:id="1113" w:author="Fernandes, Richard (he, him, his | il, le, lui)" w:date="2023-07-14T17:15:00Z">
              <w:r>
                <w:rPr>
                  <w:b/>
                  <w:bCs/>
                </w:rPr>
                <w:t>SL2P-CCRS</w:t>
              </w:r>
            </w:moveTo>
          </w:p>
        </w:tc>
      </w:tr>
      <w:tr w:rsidR="00D75311" w14:paraId="2014E9F1" w14:textId="77777777" w:rsidTr="00A36C2B">
        <w:tc>
          <w:tcPr>
            <w:tcW w:w="2337" w:type="dxa"/>
          </w:tcPr>
          <w:p w14:paraId="449CA921" w14:textId="77777777" w:rsidR="00D75311" w:rsidRPr="00F867D8" w:rsidRDefault="00D75311" w:rsidP="00A36C2B">
            <w:pPr>
              <w:rPr>
                <w:moveTo w:id="1114" w:author="Fernandes, Richard (he, him, his | il, le, lui)" w:date="2023-07-14T17:15:00Z"/>
                <w:rFonts w:cstheme="minorHAnsi"/>
              </w:rPr>
            </w:pPr>
            <w:moveTo w:id="1115" w:author="Fernandes, Richard (he, him, his | il, le, lui)" w:date="2023-07-14T17:15:00Z">
              <w:r w:rsidRPr="00F867D8">
                <w:rPr>
                  <w:rFonts w:cstheme="minorHAnsi"/>
                </w:rPr>
                <w:t xml:space="preserve">Simulation – </w:t>
              </w:r>
            </w:moveTo>
          </w:p>
          <w:p w14:paraId="4911382C" w14:textId="77777777" w:rsidR="00D75311" w:rsidRPr="00F867D8" w:rsidRDefault="00D75311" w:rsidP="00A36C2B">
            <w:pPr>
              <w:rPr>
                <w:moveTo w:id="1116" w:author="Fernandes, Richard (he, him, his | il, le, lui)" w:date="2023-07-14T17:15:00Z"/>
                <w:rFonts w:cstheme="minorHAnsi"/>
              </w:rPr>
            </w:pPr>
            <w:moveTo w:id="1117" w:author="Fernandes, Richard (he, him, his | il, le, lui)" w:date="2023-07-14T17:15:00Z">
              <w:r w:rsidRPr="00F867D8">
                <w:rPr>
                  <w:rFonts w:cstheme="minorHAnsi"/>
                </w:rPr>
                <w:t>priors</w:t>
              </w:r>
            </w:moveTo>
          </w:p>
        </w:tc>
        <w:tc>
          <w:tcPr>
            <w:tcW w:w="2337" w:type="dxa"/>
          </w:tcPr>
          <w:p w14:paraId="34A4BA04" w14:textId="77777777" w:rsidR="00D75311" w:rsidRPr="00F867D8" w:rsidRDefault="00D75311" w:rsidP="00A36C2B">
            <w:pPr>
              <w:rPr>
                <w:moveTo w:id="1118" w:author="Fernandes, Richard (he, him, his | il, le, lui)" w:date="2023-07-14T17:15:00Z"/>
                <w:rFonts w:cstheme="minorHAnsi"/>
              </w:rPr>
            </w:pPr>
            <w:moveTo w:id="1119" w:author="Fernandes, Richard (he, him, his | il, le, lui)" w:date="2023-07-14T17:15:00Z">
              <w:r w:rsidRPr="00F867D8">
                <w:rPr>
                  <w:rFonts w:cstheme="minorHAnsi"/>
                </w:rPr>
                <w:t xml:space="preserve">1 </w:t>
              </w:r>
              <w:r>
                <w:rPr>
                  <w:rFonts w:cstheme="minorHAnsi"/>
                </w:rPr>
                <w:t>g</w:t>
              </w:r>
              <w:r w:rsidRPr="00F867D8">
                <w:rPr>
                  <w:rFonts w:cstheme="minorHAnsi"/>
                </w:rPr>
                <w:t>lobal set of priors</w:t>
              </w:r>
            </w:moveTo>
          </w:p>
        </w:tc>
        <w:tc>
          <w:tcPr>
            <w:tcW w:w="2338" w:type="dxa"/>
          </w:tcPr>
          <w:p w14:paraId="2E80F09D" w14:textId="77777777" w:rsidR="00D75311" w:rsidRPr="00F867D8" w:rsidRDefault="00D75311" w:rsidP="00A36C2B">
            <w:pPr>
              <w:rPr>
                <w:moveTo w:id="1120" w:author="Fernandes, Richard (he, him, his | il, le, lui)" w:date="2023-07-14T17:15:00Z"/>
                <w:rFonts w:cstheme="minorHAnsi"/>
              </w:rPr>
            </w:pPr>
            <w:moveTo w:id="1121" w:author="Fernandes, Richard (he, him, his | il, le, lui)" w:date="2023-07-14T17:15:00Z">
              <w:r w:rsidRPr="00F867D8">
                <w:rPr>
                  <w:rFonts w:cstheme="minorHAnsi"/>
                </w:rPr>
                <w:t>Uniform land cover specific priors</w:t>
              </w:r>
            </w:moveTo>
          </w:p>
        </w:tc>
        <w:tc>
          <w:tcPr>
            <w:tcW w:w="2338" w:type="dxa"/>
          </w:tcPr>
          <w:p w14:paraId="239B839D" w14:textId="77777777" w:rsidR="00D75311" w:rsidRPr="00F867D8" w:rsidRDefault="00D75311" w:rsidP="00A36C2B">
            <w:pPr>
              <w:rPr>
                <w:moveTo w:id="1122" w:author="Fernandes, Richard (he, him, his | il, le, lui)" w:date="2023-07-14T17:15:00Z"/>
                <w:rFonts w:cstheme="minorHAnsi"/>
              </w:rPr>
            </w:pPr>
            <w:moveTo w:id="1123" w:author="Fernandes, Richard (he, him, his | il, le, lui)" w:date="2023-07-14T17:15:00Z">
              <w:r w:rsidRPr="00F867D8">
                <w:rPr>
                  <w:rFonts w:cstheme="minorHAnsi"/>
                </w:rPr>
                <w:t>North American priors for forests and shrubs; SL2P priors otherwise</w:t>
              </w:r>
            </w:moveTo>
          </w:p>
        </w:tc>
      </w:tr>
      <w:tr w:rsidR="00D75311" w14:paraId="3191A065" w14:textId="77777777" w:rsidTr="00A36C2B">
        <w:tc>
          <w:tcPr>
            <w:tcW w:w="2337" w:type="dxa"/>
          </w:tcPr>
          <w:p w14:paraId="5D5F761A" w14:textId="77777777" w:rsidR="00D75311" w:rsidRPr="00F867D8" w:rsidRDefault="00D75311" w:rsidP="00A36C2B">
            <w:pPr>
              <w:rPr>
                <w:moveTo w:id="1124" w:author="Fernandes, Richard (he, him, his | il, le, lui)" w:date="2023-07-14T17:15:00Z"/>
                <w:rFonts w:cstheme="minorHAnsi"/>
              </w:rPr>
            </w:pPr>
            <w:moveTo w:id="1125" w:author="Fernandes, Richard (he, him, his | il, le, lui)" w:date="2023-07-14T17:15:00Z">
              <w:r w:rsidRPr="00F867D8">
                <w:rPr>
                  <w:rFonts w:cstheme="minorHAnsi"/>
                </w:rPr>
                <w:t xml:space="preserve">Simulation – </w:t>
              </w:r>
            </w:moveTo>
          </w:p>
          <w:p w14:paraId="32429C16" w14:textId="77777777" w:rsidR="00D75311" w:rsidRPr="00F867D8" w:rsidRDefault="00D75311" w:rsidP="00A36C2B">
            <w:pPr>
              <w:rPr>
                <w:moveTo w:id="1126" w:author="Fernandes, Richard (he, him, his | il, le, lui)" w:date="2023-07-14T17:15:00Z"/>
                <w:rFonts w:cstheme="minorHAnsi"/>
              </w:rPr>
            </w:pPr>
            <w:moveTo w:id="1127" w:author="Fernandes, Richard (he, him, his | il, le, lui)" w:date="2023-07-14T17:15:00Z">
              <w:r w:rsidRPr="00F867D8">
                <w:rPr>
                  <w:rFonts w:cstheme="minorHAnsi"/>
                </w:rPr>
                <w:t>parameters</w:t>
              </w:r>
            </w:moveTo>
          </w:p>
        </w:tc>
        <w:tc>
          <w:tcPr>
            <w:tcW w:w="2337" w:type="dxa"/>
          </w:tcPr>
          <w:p w14:paraId="406ACD43" w14:textId="77777777" w:rsidR="00D75311" w:rsidRPr="00F867D8" w:rsidRDefault="00D75311" w:rsidP="00A36C2B">
            <w:pPr>
              <w:rPr>
                <w:moveTo w:id="1128" w:author="Fernandes, Richard (he, him, his | il, le, lui)" w:date="2023-07-14T17:15:00Z"/>
                <w:rFonts w:cstheme="minorHAnsi"/>
              </w:rPr>
            </w:pPr>
            <w:moveTo w:id="1129" w:author="Fernandes, Richard (he, him, his | il, le, lui)" w:date="2023-07-14T17:15:00Z">
              <w:r w:rsidRPr="00F867D8">
                <w:rPr>
                  <w:rFonts w:cstheme="minorHAnsi"/>
                </w:rPr>
                <w:t xml:space="preserve">9 canopy + 4 </w:t>
              </w:r>
              <w:proofErr w:type="gramStart"/>
              <w:r w:rsidRPr="00F867D8">
                <w:rPr>
                  <w:rFonts w:cstheme="minorHAnsi"/>
                </w:rPr>
                <w:t>atmosphere</w:t>
              </w:r>
              <w:proofErr w:type="gramEnd"/>
            </w:moveTo>
          </w:p>
        </w:tc>
        <w:tc>
          <w:tcPr>
            <w:tcW w:w="2338" w:type="dxa"/>
          </w:tcPr>
          <w:p w14:paraId="5C5151F0" w14:textId="77777777" w:rsidR="00D75311" w:rsidRPr="00F867D8" w:rsidRDefault="00D75311" w:rsidP="00A36C2B">
            <w:pPr>
              <w:rPr>
                <w:moveTo w:id="1130" w:author="Fernandes, Richard (he, him, his | il, le, lui)" w:date="2023-07-14T17:15:00Z"/>
                <w:rFonts w:cstheme="minorHAnsi"/>
              </w:rPr>
            </w:pPr>
            <w:moveTo w:id="1131" w:author="Fernandes, Richard (he, him, his | il, le, lui)" w:date="2023-07-14T17:15:00Z">
              <w:r w:rsidRPr="00F867D8">
                <w:rPr>
                  <w:rFonts w:cstheme="minorHAnsi"/>
                  <w:color w:val="2E2E2E"/>
                </w:rPr>
                <w:t>SL2P + canopy cover + needle to shoot area ratio</w:t>
              </w:r>
            </w:moveTo>
          </w:p>
        </w:tc>
        <w:tc>
          <w:tcPr>
            <w:tcW w:w="2338" w:type="dxa"/>
          </w:tcPr>
          <w:p w14:paraId="36C152C8" w14:textId="77777777" w:rsidR="00D75311" w:rsidRPr="00F867D8" w:rsidRDefault="00D75311" w:rsidP="00A36C2B">
            <w:pPr>
              <w:rPr>
                <w:moveTo w:id="1132" w:author="Fernandes, Richard (he, him, his | il, le, lui)" w:date="2023-07-14T17:15:00Z"/>
                <w:rFonts w:cstheme="minorHAnsi"/>
              </w:rPr>
            </w:pPr>
            <w:moveTo w:id="1133" w:author="Fernandes, Richard (he, him, his | il, le, lui)" w:date="2023-07-14T17:15:00Z">
              <w:r w:rsidRPr="00F867D8">
                <w:rPr>
                  <w:rFonts w:cstheme="minorHAnsi"/>
                  <w:color w:val="2E2E2E"/>
                </w:rPr>
                <w:t>SL2P + canopy cover + needle to shoot area ratio</w:t>
              </w:r>
            </w:moveTo>
          </w:p>
        </w:tc>
      </w:tr>
      <w:tr w:rsidR="00D75311" w14:paraId="546488AE" w14:textId="77777777" w:rsidTr="00A36C2B">
        <w:tc>
          <w:tcPr>
            <w:tcW w:w="2337" w:type="dxa"/>
          </w:tcPr>
          <w:p w14:paraId="3AC2FF16" w14:textId="77777777" w:rsidR="00D75311" w:rsidRPr="00F867D8" w:rsidRDefault="00D75311" w:rsidP="00A36C2B">
            <w:pPr>
              <w:rPr>
                <w:moveTo w:id="1134" w:author="Fernandes, Richard (he, him, his | il, le, lui)" w:date="2023-07-14T17:15:00Z"/>
                <w:rFonts w:cstheme="minorHAnsi"/>
              </w:rPr>
            </w:pPr>
            <w:moveTo w:id="1135" w:author="Fernandes, Richard (he, him, his | il, le, lui)" w:date="2023-07-14T17:15:00Z">
              <w:r w:rsidRPr="00F867D8">
                <w:rPr>
                  <w:rFonts w:cstheme="minorHAnsi"/>
                </w:rPr>
                <w:t xml:space="preserve">Simulation – </w:t>
              </w:r>
            </w:moveTo>
          </w:p>
          <w:p w14:paraId="65C0B1E7" w14:textId="77777777" w:rsidR="00D75311" w:rsidRPr="00F867D8" w:rsidRDefault="00D75311" w:rsidP="00A36C2B">
            <w:pPr>
              <w:rPr>
                <w:moveTo w:id="1136" w:author="Fernandes, Richard (he, him, his | il, le, lui)" w:date="2023-07-14T17:15:00Z"/>
                <w:rFonts w:cstheme="minorHAnsi"/>
              </w:rPr>
            </w:pPr>
            <w:moveTo w:id="1137" w:author="Fernandes, Richard (he, him, his | il, le, lui)" w:date="2023-07-14T17:15:00Z">
              <w:r w:rsidRPr="00F867D8">
                <w:rPr>
                  <w:rFonts w:cstheme="minorHAnsi"/>
                </w:rPr>
                <w:t>sampling</w:t>
              </w:r>
            </w:moveTo>
          </w:p>
        </w:tc>
        <w:tc>
          <w:tcPr>
            <w:tcW w:w="2337" w:type="dxa"/>
          </w:tcPr>
          <w:p w14:paraId="2C75CCA0" w14:textId="77777777" w:rsidR="00D75311" w:rsidRPr="00F867D8" w:rsidRDefault="00D75311" w:rsidP="00A36C2B">
            <w:pPr>
              <w:rPr>
                <w:moveTo w:id="1138" w:author="Fernandes, Richard (he, him, his | il, le, lui)" w:date="2023-07-14T17:15:00Z"/>
                <w:rFonts w:cstheme="minorHAnsi"/>
              </w:rPr>
            </w:pPr>
            <w:moveTo w:id="1139" w:author="Fernandes, Richard (he, him, his | il, le, lui)" w:date="2023-07-14T17:15:00Z">
              <w:r w:rsidRPr="00F867D8">
                <w:rPr>
                  <w:rFonts w:cstheme="minorHAnsi"/>
                </w:rPr>
                <w:t>48172 orthogonal samples</w:t>
              </w:r>
            </w:moveTo>
          </w:p>
        </w:tc>
        <w:tc>
          <w:tcPr>
            <w:tcW w:w="2338" w:type="dxa"/>
          </w:tcPr>
          <w:p w14:paraId="3E37EA92" w14:textId="77777777" w:rsidR="00D75311" w:rsidRPr="00F867D8" w:rsidRDefault="00D75311" w:rsidP="00A36C2B">
            <w:pPr>
              <w:rPr>
                <w:moveTo w:id="1140" w:author="Fernandes, Richard (he, him, his | il, le, lui)" w:date="2023-07-14T17:15:00Z"/>
                <w:rFonts w:cstheme="minorHAnsi"/>
              </w:rPr>
            </w:pPr>
            <w:moveTo w:id="1141" w:author="Fernandes, Richard (he, him, his | il, le, lui)" w:date="2023-07-14T17:15:00Z">
              <w:r w:rsidRPr="00F867D8">
                <w:rPr>
                  <w:rFonts w:cstheme="minorHAnsi"/>
                  <w:color w:val="2E2E2E"/>
                </w:rPr>
                <w:t xml:space="preserve">1,572,864 </w:t>
              </w:r>
              <w:proofErr w:type="spellStart"/>
              <w:r w:rsidRPr="00F867D8">
                <w:rPr>
                  <w:rFonts w:cstheme="minorHAnsi"/>
                  <w:color w:val="2E2E2E"/>
                </w:rPr>
                <w:t>sobol</w:t>
              </w:r>
              <w:proofErr w:type="spellEnd"/>
              <w:r w:rsidRPr="00F867D8">
                <w:rPr>
                  <w:rFonts w:cstheme="minorHAnsi"/>
                  <w:color w:val="2E2E2E"/>
                </w:rPr>
                <w:t xml:space="preserve"> samples </w:t>
              </w:r>
            </w:moveTo>
          </w:p>
        </w:tc>
        <w:tc>
          <w:tcPr>
            <w:tcW w:w="2338" w:type="dxa"/>
          </w:tcPr>
          <w:p w14:paraId="022EB1B8" w14:textId="77777777" w:rsidR="00D75311" w:rsidRPr="00F867D8" w:rsidRDefault="00D75311" w:rsidP="00A36C2B">
            <w:pPr>
              <w:rPr>
                <w:moveTo w:id="1142" w:author="Fernandes, Richard (he, him, his | il, le, lui)" w:date="2023-07-14T17:15:00Z"/>
                <w:rFonts w:cstheme="minorHAnsi"/>
              </w:rPr>
            </w:pPr>
            <w:moveTo w:id="1143" w:author="Fernandes, Richard (he, him, his | il, le, lui)" w:date="2023-07-14T17:15:00Z">
              <w:r w:rsidRPr="00F867D8">
                <w:rPr>
                  <w:rFonts w:cstheme="minorHAnsi"/>
                </w:rPr>
                <w:t xml:space="preserve">48172 (or 288127 for forest) </w:t>
              </w:r>
              <w:proofErr w:type="spellStart"/>
              <w:r w:rsidRPr="00F867D8">
                <w:rPr>
                  <w:rFonts w:cstheme="minorHAnsi"/>
                </w:rPr>
                <w:t>sobol</w:t>
              </w:r>
              <w:proofErr w:type="spellEnd"/>
              <w:r w:rsidRPr="00F867D8">
                <w:rPr>
                  <w:rFonts w:cstheme="minorHAnsi"/>
                </w:rPr>
                <w:t xml:space="preserve"> samples</w:t>
              </w:r>
            </w:moveTo>
          </w:p>
        </w:tc>
      </w:tr>
      <w:tr w:rsidR="00D75311" w14:paraId="3051D29B" w14:textId="77777777" w:rsidTr="00A36C2B">
        <w:tc>
          <w:tcPr>
            <w:tcW w:w="2337" w:type="dxa"/>
          </w:tcPr>
          <w:p w14:paraId="2FDC54D4" w14:textId="77777777" w:rsidR="00D75311" w:rsidRPr="00F867D8" w:rsidRDefault="00D75311" w:rsidP="00A36C2B">
            <w:pPr>
              <w:rPr>
                <w:moveTo w:id="1144" w:author="Fernandes, Richard (he, him, his | il, le, lui)" w:date="2023-07-14T17:15:00Z"/>
                <w:rFonts w:cstheme="minorHAnsi"/>
              </w:rPr>
            </w:pPr>
            <w:moveTo w:id="1145" w:author="Fernandes, Richard (he, him, his | il, le, lui)" w:date="2023-07-14T17:15:00Z">
              <w:r w:rsidRPr="00F867D8">
                <w:rPr>
                  <w:rFonts w:cstheme="minorHAnsi"/>
                </w:rPr>
                <w:t xml:space="preserve">Simulation – </w:t>
              </w:r>
            </w:moveTo>
          </w:p>
          <w:p w14:paraId="32AF1CC9" w14:textId="77777777" w:rsidR="00D75311" w:rsidRPr="00F867D8" w:rsidRDefault="00D75311" w:rsidP="00A36C2B">
            <w:pPr>
              <w:rPr>
                <w:moveTo w:id="1146" w:author="Fernandes, Richard (he, him, his | il, le, lui)" w:date="2023-07-14T17:15:00Z"/>
                <w:rFonts w:cstheme="minorHAnsi"/>
              </w:rPr>
            </w:pPr>
            <w:moveTo w:id="1147" w:author="Fernandes, Richard (he, him, his | il, le, lui)" w:date="2023-07-14T17:15:00Z">
              <w:r w:rsidRPr="00F867D8">
                <w:rPr>
                  <w:rFonts w:cstheme="minorHAnsi"/>
                </w:rPr>
                <w:t>Radiative transfer model</w:t>
              </w:r>
            </w:moveTo>
          </w:p>
        </w:tc>
        <w:tc>
          <w:tcPr>
            <w:tcW w:w="2337" w:type="dxa"/>
          </w:tcPr>
          <w:p w14:paraId="02F027B6" w14:textId="77777777" w:rsidR="00D75311" w:rsidRPr="00F867D8" w:rsidRDefault="00D75311" w:rsidP="00A36C2B">
            <w:pPr>
              <w:rPr>
                <w:moveTo w:id="1148" w:author="Fernandes, Richard (he, him, his | il, le, lui)" w:date="2023-07-14T17:15:00Z"/>
                <w:rFonts w:cstheme="minorHAnsi"/>
              </w:rPr>
            </w:pPr>
            <w:moveTo w:id="1149" w:author="Fernandes, Richard (he, him, his | il, le, lui)" w:date="2023-07-14T17:15:00Z">
              <w:r w:rsidRPr="00F867D8">
                <w:rPr>
                  <w:rFonts w:cstheme="minorHAnsi"/>
                </w:rPr>
                <w:t>4SAIL</w:t>
              </w:r>
            </w:moveTo>
          </w:p>
        </w:tc>
        <w:tc>
          <w:tcPr>
            <w:tcW w:w="2338" w:type="dxa"/>
          </w:tcPr>
          <w:p w14:paraId="523018AE" w14:textId="77777777" w:rsidR="00D75311" w:rsidRPr="00F867D8" w:rsidRDefault="00D75311" w:rsidP="00A36C2B">
            <w:pPr>
              <w:rPr>
                <w:moveTo w:id="1150" w:author="Fernandes, Richard (he, him, his | il, le, lui)" w:date="2023-07-14T17:15:00Z"/>
                <w:rFonts w:cstheme="minorHAnsi"/>
              </w:rPr>
            </w:pPr>
            <w:moveTo w:id="1151" w:author="Fernandes, Richard (he, him, his | il, le, lui)" w:date="2023-07-14T17:15:00Z">
              <w:r w:rsidRPr="00F867D8">
                <w:rPr>
                  <w:rFonts w:cstheme="minorHAnsi"/>
                </w:rPr>
                <w:t xml:space="preserve">4SAIL2 </w:t>
              </w:r>
            </w:moveTo>
          </w:p>
        </w:tc>
        <w:tc>
          <w:tcPr>
            <w:tcW w:w="2338" w:type="dxa"/>
          </w:tcPr>
          <w:p w14:paraId="1A2FA175" w14:textId="77777777" w:rsidR="00D75311" w:rsidRPr="00F867D8" w:rsidRDefault="00D75311" w:rsidP="00A36C2B">
            <w:pPr>
              <w:rPr>
                <w:moveTo w:id="1152" w:author="Fernandes, Richard (he, him, his | il, le, lui)" w:date="2023-07-14T17:15:00Z"/>
                <w:rFonts w:cstheme="minorHAnsi"/>
              </w:rPr>
            </w:pPr>
            <w:moveTo w:id="1153" w:author="Fernandes, Richard (he, him, his | il, le, lui)" w:date="2023-07-14T17:15:00Z">
              <w:r w:rsidRPr="00F867D8">
                <w:rPr>
                  <w:rFonts w:cstheme="minorHAnsi"/>
                </w:rPr>
                <w:t>4SAIL2</w:t>
              </w:r>
            </w:moveTo>
          </w:p>
        </w:tc>
      </w:tr>
      <w:tr w:rsidR="00D75311" w14:paraId="5639BD95" w14:textId="77777777" w:rsidTr="00A36C2B">
        <w:tc>
          <w:tcPr>
            <w:tcW w:w="2337" w:type="dxa"/>
          </w:tcPr>
          <w:p w14:paraId="4E095AA0" w14:textId="77777777" w:rsidR="00D75311" w:rsidRPr="00F867D8" w:rsidRDefault="00D75311" w:rsidP="00A36C2B">
            <w:pPr>
              <w:rPr>
                <w:moveTo w:id="1154" w:author="Fernandes, Richard (he, him, his | il, le, lui)" w:date="2023-07-14T17:15:00Z"/>
                <w:rFonts w:cstheme="minorHAnsi"/>
              </w:rPr>
            </w:pPr>
            <w:moveTo w:id="1155" w:author="Fernandes, Richard (he, him, his | il, le, lui)" w:date="2023-07-14T17:15:00Z">
              <w:r w:rsidRPr="00F867D8">
                <w:rPr>
                  <w:rFonts w:cstheme="minorHAnsi"/>
                </w:rPr>
                <w:t xml:space="preserve">Regression – </w:t>
              </w:r>
            </w:moveTo>
          </w:p>
          <w:p w14:paraId="57E68F8E" w14:textId="77777777" w:rsidR="00D75311" w:rsidRPr="00F867D8" w:rsidRDefault="00D75311" w:rsidP="00A36C2B">
            <w:pPr>
              <w:rPr>
                <w:moveTo w:id="1156" w:author="Fernandes, Richard (he, him, his | il, le, lui)" w:date="2023-07-14T17:15:00Z"/>
                <w:rFonts w:cstheme="minorHAnsi"/>
              </w:rPr>
            </w:pPr>
            <w:moveTo w:id="1157" w:author="Fernandes, Richard (he, him, his | il, le, lui)" w:date="2023-07-14T17:15:00Z">
              <w:r w:rsidRPr="00F867D8">
                <w:rPr>
                  <w:rFonts w:cstheme="minorHAnsi"/>
                </w:rPr>
                <w:t>Network</w:t>
              </w:r>
            </w:moveTo>
          </w:p>
        </w:tc>
        <w:tc>
          <w:tcPr>
            <w:tcW w:w="2337" w:type="dxa"/>
          </w:tcPr>
          <w:p w14:paraId="431E15D9" w14:textId="77777777" w:rsidR="00D75311" w:rsidRPr="00F867D8" w:rsidRDefault="00D75311" w:rsidP="00A36C2B">
            <w:pPr>
              <w:rPr>
                <w:moveTo w:id="1158" w:author="Fernandes, Richard (he, him, his | il, le, lui)" w:date="2023-07-14T17:15:00Z"/>
                <w:rFonts w:cstheme="minorHAnsi"/>
              </w:rPr>
            </w:pPr>
            <w:moveTo w:id="1159" w:author="Fernandes, Richard (he, him, his | il, le, lui)" w:date="2023-07-14T17:15:00Z">
              <w:r w:rsidRPr="00F867D8">
                <w:rPr>
                  <w:rFonts w:cstheme="minorHAnsi"/>
                </w:rPr>
                <w:t xml:space="preserve">1 single hidden layer network </w:t>
              </w:r>
            </w:moveTo>
          </w:p>
        </w:tc>
        <w:tc>
          <w:tcPr>
            <w:tcW w:w="2338" w:type="dxa"/>
          </w:tcPr>
          <w:p w14:paraId="743908CF" w14:textId="77777777" w:rsidR="00D75311" w:rsidRPr="00F867D8" w:rsidRDefault="00D75311" w:rsidP="00A36C2B">
            <w:pPr>
              <w:rPr>
                <w:moveTo w:id="1160" w:author="Fernandes, Richard (he, him, his | il, le, lui)" w:date="2023-07-14T17:15:00Z"/>
                <w:rFonts w:cstheme="minorHAnsi"/>
              </w:rPr>
            </w:pPr>
            <w:moveTo w:id="1161" w:author="Fernandes, Richard (he, him, his | il, le, lui)" w:date="2023-07-14T17:15:00Z">
              <w:r w:rsidRPr="00F867D8">
                <w:rPr>
                  <w:rFonts w:cstheme="minorHAnsi"/>
                </w:rPr>
                <w:t>10 single hidden layer networks</w:t>
              </w:r>
            </w:moveTo>
          </w:p>
        </w:tc>
        <w:tc>
          <w:tcPr>
            <w:tcW w:w="2338" w:type="dxa"/>
          </w:tcPr>
          <w:p w14:paraId="4B13EB61" w14:textId="77777777" w:rsidR="00D75311" w:rsidRPr="00F867D8" w:rsidRDefault="00D75311" w:rsidP="00A36C2B">
            <w:pPr>
              <w:rPr>
                <w:moveTo w:id="1162" w:author="Fernandes, Richard (he, him, his | il, le, lui)" w:date="2023-07-14T17:15:00Z"/>
                <w:rFonts w:cstheme="minorHAnsi"/>
              </w:rPr>
            </w:pPr>
            <w:moveTo w:id="1163" w:author="Fernandes, Richard (he, him, his | il, le, lui)" w:date="2023-07-14T17:15:00Z">
              <w:r w:rsidRPr="00F867D8">
                <w:rPr>
                  <w:rFonts w:cstheme="minorHAnsi"/>
                </w:rPr>
                <w:t>1 single hidden layer network</w:t>
              </w:r>
            </w:moveTo>
          </w:p>
        </w:tc>
      </w:tr>
      <w:tr w:rsidR="00D75311" w14:paraId="10D1AC08" w14:textId="77777777" w:rsidTr="00A36C2B">
        <w:tc>
          <w:tcPr>
            <w:tcW w:w="2337" w:type="dxa"/>
          </w:tcPr>
          <w:p w14:paraId="002AD2B4" w14:textId="77777777" w:rsidR="00D75311" w:rsidRPr="00F867D8" w:rsidRDefault="00D75311" w:rsidP="00A36C2B">
            <w:pPr>
              <w:rPr>
                <w:moveTo w:id="1164" w:author="Fernandes, Richard (he, him, his | il, le, lui)" w:date="2023-07-14T17:15:00Z"/>
                <w:rFonts w:cstheme="minorHAnsi"/>
              </w:rPr>
            </w:pPr>
            <w:moveTo w:id="1165" w:author="Fernandes, Richard (he, him, his | il, le, lui)" w:date="2023-07-14T17:15:00Z">
              <w:r w:rsidRPr="00F867D8">
                <w:rPr>
                  <w:rFonts w:cstheme="minorHAnsi"/>
                </w:rPr>
                <w:t>Regression –</w:t>
              </w:r>
            </w:moveTo>
          </w:p>
          <w:p w14:paraId="05E1E124" w14:textId="77777777" w:rsidR="00D75311" w:rsidRPr="00F867D8" w:rsidRDefault="00D75311" w:rsidP="00A36C2B">
            <w:pPr>
              <w:rPr>
                <w:moveTo w:id="1166" w:author="Fernandes, Richard (he, him, his | il, le, lui)" w:date="2023-07-14T17:15:00Z"/>
                <w:rFonts w:cstheme="minorHAnsi"/>
              </w:rPr>
            </w:pPr>
            <w:moveTo w:id="1167" w:author="Fernandes, Richard (he, him, his | il, le, lui)" w:date="2023-07-14T17:15:00Z">
              <w:r w:rsidRPr="00F867D8">
                <w:rPr>
                  <w:rFonts w:cstheme="minorHAnsi"/>
                </w:rPr>
                <w:t>Learning</w:t>
              </w:r>
            </w:moveTo>
          </w:p>
        </w:tc>
        <w:tc>
          <w:tcPr>
            <w:tcW w:w="2337" w:type="dxa"/>
          </w:tcPr>
          <w:p w14:paraId="4586D9D4" w14:textId="77777777" w:rsidR="00D75311" w:rsidRPr="00F867D8" w:rsidRDefault="00D75311" w:rsidP="00A36C2B">
            <w:pPr>
              <w:rPr>
                <w:moveTo w:id="1168" w:author="Fernandes, Richard (he, him, his | il, le, lui)" w:date="2023-07-14T17:15:00Z"/>
                <w:rFonts w:cstheme="minorHAnsi"/>
              </w:rPr>
            </w:pPr>
            <w:moveTo w:id="1169" w:author="Fernandes, Richard (he, him, his | il, le, lui)" w:date="2023-07-14T17:15:00Z">
              <w:r w:rsidRPr="00F867D8">
                <w:rPr>
                  <w:rFonts w:cstheme="minorHAnsi"/>
                </w:rPr>
                <w:t>Hold out</w:t>
              </w:r>
            </w:moveTo>
          </w:p>
        </w:tc>
        <w:tc>
          <w:tcPr>
            <w:tcW w:w="2338" w:type="dxa"/>
          </w:tcPr>
          <w:p w14:paraId="615F6142" w14:textId="77777777" w:rsidR="00D75311" w:rsidRPr="00F867D8" w:rsidRDefault="00D75311" w:rsidP="00A36C2B">
            <w:pPr>
              <w:rPr>
                <w:moveTo w:id="1170" w:author="Fernandes, Richard (he, him, his | il, le, lui)" w:date="2023-07-14T17:15:00Z"/>
                <w:rFonts w:cstheme="minorHAnsi"/>
              </w:rPr>
            </w:pPr>
            <w:moveTo w:id="1171" w:author="Fernandes, Richard (he, him, his | il, le, lui)" w:date="2023-07-14T17:15:00Z">
              <w:r w:rsidRPr="00F867D8">
                <w:rPr>
                  <w:rFonts w:cstheme="minorHAnsi"/>
                </w:rPr>
                <w:t xml:space="preserve">Hold out with clustered batches </w:t>
              </w:r>
            </w:moveTo>
          </w:p>
        </w:tc>
        <w:tc>
          <w:tcPr>
            <w:tcW w:w="2338" w:type="dxa"/>
          </w:tcPr>
          <w:p w14:paraId="2323005D" w14:textId="77777777" w:rsidR="00D75311" w:rsidRPr="00F867D8" w:rsidRDefault="00D75311" w:rsidP="00A36C2B">
            <w:pPr>
              <w:rPr>
                <w:moveTo w:id="1172" w:author="Fernandes, Richard (he, him, his | il, le, lui)" w:date="2023-07-14T17:15:00Z"/>
                <w:rFonts w:cstheme="minorHAnsi"/>
              </w:rPr>
            </w:pPr>
            <w:moveTo w:id="1173" w:author="Fernandes, Richard (he, him, his | il, le, lui)" w:date="2023-07-14T17:15:00Z">
              <w:r w:rsidRPr="00F867D8">
                <w:rPr>
                  <w:rFonts w:cstheme="minorHAnsi"/>
                </w:rPr>
                <w:t>Hold out with clustered batches</w:t>
              </w:r>
            </w:moveTo>
          </w:p>
        </w:tc>
      </w:tr>
      <w:tr w:rsidR="00D75311" w14:paraId="749BE215" w14:textId="77777777" w:rsidTr="00A36C2B">
        <w:tc>
          <w:tcPr>
            <w:tcW w:w="2337" w:type="dxa"/>
          </w:tcPr>
          <w:p w14:paraId="56C163E1" w14:textId="77777777" w:rsidR="00D75311" w:rsidRPr="00F867D8" w:rsidRDefault="00D75311" w:rsidP="00A36C2B">
            <w:pPr>
              <w:rPr>
                <w:moveTo w:id="1174" w:author="Fernandes, Richard (he, him, his | il, le, lui)" w:date="2023-07-14T17:15:00Z"/>
                <w:rFonts w:cstheme="minorHAnsi"/>
              </w:rPr>
            </w:pPr>
            <w:moveTo w:id="1175" w:author="Fernandes, Richard (he, him, his | il, le, lui)" w:date="2023-07-14T17:15:00Z">
              <w:r w:rsidRPr="00F867D8">
                <w:rPr>
                  <w:rFonts w:cstheme="minorHAnsi"/>
                </w:rPr>
                <w:t>Regression - stratification</w:t>
              </w:r>
            </w:moveTo>
          </w:p>
        </w:tc>
        <w:tc>
          <w:tcPr>
            <w:tcW w:w="2337" w:type="dxa"/>
          </w:tcPr>
          <w:p w14:paraId="542198B0" w14:textId="77777777" w:rsidR="00D75311" w:rsidRPr="00F867D8" w:rsidRDefault="00D75311" w:rsidP="00A36C2B">
            <w:pPr>
              <w:rPr>
                <w:moveTo w:id="1176" w:author="Fernandes, Richard (he, him, his | il, le, lui)" w:date="2023-07-14T17:15:00Z"/>
                <w:rFonts w:cstheme="minorHAnsi"/>
              </w:rPr>
            </w:pPr>
            <w:moveTo w:id="1177" w:author="Fernandes, Richard (he, him, his | il, le, lui)" w:date="2023-07-14T17:15:00Z">
              <w:r w:rsidRPr="00F867D8">
                <w:rPr>
                  <w:rFonts w:cstheme="minorHAnsi"/>
                </w:rPr>
                <w:t>None</w:t>
              </w:r>
            </w:moveTo>
          </w:p>
        </w:tc>
        <w:tc>
          <w:tcPr>
            <w:tcW w:w="2338" w:type="dxa"/>
          </w:tcPr>
          <w:p w14:paraId="27EB6BA2" w14:textId="77777777" w:rsidR="00D75311" w:rsidRPr="00F867D8" w:rsidRDefault="00D75311" w:rsidP="00A36C2B">
            <w:pPr>
              <w:rPr>
                <w:moveTo w:id="1178" w:author="Fernandes, Richard (he, him, his | il, le, lui)" w:date="2023-07-14T17:15:00Z"/>
                <w:rFonts w:cstheme="minorHAnsi"/>
              </w:rPr>
            </w:pPr>
            <w:moveTo w:id="1179" w:author="Fernandes, Richard (he, him, his | il, le, lui)" w:date="2023-07-14T17:15:00Z">
              <w:r w:rsidRPr="00F867D8">
                <w:rPr>
                  <w:rFonts w:cstheme="minorHAnsi"/>
                </w:rPr>
                <w:t>Directional area scattering factor</w:t>
              </w:r>
            </w:moveTo>
          </w:p>
        </w:tc>
        <w:tc>
          <w:tcPr>
            <w:tcW w:w="2338" w:type="dxa"/>
          </w:tcPr>
          <w:p w14:paraId="0D8CFB93" w14:textId="77777777" w:rsidR="00D75311" w:rsidRPr="00F867D8" w:rsidRDefault="00D75311" w:rsidP="00A36C2B">
            <w:pPr>
              <w:rPr>
                <w:moveTo w:id="1180" w:author="Fernandes, Richard (he, him, his | il, le, lui)" w:date="2023-07-14T17:15:00Z"/>
                <w:rFonts w:cstheme="minorHAnsi"/>
              </w:rPr>
            </w:pPr>
            <w:moveTo w:id="1181" w:author="Fernandes, Richard (he, him, his | il, le, lui)" w:date="2023-07-14T17:15:00Z">
              <w:r w:rsidRPr="00F867D8">
                <w:rPr>
                  <w:rFonts w:cstheme="minorHAnsi"/>
                </w:rPr>
                <w:t>None</w:t>
              </w:r>
            </w:moveTo>
          </w:p>
        </w:tc>
      </w:tr>
      <w:moveToRangeEnd w:id="1100"/>
    </w:tbl>
    <w:p w14:paraId="189EE71D" w14:textId="77777777" w:rsidR="00D75311" w:rsidRDefault="00D75311" w:rsidP="0097469C"/>
    <w:p w14:paraId="1E98EB89" w14:textId="6F4AB5C4" w:rsidR="0097469C" w:rsidDel="00D75311" w:rsidRDefault="0097469C" w:rsidP="0097469C">
      <w:pPr>
        <w:rPr>
          <w:moveFrom w:id="1182" w:author="Fernandes, Richard (he, him, his | il, le, lui)" w:date="2023-07-14T17:15:00Z"/>
        </w:rPr>
      </w:pPr>
      <w:moveFromRangeStart w:id="1183" w:author="Fernandes, Richard (he, him, his | il, le, lui)" w:date="2023-07-14T17:15:00Z" w:name="move140247324"/>
    </w:p>
    <w:p w14:paraId="6B909825" w14:textId="4321E80E" w:rsidR="0097469C" w:rsidRPr="00D4698E" w:rsidDel="00D75311" w:rsidRDefault="0097469C" w:rsidP="0097469C">
      <w:pPr>
        <w:pStyle w:val="Caption"/>
        <w:keepNext/>
        <w:rPr>
          <w:moveFrom w:id="1184" w:author="Fernandes, Richard (he, him, his | il, le, lui)" w:date="2023-07-14T17:15:00Z"/>
          <w:b w:val="0"/>
          <w:bCs w:val="0"/>
          <w:sz w:val="22"/>
          <w:szCs w:val="22"/>
        </w:rPr>
      </w:pPr>
      <w:moveFrom w:id="1185" w:author="Fernandes, Richard (he, him, his | il, le, lui)" w:date="2023-07-14T17:15:00Z">
        <w:r w:rsidRPr="00D4698E" w:rsidDel="00D75311">
          <w:rPr>
            <w:b w:val="0"/>
            <w:bCs w:val="0"/>
            <w:sz w:val="22"/>
            <w:szCs w:val="22"/>
          </w:rPr>
          <w:t xml:space="preserve">Table </w:t>
        </w:r>
        <w:r w:rsidRPr="00D4698E" w:rsidDel="00D75311">
          <w:rPr>
            <w:b w:val="0"/>
            <w:bCs w:val="0"/>
            <w:sz w:val="22"/>
            <w:szCs w:val="22"/>
          </w:rPr>
          <w:fldChar w:fldCharType="begin"/>
        </w:r>
        <w:r w:rsidRPr="00D4698E" w:rsidDel="00D75311">
          <w:rPr>
            <w:b w:val="0"/>
            <w:bCs w:val="0"/>
            <w:sz w:val="22"/>
            <w:szCs w:val="22"/>
          </w:rPr>
          <w:instrText xml:space="preserve"> SEQ Table \* ARABIC </w:instrText>
        </w:r>
        <w:r w:rsidRPr="00D4698E" w:rsidDel="00D75311">
          <w:rPr>
            <w:b w:val="0"/>
            <w:bCs w:val="0"/>
            <w:sz w:val="22"/>
            <w:szCs w:val="22"/>
          </w:rPr>
          <w:fldChar w:fldCharType="separate"/>
        </w:r>
        <w:r w:rsidR="007D13D1" w:rsidDel="00D75311">
          <w:rPr>
            <w:b w:val="0"/>
            <w:bCs w:val="0"/>
            <w:noProof/>
            <w:sz w:val="22"/>
            <w:szCs w:val="22"/>
          </w:rPr>
          <w:t>2</w:t>
        </w:r>
        <w:r w:rsidRPr="00D4698E" w:rsidDel="00D75311">
          <w:rPr>
            <w:b w:val="0"/>
            <w:bCs w:val="0"/>
            <w:noProof/>
            <w:sz w:val="22"/>
            <w:szCs w:val="22"/>
          </w:rPr>
          <w:fldChar w:fldCharType="end"/>
        </w:r>
        <w:r w:rsidRPr="00D4698E" w:rsidDel="00D75311">
          <w:rPr>
            <w:b w:val="0"/>
            <w:bCs w:val="0"/>
            <w:sz w:val="22"/>
            <w:szCs w:val="22"/>
          </w:rPr>
          <w:t>.  Differences between SL2P, SL2P-D and SL2P-CCRS.</w:t>
        </w:r>
      </w:moveFrom>
    </w:p>
    <w:tbl>
      <w:tblPr>
        <w:tblStyle w:val="TableGrid"/>
        <w:tblW w:w="0" w:type="auto"/>
        <w:tblLook w:val="04A0" w:firstRow="1" w:lastRow="0" w:firstColumn="1" w:lastColumn="0" w:noHBand="0" w:noVBand="1"/>
      </w:tblPr>
      <w:tblGrid>
        <w:gridCol w:w="2337"/>
        <w:gridCol w:w="2337"/>
        <w:gridCol w:w="2338"/>
        <w:gridCol w:w="2338"/>
      </w:tblGrid>
      <w:tr w:rsidR="0097469C" w:rsidDel="00D75311" w14:paraId="14BC545B" w14:textId="139D949B" w:rsidTr="00A36C2B">
        <w:tc>
          <w:tcPr>
            <w:tcW w:w="2337" w:type="dxa"/>
          </w:tcPr>
          <w:p w14:paraId="2529B82F" w14:textId="7BD65A43" w:rsidR="0097469C" w:rsidDel="00D75311" w:rsidRDefault="0097469C" w:rsidP="00A36C2B">
            <w:pPr>
              <w:rPr>
                <w:moveFrom w:id="1186" w:author="Fernandes, Richard (he, him, his | il, le, lui)" w:date="2023-07-14T17:15:00Z"/>
                <w:b/>
                <w:bCs/>
              </w:rPr>
            </w:pPr>
            <w:moveFrom w:id="1187" w:author="Fernandes, Richard (he, him, his | il, le, lui)" w:date="2023-07-14T17:15:00Z">
              <w:r w:rsidDel="00D75311">
                <w:rPr>
                  <w:b/>
                  <w:bCs/>
                </w:rPr>
                <w:t>Feature</w:t>
              </w:r>
            </w:moveFrom>
          </w:p>
        </w:tc>
        <w:tc>
          <w:tcPr>
            <w:tcW w:w="2337" w:type="dxa"/>
          </w:tcPr>
          <w:p w14:paraId="4C8B968D" w14:textId="7BFDBD61" w:rsidR="0097469C" w:rsidDel="00D75311" w:rsidRDefault="0097469C" w:rsidP="00A36C2B">
            <w:pPr>
              <w:rPr>
                <w:moveFrom w:id="1188" w:author="Fernandes, Richard (he, him, his | il, le, lui)" w:date="2023-07-14T17:15:00Z"/>
                <w:b/>
                <w:bCs/>
              </w:rPr>
            </w:pPr>
            <w:moveFrom w:id="1189" w:author="Fernandes, Richard (he, him, his | il, le, lui)" w:date="2023-07-14T17:15:00Z">
              <w:r w:rsidDel="00D75311">
                <w:rPr>
                  <w:b/>
                  <w:bCs/>
                </w:rPr>
                <w:t>SL2P</w:t>
              </w:r>
            </w:moveFrom>
          </w:p>
        </w:tc>
        <w:tc>
          <w:tcPr>
            <w:tcW w:w="2338" w:type="dxa"/>
          </w:tcPr>
          <w:p w14:paraId="221B70E6" w14:textId="3CEC02BA" w:rsidR="0097469C" w:rsidDel="00D75311" w:rsidRDefault="0097469C" w:rsidP="00A36C2B">
            <w:pPr>
              <w:rPr>
                <w:moveFrom w:id="1190" w:author="Fernandes, Richard (he, him, his | il, le, lui)" w:date="2023-07-14T17:15:00Z"/>
                <w:b/>
                <w:bCs/>
              </w:rPr>
            </w:pPr>
            <w:moveFrom w:id="1191" w:author="Fernandes, Richard (he, him, his | il, le, lui)" w:date="2023-07-14T17:15:00Z">
              <w:r w:rsidDel="00D75311">
                <w:rPr>
                  <w:b/>
                  <w:bCs/>
                </w:rPr>
                <w:t>SL2P-D</w:t>
              </w:r>
            </w:moveFrom>
          </w:p>
        </w:tc>
        <w:tc>
          <w:tcPr>
            <w:tcW w:w="2338" w:type="dxa"/>
          </w:tcPr>
          <w:p w14:paraId="11C6DA96" w14:textId="12C1105E" w:rsidR="0097469C" w:rsidDel="00D75311" w:rsidRDefault="0097469C" w:rsidP="00A36C2B">
            <w:pPr>
              <w:rPr>
                <w:moveFrom w:id="1192" w:author="Fernandes, Richard (he, him, his | il, le, lui)" w:date="2023-07-14T17:15:00Z"/>
                <w:b/>
                <w:bCs/>
              </w:rPr>
            </w:pPr>
            <w:moveFrom w:id="1193" w:author="Fernandes, Richard (he, him, his | il, le, lui)" w:date="2023-07-14T17:15:00Z">
              <w:r w:rsidDel="00D75311">
                <w:rPr>
                  <w:b/>
                  <w:bCs/>
                </w:rPr>
                <w:t>SL2P-CCRS</w:t>
              </w:r>
            </w:moveFrom>
          </w:p>
        </w:tc>
      </w:tr>
      <w:tr w:rsidR="0097469C" w:rsidDel="00D75311" w14:paraId="36798F86" w14:textId="1A4A6462" w:rsidTr="00A36C2B">
        <w:tc>
          <w:tcPr>
            <w:tcW w:w="2337" w:type="dxa"/>
          </w:tcPr>
          <w:p w14:paraId="17FCF2D0" w14:textId="78EF94D2" w:rsidR="0097469C" w:rsidRPr="00F867D8" w:rsidDel="00D75311" w:rsidRDefault="0097469C" w:rsidP="00A36C2B">
            <w:pPr>
              <w:rPr>
                <w:moveFrom w:id="1194" w:author="Fernandes, Richard (he, him, his | il, le, lui)" w:date="2023-07-14T17:15:00Z"/>
                <w:rFonts w:cstheme="minorHAnsi"/>
              </w:rPr>
            </w:pPr>
            <w:moveFrom w:id="1195" w:author="Fernandes, Richard (he, him, his | il, le, lui)" w:date="2023-07-14T17:15:00Z">
              <w:r w:rsidRPr="00F867D8" w:rsidDel="00D75311">
                <w:rPr>
                  <w:rFonts w:cstheme="minorHAnsi"/>
                </w:rPr>
                <w:t xml:space="preserve">Simulation – </w:t>
              </w:r>
            </w:moveFrom>
          </w:p>
          <w:p w14:paraId="5DFBE18A" w14:textId="54B5BCAD" w:rsidR="0097469C" w:rsidRPr="00F867D8" w:rsidDel="00D75311" w:rsidRDefault="0097469C" w:rsidP="00A36C2B">
            <w:pPr>
              <w:rPr>
                <w:moveFrom w:id="1196" w:author="Fernandes, Richard (he, him, his | il, le, lui)" w:date="2023-07-14T17:15:00Z"/>
                <w:rFonts w:cstheme="minorHAnsi"/>
              </w:rPr>
            </w:pPr>
            <w:moveFrom w:id="1197" w:author="Fernandes, Richard (he, him, his | il, le, lui)" w:date="2023-07-14T17:15:00Z">
              <w:r w:rsidRPr="00F867D8" w:rsidDel="00D75311">
                <w:rPr>
                  <w:rFonts w:cstheme="minorHAnsi"/>
                </w:rPr>
                <w:t>priors</w:t>
              </w:r>
            </w:moveFrom>
          </w:p>
        </w:tc>
        <w:tc>
          <w:tcPr>
            <w:tcW w:w="2337" w:type="dxa"/>
          </w:tcPr>
          <w:p w14:paraId="23084C04" w14:textId="2CB814F7" w:rsidR="0097469C" w:rsidRPr="00F867D8" w:rsidDel="00D75311" w:rsidRDefault="0097469C" w:rsidP="00A36C2B">
            <w:pPr>
              <w:rPr>
                <w:moveFrom w:id="1198" w:author="Fernandes, Richard (he, him, his | il, le, lui)" w:date="2023-07-14T17:15:00Z"/>
                <w:rFonts w:cstheme="minorHAnsi"/>
              </w:rPr>
            </w:pPr>
            <w:moveFrom w:id="1199" w:author="Fernandes, Richard (he, him, his | il, le, lui)" w:date="2023-07-14T17:15:00Z">
              <w:r w:rsidRPr="00F867D8" w:rsidDel="00D75311">
                <w:rPr>
                  <w:rFonts w:cstheme="minorHAnsi"/>
                </w:rPr>
                <w:t xml:space="preserve">1 </w:t>
              </w:r>
              <w:r w:rsidR="008D41BE" w:rsidDel="00D75311">
                <w:rPr>
                  <w:rFonts w:cstheme="minorHAnsi"/>
                </w:rPr>
                <w:t>g</w:t>
              </w:r>
              <w:r w:rsidRPr="00F867D8" w:rsidDel="00D75311">
                <w:rPr>
                  <w:rFonts w:cstheme="minorHAnsi"/>
                </w:rPr>
                <w:t>lobal set of priors</w:t>
              </w:r>
            </w:moveFrom>
          </w:p>
        </w:tc>
        <w:tc>
          <w:tcPr>
            <w:tcW w:w="2338" w:type="dxa"/>
          </w:tcPr>
          <w:p w14:paraId="105909FA" w14:textId="054A2676" w:rsidR="0097469C" w:rsidRPr="00F867D8" w:rsidDel="00D75311" w:rsidRDefault="0097469C" w:rsidP="00A36C2B">
            <w:pPr>
              <w:rPr>
                <w:moveFrom w:id="1200" w:author="Fernandes, Richard (he, him, his | il, le, lui)" w:date="2023-07-14T17:15:00Z"/>
                <w:rFonts w:cstheme="minorHAnsi"/>
              </w:rPr>
            </w:pPr>
            <w:moveFrom w:id="1201" w:author="Fernandes, Richard (he, him, his | il, le, lui)" w:date="2023-07-14T17:15:00Z">
              <w:r w:rsidRPr="00F867D8" w:rsidDel="00D75311">
                <w:rPr>
                  <w:rFonts w:cstheme="minorHAnsi"/>
                </w:rPr>
                <w:t>Uniform land cover specific priors</w:t>
              </w:r>
            </w:moveFrom>
          </w:p>
        </w:tc>
        <w:tc>
          <w:tcPr>
            <w:tcW w:w="2338" w:type="dxa"/>
          </w:tcPr>
          <w:p w14:paraId="42E06B1A" w14:textId="0540996B" w:rsidR="0097469C" w:rsidRPr="00F867D8" w:rsidDel="00D75311" w:rsidRDefault="0097469C" w:rsidP="00A36C2B">
            <w:pPr>
              <w:rPr>
                <w:moveFrom w:id="1202" w:author="Fernandes, Richard (he, him, his | il, le, lui)" w:date="2023-07-14T17:15:00Z"/>
                <w:rFonts w:cstheme="minorHAnsi"/>
              </w:rPr>
            </w:pPr>
            <w:moveFrom w:id="1203" w:author="Fernandes, Richard (he, him, his | il, le, lui)" w:date="2023-07-14T17:15:00Z">
              <w:r w:rsidRPr="00F867D8" w:rsidDel="00D75311">
                <w:rPr>
                  <w:rFonts w:cstheme="minorHAnsi"/>
                </w:rPr>
                <w:t>North American priors for forests and shrubs; SL2P priors otherwise</w:t>
              </w:r>
            </w:moveFrom>
          </w:p>
        </w:tc>
      </w:tr>
      <w:tr w:rsidR="0097469C" w:rsidDel="00D75311" w14:paraId="7F43EEF1" w14:textId="43E1A173" w:rsidTr="00A36C2B">
        <w:tc>
          <w:tcPr>
            <w:tcW w:w="2337" w:type="dxa"/>
          </w:tcPr>
          <w:p w14:paraId="7083E1AA" w14:textId="40F13715" w:rsidR="0097469C" w:rsidRPr="00F867D8" w:rsidDel="00D75311" w:rsidRDefault="0097469C" w:rsidP="00A36C2B">
            <w:pPr>
              <w:rPr>
                <w:moveFrom w:id="1204" w:author="Fernandes, Richard (he, him, his | il, le, lui)" w:date="2023-07-14T17:15:00Z"/>
                <w:rFonts w:cstheme="minorHAnsi"/>
              </w:rPr>
            </w:pPr>
            <w:moveFrom w:id="1205" w:author="Fernandes, Richard (he, him, his | il, le, lui)" w:date="2023-07-14T17:15:00Z">
              <w:r w:rsidRPr="00F867D8" w:rsidDel="00D75311">
                <w:rPr>
                  <w:rFonts w:cstheme="minorHAnsi"/>
                </w:rPr>
                <w:t xml:space="preserve">Simulation – </w:t>
              </w:r>
            </w:moveFrom>
          </w:p>
          <w:p w14:paraId="0E753CBC" w14:textId="6D00F12B" w:rsidR="0097469C" w:rsidRPr="00F867D8" w:rsidDel="00D75311" w:rsidRDefault="0097469C" w:rsidP="00A36C2B">
            <w:pPr>
              <w:rPr>
                <w:moveFrom w:id="1206" w:author="Fernandes, Richard (he, him, his | il, le, lui)" w:date="2023-07-14T17:15:00Z"/>
                <w:rFonts w:cstheme="minorHAnsi"/>
              </w:rPr>
            </w:pPr>
            <w:moveFrom w:id="1207" w:author="Fernandes, Richard (he, him, his | il, le, lui)" w:date="2023-07-14T17:15:00Z">
              <w:r w:rsidRPr="00F867D8" w:rsidDel="00D75311">
                <w:rPr>
                  <w:rFonts w:cstheme="minorHAnsi"/>
                </w:rPr>
                <w:t>parameters</w:t>
              </w:r>
            </w:moveFrom>
          </w:p>
        </w:tc>
        <w:tc>
          <w:tcPr>
            <w:tcW w:w="2337" w:type="dxa"/>
          </w:tcPr>
          <w:p w14:paraId="42A7A315" w14:textId="66881195" w:rsidR="0097469C" w:rsidRPr="00F867D8" w:rsidDel="00D75311" w:rsidRDefault="0097469C" w:rsidP="00A36C2B">
            <w:pPr>
              <w:rPr>
                <w:moveFrom w:id="1208" w:author="Fernandes, Richard (he, him, his | il, le, lui)" w:date="2023-07-14T17:15:00Z"/>
                <w:rFonts w:cstheme="minorHAnsi"/>
              </w:rPr>
            </w:pPr>
            <w:moveFrom w:id="1209" w:author="Fernandes, Richard (he, him, his | il, le, lui)" w:date="2023-07-14T17:15:00Z">
              <w:r w:rsidRPr="00F867D8" w:rsidDel="00D75311">
                <w:rPr>
                  <w:rFonts w:cstheme="minorHAnsi"/>
                </w:rPr>
                <w:t>9 canopy + 4 atmosphere</w:t>
              </w:r>
            </w:moveFrom>
          </w:p>
        </w:tc>
        <w:tc>
          <w:tcPr>
            <w:tcW w:w="2338" w:type="dxa"/>
          </w:tcPr>
          <w:p w14:paraId="34282B9B" w14:textId="577C2610" w:rsidR="0097469C" w:rsidRPr="00F867D8" w:rsidDel="00D75311" w:rsidRDefault="0097469C" w:rsidP="00A36C2B">
            <w:pPr>
              <w:rPr>
                <w:moveFrom w:id="1210" w:author="Fernandes, Richard (he, him, his | il, le, lui)" w:date="2023-07-14T17:15:00Z"/>
                <w:rFonts w:cstheme="minorHAnsi"/>
              </w:rPr>
            </w:pPr>
            <w:moveFrom w:id="1211" w:author="Fernandes, Richard (he, him, his | il, le, lui)" w:date="2023-07-14T17:15:00Z">
              <w:r w:rsidRPr="00F867D8" w:rsidDel="00D75311">
                <w:rPr>
                  <w:rFonts w:cstheme="minorHAnsi"/>
                  <w:color w:val="2E2E2E"/>
                </w:rPr>
                <w:t>SL2P + canopy cover + needle to shoot area ratio</w:t>
              </w:r>
            </w:moveFrom>
          </w:p>
        </w:tc>
        <w:tc>
          <w:tcPr>
            <w:tcW w:w="2338" w:type="dxa"/>
          </w:tcPr>
          <w:p w14:paraId="041D9E06" w14:textId="659FF0B1" w:rsidR="0097469C" w:rsidRPr="00F867D8" w:rsidDel="00D75311" w:rsidRDefault="0097469C" w:rsidP="00A36C2B">
            <w:pPr>
              <w:rPr>
                <w:moveFrom w:id="1212" w:author="Fernandes, Richard (he, him, his | il, le, lui)" w:date="2023-07-14T17:15:00Z"/>
                <w:rFonts w:cstheme="minorHAnsi"/>
              </w:rPr>
            </w:pPr>
            <w:moveFrom w:id="1213" w:author="Fernandes, Richard (he, him, his | il, le, lui)" w:date="2023-07-14T17:15:00Z">
              <w:r w:rsidRPr="00F867D8" w:rsidDel="00D75311">
                <w:rPr>
                  <w:rFonts w:cstheme="minorHAnsi"/>
                  <w:color w:val="2E2E2E"/>
                </w:rPr>
                <w:t>SL2P + canopy cover + needle to shoot area ratio</w:t>
              </w:r>
            </w:moveFrom>
          </w:p>
        </w:tc>
      </w:tr>
      <w:tr w:rsidR="0097469C" w:rsidDel="00D75311" w14:paraId="4C97AEAB" w14:textId="38E712F2" w:rsidTr="00A36C2B">
        <w:tc>
          <w:tcPr>
            <w:tcW w:w="2337" w:type="dxa"/>
          </w:tcPr>
          <w:p w14:paraId="6C329E8A" w14:textId="69BED9E1" w:rsidR="0097469C" w:rsidRPr="00F867D8" w:rsidDel="00D75311" w:rsidRDefault="0097469C" w:rsidP="00A36C2B">
            <w:pPr>
              <w:rPr>
                <w:moveFrom w:id="1214" w:author="Fernandes, Richard (he, him, his | il, le, lui)" w:date="2023-07-14T17:15:00Z"/>
                <w:rFonts w:cstheme="minorHAnsi"/>
              </w:rPr>
            </w:pPr>
            <w:moveFrom w:id="1215" w:author="Fernandes, Richard (he, him, his | il, le, lui)" w:date="2023-07-14T17:15:00Z">
              <w:r w:rsidRPr="00F867D8" w:rsidDel="00D75311">
                <w:rPr>
                  <w:rFonts w:cstheme="minorHAnsi"/>
                </w:rPr>
                <w:t xml:space="preserve">Simulation – </w:t>
              </w:r>
            </w:moveFrom>
          </w:p>
          <w:p w14:paraId="6CF9123C" w14:textId="3E1BCE54" w:rsidR="0097469C" w:rsidRPr="00F867D8" w:rsidDel="00D75311" w:rsidRDefault="0097469C" w:rsidP="00A36C2B">
            <w:pPr>
              <w:rPr>
                <w:moveFrom w:id="1216" w:author="Fernandes, Richard (he, him, his | il, le, lui)" w:date="2023-07-14T17:15:00Z"/>
                <w:rFonts w:cstheme="minorHAnsi"/>
              </w:rPr>
            </w:pPr>
            <w:moveFrom w:id="1217" w:author="Fernandes, Richard (he, him, his | il, le, lui)" w:date="2023-07-14T17:15:00Z">
              <w:r w:rsidRPr="00F867D8" w:rsidDel="00D75311">
                <w:rPr>
                  <w:rFonts w:cstheme="minorHAnsi"/>
                </w:rPr>
                <w:t>sampling</w:t>
              </w:r>
            </w:moveFrom>
          </w:p>
        </w:tc>
        <w:tc>
          <w:tcPr>
            <w:tcW w:w="2337" w:type="dxa"/>
          </w:tcPr>
          <w:p w14:paraId="2A3D7C9D" w14:textId="3464BF71" w:rsidR="0097469C" w:rsidRPr="00F867D8" w:rsidDel="00D75311" w:rsidRDefault="0097469C" w:rsidP="00A36C2B">
            <w:pPr>
              <w:rPr>
                <w:moveFrom w:id="1218" w:author="Fernandes, Richard (he, him, his | il, le, lui)" w:date="2023-07-14T17:15:00Z"/>
                <w:rFonts w:cstheme="minorHAnsi"/>
              </w:rPr>
            </w:pPr>
            <w:moveFrom w:id="1219" w:author="Fernandes, Richard (he, him, his | il, le, lui)" w:date="2023-07-14T17:15:00Z">
              <w:r w:rsidRPr="00F867D8" w:rsidDel="00D75311">
                <w:rPr>
                  <w:rFonts w:cstheme="minorHAnsi"/>
                </w:rPr>
                <w:t>48172 orthogonal samples</w:t>
              </w:r>
            </w:moveFrom>
          </w:p>
        </w:tc>
        <w:tc>
          <w:tcPr>
            <w:tcW w:w="2338" w:type="dxa"/>
          </w:tcPr>
          <w:p w14:paraId="13E24D68" w14:textId="64DC265D" w:rsidR="0097469C" w:rsidRPr="00F867D8" w:rsidDel="00D75311" w:rsidRDefault="0097469C" w:rsidP="00A36C2B">
            <w:pPr>
              <w:rPr>
                <w:moveFrom w:id="1220" w:author="Fernandes, Richard (he, him, his | il, le, lui)" w:date="2023-07-14T17:15:00Z"/>
                <w:rFonts w:cstheme="minorHAnsi"/>
              </w:rPr>
            </w:pPr>
            <w:moveFrom w:id="1221" w:author="Fernandes, Richard (he, him, his | il, le, lui)" w:date="2023-07-14T17:15:00Z">
              <w:r w:rsidRPr="00F867D8" w:rsidDel="00D75311">
                <w:rPr>
                  <w:rFonts w:cstheme="minorHAnsi"/>
                  <w:color w:val="2E2E2E"/>
                </w:rPr>
                <w:t xml:space="preserve">1,572,864 sobol samples </w:t>
              </w:r>
            </w:moveFrom>
          </w:p>
        </w:tc>
        <w:tc>
          <w:tcPr>
            <w:tcW w:w="2338" w:type="dxa"/>
          </w:tcPr>
          <w:p w14:paraId="6BC0555D" w14:textId="50BB34D8" w:rsidR="0097469C" w:rsidRPr="00F867D8" w:rsidDel="00D75311" w:rsidRDefault="0097469C" w:rsidP="00A36C2B">
            <w:pPr>
              <w:rPr>
                <w:moveFrom w:id="1222" w:author="Fernandes, Richard (he, him, his | il, le, lui)" w:date="2023-07-14T17:15:00Z"/>
                <w:rFonts w:cstheme="minorHAnsi"/>
              </w:rPr>
            </w:pPr>
            <w:moveFrom w:id="1223" w:author="Fernandes, Richard (he, him, his | il, le, lui)" w:date="2023-07-14T17:15:00Z">
              <w:r w:rsidRPr="00F867D8" w:rsidDel="00D75311">
                <w:rPr>
                  <w:rFonts w:cstheme="minorHAnsi"/>
                </w:rPr>
                <w:t>48172 (or 288127 for forest) sobol samples</w:t>
              </w:r>
            </w:moveFrom>
          </w:p>
        </w:tc>
      </w:tr>
      <w:tr w:rsidR="0097469C" w:rsidDel="00D75311" w14:paraId="452B7D1E" w14:textId="2CA5150D" w:rsidTr="00A36C2B">
        <w:tc>
          <w:tcPr>
            <w:tcW w:w="2337" w:type="dxa"/>
          </w:tcPr>
          <w:p w14:paraId="7214C6E3" w14:textId="767731C7" w:rsidR="0097469C" w:rsidRPr="00F867D8" w:rsidDel="00D75311" w:rsidRDefault="0097469C" w:rsidP="00A36C2B">
            <w:pPr>
              <w:rPr>
                <w:moveFrom w:id="1224" w:author="Fernandes, Richard (he, him, his | il, le, lui)" w:date="2023-07-14T17:15:00Z"/>
                <w:rFonts w:cstheme="minorHAnsi"/>
              </w:rPr>
            </w:pPr>
            <w:moveFrom w:id="1225" w:author="Fernandes, Richard (he, him, his | il, le, lui)" w:date="2023-07-14T17:15:00Z">
              <w:r w:rsidRPr="00F867D8" w:rsidDel="00D75311">
                <w:rPr>
                  <w:rFonts w:cstheme="minorHAnsi"/>
                </w:rPr>
                <w:t xml:space="preserve">Simulation – </w:t>
              </w:r>
            </w:moveFrom>
          </w:p>
          <w:p w14:paraId="221EDA78" w14:textId="66D8FA17" w:rsidR="0097469C" w:rsidRPr="00F867D8" w:rsidDel="00D75311" w:rsidRDefault="0097469C" w:rsidP="00A36C2B">
            <w:pPr>
              <w:rPr>
                <w:moveFrom w:id="1226" w:author="Fernandes, Richard (he, him, his | il, le, lui)" w:date="2023-07-14T17:15:00Z"/>
                <w:rFonts w:cstheme="minorHAnsi"/>
              </w:rPr>
            </w:pPr>
            <w:moveFrom w:id="1227" w:author="Fernandes, Richard (he, him, his | il, le, lui)" w:date="2023-07-14T17:15:00Z">
              <w:r w:rsidRPr="00F867D8" w:rsidDel="00D75311">
                <w:rPr>
                  <w:rFonts w:cstheme="minorHAnsi"/>
                </w:rPr>
                <w:t>Radiative transfer model</w:t>
              </w:r>
            </w:moveFrom>
          </w:p>
        </w:tc>
        <w:tc>
          <w:tcPr>
            <w:tcW w:w="2337" w:type="dxa"/>
          </w:tcPr>
          <w:p w14:paraId="14AFE591" w14:textId="566C2556" w:rsidR="0097469C" w:rsidRPr="00F867D8" w:rsidDel="00D75311" w:rsidRDefault="0097469C" w:rsidP="00A36C2B">
            <w:pPr>
              <w:rPr>
                <w:moveFrom w:id="1228" w:author="Fernandes, Richard (he, him, his | il, le, lui)" w:date="2023-07-14T17:15:00Z"/>
                <w:rFonts w:cstheme="minorHAnsi"/>
              </w:rPr>
            </w:pPr>
            <w:moveFrom w:id="1229" w:author="Fernandes, Richard (he, him, his | il, le, lui)" w:date="2023-07-14T17:15:00Z">
              <w:r w:rsidRPr="00F867D8" w:rsidDel="00D75311">
                <w:rPr>
                  <w:rFonts w:cstheme="minorHAnsi"/>
                </w:rPr>
                <w:t>4SAIL</w:t>
              </w:r>
            </w:moveFrom>
          </w:p>
        </w:tc>
        <w:tc>
          <w:tcPr>
            <w:tcW w:w="2338" w:type="dxa"/>
          </w:tcPr>
          <w:p w14:paraId="3B06B974" w14:textId="16BF5E9E" w:rsidR="0097469C" w:rsidRPr="00F867D8" w:rsidDel="00D75311" w:rsidRDefault="0097469C" w:rsidP="00A36C2B">
            <w:pPr>
              <w:rPr>
                <w:moveFrom w:id="1230" w:author="Fernandes, Richard (he, him, his | il, le, lui)" w:date="2023-07-14T17:15:00Z"/>
                <w:rFonts w:cstheme="minorHAnsi"/>
              </w:rPr>
            </w:pPr>
            <w:moveFrom w:id="1231" w:author="Fernandes, Richard (he, him, his | il, le, lui)" w:date="2023-07-14T17:15:00Z">
              <w:r w:rsidRPr="00F867D8" w:rsidDel="00D75311">
                <w:rPr>
                  <w:rFonts w:cstheme="minorHAnsi"/>
                </w:rPr>
                <w:t xml:space="preserve">4SAIL2 </w:t>
              </w:r>
            </w:moveFrom>
          </w:p>
        </w:tc>
        <w:tc>
          <w:tcPr>
            <w:tcW w:w="2338" w:type="dxa"/>
          </w:tcPr>
          <w:p w14:paraId="0C055F73" w14:textId="257FA336" w:rsidR="0097469C" w:rsidRPr="00F867D8" w:rsidDel="00D75311" w:rsidRDefault="0097469C" w:rsidP="00A36C2B">
            <w:pPr>
              <w:rPr>
                <w:moveFrom w:id="1232" w:author="Fernandes, Richard (he, him, his | il, le, lui)" w:date="2023-07-14T17:15:00Z"/>
                <w:rFonts w:cstheme="minorHAnsi"/>
              </w:rPr>
            </w:pPr>
            <w:moveFrom w:id="1233" w:author="Fernandes, Richard (he, him, his | il, le, lui)" w:date="2023-07-14T17:15:00Z">
              <w:r w:rsidRPr="00F867D8" w:rsidDel="00D75311">
                <w:rPr>
                  <w:rFonts w:cstheme="minorHAnsi"/>
                </w:rPr>
                <w:t>4SAIL2</w:t>
              </w:r>
            </w:moveFrom>
          </w:p>
        </w:tc>
      </w:tr>
      <w:tr w:rsidR="0097469C" w:rsidDel="00D75311" w14:paraId="186BD6FE" w14:textId="404BB11D" w:rsidTr="00A36C2B">
        <w:tc>
          <w:tcPr>
            <w:tcW w:w="2337" w:type="dxa"/>
          </w:tcPr>
          <w:p w14:paraId="306BC689" w14:textId="396D900E" w:rsidR="0097469C" w:rsidRPr="00F867D8" w:rsidDel="00D75311" w:rsidRDefault="0097469C" w:rsidP="00A36C2B">
            <w:pPr>
              <w:rPr>
                <w:moveFrom w:id="1234" w:author="Fernandes, Richard (he, him, his | il, le, lui)" w:date="2023-07-14T17:15:00Z"/>
                <w:rFonts w:cstheme="minorHAnsi"/>
              </w:rPr>
            </w:pPr>
            <w:moveFrom w:id="1235" w:author="Fernandes, Richard (he, him, his | il, le, lui)" w:date="2023-07-14T17:15:00Z">
              <w:r w:rsidRPr="00F867D8" w:rsidDel="00D75311">
                <w:rPr>
                  <w:rFonts w:cstheme="minorHAnsi"/>
                </w:rPr>
                <w:t xml:space="preserve">Regression – </w:t>
              </w:r>
            </w:moveFrom>
          </w:p>
          <w:p w14:paraId="31AC390E" w14:textId="12D784A7" w:rsidR="0097469C" w:rsidRPr="00F867D8" w:rsidDel="00D75311" w:rsidRDefault="0097469C" w:rsidP="00A36C2B">
            <w:pPr>
              <w:rPr>
                <w:moveFrom w:id="1236" w:author="Fernandes, Richard (he, him, his | il, le, lui)" w:date="2023-07-14T17:15:00Z"/>
                <w:rFonts w:cstheme="minorHAnsi"/>
              </w:rPr>
            </w:pPr>
            <w:moveFrom w:id="1237" w:author="Fernandes, Richard (he, him, his | il, le, lui)" w:date="2023-07-14T17:15:00Z">
              <w:r w:rsidRPr="00F867D8" w:rsidDel="00D75311">
                <w:rPr>
                  <w:rFonts w:cstheme="minorHAnsi"/>
                </w:rPr>
                <w:t>Network</w:t>
              </w:r>
            </w:moveFrom>
          </w:p>
        </w:tc>
        <w:tc>
          <w:tcPr>
            <w:tcW w:w="2337" w:type="dxa"/>
          </w:tcPr>
          <w:p w14:paraId="3715AC46" w14:textId="739DA3AA" w:rsidR="0097469C" w:rsidRPr="00F867D8" w:rsidDel="00D75311" w:rsidRDefault="0097469C" w:rsidP="00A36C2B">
            <w:pPr>
              <w:rPr>
                <w:moveFrom w:id="1238" w:author="Fernandes, Richard (he, him, his | il, le, lui)" w:date="2023-07-14T17:15:00Z"/>
                <w:rFonts w:cstheme="minorHAnsi"/>
              </w:rPr>
            </w:pPr>
            <w:moveFrom w:id="1239" w:author="Fernandes, Richard (he, him, his | il, le, lui)" w:date="2023-07-14T17:15:00Z">
              <w:r w:rsidRPr="00F867D8" w:rsidDel="00D75311">
                <w:rPr>
                  <w:rFonts w:cstheme="minorHAnsi"/>
                </w:rPr>
                <w:t xml:space="preserve">1 single hidden layer network </w:t>
              </w:r>
            </w:moveFrom>
          </w:p>
        </w:tc>
        <w:tc>
          <w:tcPr>
            <w:tcW w:w="2338" w:type="dxa"/>
          </w:tcPr>
          <w:p w14:paraId="557EB945" w14:textId="71C2302F" w:rsidR="0097469C" w:rsidRPr="00F867D8" w:rsidDel="00D75311" w:rsidRDefault="0097469C" w:rsidP="00A36C2B">
            <w:pPr>
              <w:rPr>
                <w:moveFrom w:id="1240" w:author="Fernandes, Richard (he, him, his | il, le, lui)" w:date="2023-07-14T17:15:00Z"/>
                <w:rFonts w:cstheme="minorHAnsi"/>
              </w:rPr>
            </w:pPr>
            <w:moveFrom w:id="1241" w:author="Fernandes, Richard (he, him, his | il, le, lui)" w:date="2023-07-14T17:15:00Z">
              <w:r w:rsidRPr="00F867D8" w:rsidDel="00D75311">
                <w:rPr>
                  <w:rFonts w:cstheme="minorHAnsi"/>
                </w:rPr>
                <w:t>10 single hidden layer networks</w:t>
              </w:r>
            </w:moveFrom>
          </w:p>
        </w:tc>
        <w:tc>
          <w:tcPr>
            <w:tcW w:w="2338" w:type="dxa"/>
          </w:tcPr>
          <w:p w14:paraId="79965C9C" w14:textId="662BFB11" w:rsidR="0097469C" w:rsidRPr="00F867D8" w:rsidDel="00D75311" w:rsidRDefault="0097469C" w:rsidP="00A36C2B">
            <w:pPr>
              <w:rPr>
                <w:moveFrom w:id="1242" w:author="Fernandes, Richard (he, him, his | il, le, lui)" w:date="2023-07-14T17:15:00Z"/>
                <w:rFonts w:cstheme="minorHAnsi"/>
              </w:rPr>
            </w:pPr>
            <w:moveFrom w:id="1243" w:author="Fernandes, Richard (he, him, his | il, le, lui)" w:date="2023-07-14T17:15:00Z">
              <w:r w:rsidRPr="00F867D8" w:rsidDel="00D75311">
                <w:rPr>
                  <w:rFonts w:cstheme="minorHAnsi"/>
                </w:rPr>
                <w:t>1 single hidden layer network</w:t>
              </w:r>
            </w:moveFrom>
          </w:p>
        </w:tc>
      </w:tr>
      <w:tr w:rsidR="0097469C" w:rsidDel="00D75311" w14:paraId="02CFCEF5" w14:textId="60A7C736" w:rsidTr="00A36C2B">
        <w:tc>
          <w:tcPr>
            <w:tcW w:w="2337" w:type="dxa"/>
          </w:tcPr>
          <w:p w14:paraId="7C238DBC" w14:textId="69519E03" w:rsidR="0097469C" w:rsidRPr="00F867D8" w:rsidDel="00D75311" w:rsidRDefault="0097469C" w:rsidP="00A36C2B">
            <w:pPr>
              <w:rPr>
                <w:moveFrom w:id="1244" w:author="Fernandes, Richard (he, him, his | il, le, lui)" w:date="2023-07-14T17:15:00Z"/>
                <w:rFonts w:cstheme="minorHAnsi"/>
              </w:rPr>
            </w:pPr>
            <w:moveFrom w:id="1245" w:author="Fernandes, Richard (he, him, his | il, le, lui)" w:date="2023-07-14T17:15:00Z">
              <w:r w:rsidRPr="00F867D8" w:rsidDel="00D75311">
                <w:rPr>
                  <w:rFonts w:cstheme="minorHAnsi"/>
                </w:rPr>
                <w:t>Regression –</w:t>
              </w:r>
            </w:moveFrom>
          </w:p>
          <w:p w14:paraId="7B015FBA" w14:textId="3F190E56" w:rsidR="0097469C" w:rsidRPr="00F867D8" w:rsidDel="00D75311" w:rsidRDefault="0097469C" w:rsidP="00A36C2B">
            <w:pPr>
              <w:rPr>
                <w:moveFrom w:id="1246" w:author="Fernandes, Richard (he, him, his | il, le, lui)" w:date="2023-07-14T17:15:00Z"/>
                <w:rFonts w:cstheme="minorHAnsi"/>
              </w:rPr>
            </w:pPr>
            <w:moveFrom w:id="1247" w:author="Fernandes, Richard (he, him, his | il, le, lui)" w:date="2023-07-14T17:15:00Z">
              <w:r w:rsidRPr="00F867D8" w:rsidDel="00D75311">
                <w:rPr>
                  <w:rFonts w:cstheme="minorHAnsi"/>
                </w:rPr>
                <w:t>Learning</w:t>
              </w:r>
            </w:moveFrom>
          </w:p>
        </w:tc>
        <w:tc>
          <w:tcPr>
            <w:tcW w:w="2337" w:type="dxa"/>
          </w:tcPr>
          <w:p w14:paraId="7EC25B47" w14:textId="42C70F4D" w:rsidR="0097469C" w:rsidRPr="00F867D8" w:rsidDel="00D75311" w:rsidRDefault="0097469C" w:rsidP="00A36C2B">
            <w:pPr>
              <w:rPr>
                <w:moveFrom w:id="1248" w:author="Fernandes, Richard (he, him, his | il, le, lui)" w:date="2023-07-14T17:15:00Z"/>
                <w:rFonts w:cstheme="minorHAnsi"/>
              </w:rPr>
            </w:pPr>
            <w:moveFrom w:id="1249" w:author="Fernandes, Richard (he, him, his | il, le, lui)" w:date="2023-07-14T17:15:00Z">
              <w:r w:rsidRPr="00F867D8" w:rsidDel="00D75311">
                <w:rPr>
                  <w:rFonts w:cstheme="minorHAnsi"/>
                </w:rPr>
                <w:t>Hold out</w:t>
              </w:r>
            </w:moveFrom>
          </w:p>
        </w:tc>
        <w:tc>
          <w:tcPr>
            <w:tcW w:w="2338" w:type="dxa"/>
          </w:tcPr>
          <w:p w14:paraId="0134A49D" w14:textId="24601A89" w:rsidR="0097469C" w:rsidRPr="00F867D8" w:rsidDel="00D75311" w:rsidRDefault="0097469C" w:rsidP="00A36C2B">
            <w:pPr>
              <w:rPr>
                <w:moveFrom w:id="1250" w:author="Fernandes, Richard (he, him, his | il, le, lui)" w:date="2023-07-14T17:15:00Z"/>
                <w:rFonts w:cstheme="minorHAnsi"/>
              </w:rPr>
            </w:pPr>
            <w:moveFrom w:id="1251" w:author="Fernandes, Richard (he, him, his | il, le, lui)" w:date="2023-07-14T17:15:00Z">
              <w:r w:rsidRPr="00F867D8" w:rsidDel="00D75311">
                <w:rPr>
                  <w:rFonts w:cstheme="minorHAnsi"/>
                </w:rPr>
                <w:t xml:space="preserve">Hold out with clustered batches </w:t>
              </w:r>
            </w:moveFrom>
          </w:p>
        </w:tc>
        <w:tc>
          <w:tcPr>
            <w:tcW w:w="2338" w:type="dxa"/>
          </w:tcPr>
          <w:p w14:paraId="5B9BCB36" w14:textId="4D7A1C98" w:rsidR="0097469C" w:rsidRPr="00F867D8" w:rsidDel="00D75311" w:rsidRDefault="0097469C" w:rsidP="00A36C2B">
            <w:pPr>
              <w:rPr>
                <w:moveFrom w:id="1252" w:author="Fernandes, Richard (he, him, his | il, le, lui)" w:date="2023-07-14T17:15:00Z"/>
                <w:rFonts w:cstheme="minorHAnsi"/>
              </w:rPr>
            </w:pPr>
            <w:moveFrom w:id="1253" w:author="Fernandes, Richard (he, him, his | il, le, lui)" w:date="2023-07-14T17:15:00Z">
              <w:r w:rsidRPr="00F867D8" w:rsidDel="00D75311">
                <w:rPr>
                  <w:rFonts w:cstheme="minorHAnsi"/>
                </w:rPr>
                <w:t>Hold out with clustered batches</w:t>
              </w:r>
            </w:moveFrom>
          </w:p>
        </w:tc>
      </w:tr>
      <w:tr w:rsidR="0097469C" w:rsidDel="00D75311" w14:paraId="70E45021" w14:textId="06C0CFAA" w:rsidTr="00A36C2B">
        <w:tc>
          <w:tcPr>
            <w:tcW w:w="2337" w:type="dxa"/>
          </w:tcPr>
          <w:p w14:paraId="79434100" w14:textId="4BB55D2E" w:rsidR="0097469C" w:rsidRPr="00F867D8" w:rsidDel="00D75311" w:rsidRDefault="0097469C" w:rsidP="00A36C2B">
            <w:pPr>
              <w:rPr>
                <w:moveFrom w:id="1254" w:author="Fernandes, Richard (he, him, his | il, le, lui)" w:date="2023-07-14T17:15:00Z"/>
                <w:rFonts w:cstheme="minorHAnsi"/>
              </w:rPr>
            </w:pPr>
            <w:moveFrom w:id="1255" w:author="Fernandes, Richard (he, him, his | il, le, lui)" w:date="2023-07-14T17:15:00Z">
              <w:r w:rsidRPr="00F867D8" w:rsidDel="00D75311">
                <w:rPr>
                  <w:rFonts w:cstheme="minorHAnsi"/>
                </w:rPr>
                <w:t>Regression - stratification</w:t>
              </w:r>
            </w:moveFrom>
          </w:p>
        </w:tc>
        <w:tc>
          <w:tcPr>
            <w:tcW w:w="2337" w:type="dxa"/>
          </w:tcPr>
          <w:p w14:paraId="24219F74" w14:textId="1932222A" w:rsidR="0097469C" w:rsidRPr="00F867D8" w:rsidDel="00D75311" w:rsidRDefault="0097469C" w:rsidP="00A36C2B">
            <w:pPr>
              <w:rPr>
                <w:moveFrom w:id="1256" w:author="Fernandes, Richard (he, him, his | il, le, lui)" w:date="2023-07-14T17:15:00Z"/>
                <w:rFonts w:cstheme="minorHAnsi"/>
              </w:rPr>
            </w:pPr>
            <w:moveFrom w:id="1257" w:author="Fernandes, Richard (he, him, his | il, le, lui)" w:date="2023-07-14T17:15:00Z">
              <w:r w:rsidRPr="00F867D8" w:rsidDel="00D75311">
                <w:rPr>
                  <w:rFonts w:cstheme="minorHAnsi"/>
                </w:rPr>
                <w:t>None</w:t>
              </w:r>
            </w:moveFrom>
          </w:p>
        </w:tc>
        <w:tc>
          <w:tcPr>
            <w:tcW w:w="2338" w:type="dxa"/>
          </w:tcPr>
          <w:p w14:paraId="38EEF8B0" w14:textId="6F4AB2A9" w:rsidR="0097469C" w:rsidRPr="00F867D8" w:rsidDel="00D75311" w:rsidRDefault="0097469C" w:rsidP="00A36C2B">
            <w:pPr>
              <w:rPr>
                <w:moveFrom w:id="1258" w:author="Fernandes, Richard (he, him, his | il, le, lui)" w:date="2023-07-14T17:15:00Z"/>
                <w:rFonts w:cstheme="minorHAnsi"/>
              </w:rPr>
            </w:pPr>
            <w:moveFrom w:id="1259" w:author="Fernandes, Richard (he, him, his | il, le, lui)" w:date="2023-07-14T17:15:00Z">
              <w:r w:rsidRPr="00F867D8" w:rsidDel="00D75311">
                <w:rPr>
                  <w:rFonts w:cstheme="minorHAnsi"/>
                </w:rPr>
                <w:t>Directional area scattering factor</w:t>
              </w:r>
            </w:moveFrom>
          </w:p>
        </w:tc>
        <w:tc>
          <w:tcPr>
            <w:tcW w:w="2338" w:type="dxa"/>
          </w:tcPr>
          <w:p w14:paraId="42C73FB8" w14:textId="7B805EC6" w:rsidR="0097469C" w:rsidRPr="00F867D8" w:rsidDel="00D75311" w:rsidRDefault="0097469C" w:rsidP="00A36C2B">
            <w:pPr>
              <w:rPr>
                <w:moveFrom w:id="1260" w:author="Fernandes, Richard (he, him, his | il, le, lui)" w:date="2023-07-14T17:15:00Z"/>
                <w:rFonts w:cstheme="minorHAnsi"/>
              </w:rPr>
            </w:pPr>
            <w:moveFrom w:id="1261" w:author="Fernandes, Richard (he, him, his | il, le, lui)" w:date="2023-07-14T17:15:00Z">
              <w:r w:rsidRPr="00F867D8" w:rsidDel="00D75311">
                <w:rPr>
                  <w:rFonts w:cstheme="minorHAnsi"/>
                </w:rPr>
                <w:t>None</w:t>
              </w:r>
            </w:moveFrom>
          </w:p>
        </w:tc>
      </w:tr>
    </w:tbl>
    <w:p w14:paraId="5DEA633C" w14:textId="4199398B" w:rsidR="0097469C" w:rsidRDefault="007D13D1" w:rsidP="0097469C">
      <w:pPr>
        <w:pStyle w:val="Heading2"/>
      </w:pPr>
      <w:bookmarkStart w:id="1262" w:name="_Toc140248572"/>
      <w:moveFromRangeEnd w:id="1183"/>
      <w:ins w:id="1263" w:author="Fernandes, Richard (he, him, his | il, le, lui)" w:date="2023-07-14T17:14:00Z">
        <w:r>
          <w:t xml:space="preserve">1.2 </w:t>
        </w:r>
      </w:ins>
      <w:r w:rsidR="0097469C">
        <w:t>Scope and Objectives</w:t>
      </w:r>
      <w:bookmarkEnd w:id="1262"/>
    </w:p>
    <w:p w14:paraId="03EDE8DD" w14:textId="77777777" w:rsidR="0097469C" w:rsidRDefault="0097469C" w:rsidP="0097469C"/>
    <w:p w14:paraId="1BFBE797" w14:textId="7FD265D2" w:rsidR="0097469C" w:rsidRDefault="0097469C" w:rsidP="0097469C">
      <w:r>
        <w:t>The objective of this document is to provide a theoretical basis for the implementation of SL2P-CCRS available at (</w:t>
      </w:r>
      <w:r w:rsidR="008D41BE" w:rsidRPr="008D41BE">
        <w:t>https://github.com/rfernand387/SL2P-CCRS</w:t>
      </w:r>
      <w:r w:rsidR="008D41BE">
        <w:t>).</w:t>
      </w:r>
      <w:r w:rsidR="008D41BE">
        <w:fldChar w:fldCharType="begin"/>
      </w:r>
      <w:r w:rsidR="008D41BE">
        <w:instrText xml:space="preserve"> HYPERLINK "" </w:instrText>
      </w:r>
      <w:r w:rsidR="008D41BE">
        <w:fldChar w:fldCharType="separate"/>
      </w:r>
      <w:ins w:id="1264" w:author="Fernandes, Richard (he, him, his | il, le, lui)" w:date="2023-07-14T17:36:00Z">
        <w:r w:rsidR="00DD40B0">
          <w:rPr>
            <w:b/>
            <w:bCs/>
            <w:lang w:val="en-US"/>
          </w:rPr>
          <w:t>Error! Hyperlink reference not valid.</w:t>
        </w:r>
      </w:ins>
      <w:r w:rsidR="008D41BE">
        <w:fldChar w:fldCharType="end"/>
      </w:r>
      <w:r>
        <w:t>To satisfy this objective</w:t>
      </w:r>
      <w:r w:rsidR="008D41BE">
        <w:t>,</w:t>
      </w:r>
      <w:r>
        <w:t xml:space="preserve"> the inputs to the SL2P-CCRS are defined and the algorithm is discussed on a functional level.  At each stage a theoretical justification is provided.  In many instances, the justification simply follows from SL2P and is noted as such.  Although, especially with respect to additional features such as </w:t>
      </w:r>
      <w:proofErr w:type="gramStart"/>
      <w:r>
        <w:t>sampling ,</w:t>
      </w:r>
      <w:proofErr w:type="gramEnd"/>
      <w:r>
        <w:t xml:space="preserve"> new RTMs , </w:t>
      </w:r>
      <w:r w:rsidR="008D41BE">
        <w:t xml:space="preserve">and </w:t>
      </w:r>
      <w:r>
        <w:t>new regression approaches</w:t>
      </w:r>
      <w:r w:rsidR="008D41BE">
        <w:t>,</w:t>
      </w:r>
      <w:r>
        <w:t xml:space="preserve"> a detailed theoretical basis is provided.</w:t>
      </w:r>
    </w:p>
    <w:p w14:paraId="29F043C1" w14:textId="6E439908" w:rsidR="0097469C" w:rsidRDefault="0097469C" w:rsidP="0097469C">
      <w:r>
        <w:t>After reading this document one should be able to produce a new calibration of SL2P-CCRS, develop regression estimators for outputs and their RMSE, and assess the performance by cross-validation.  However, this document is not an engineering manual for the SL2P-</w:t>
      </w:r>
      <w:r w:rsidR="008D41BE">
        <w:t>CCRS</w:t>
      </w:r>
      <w:r>
        <w:t xml:space="preserve"> code or for modification of the code.  Moreover, this release of SL2P-CCRS is not intended for high-performance application to arbitrary input </w:t>
      </w:r>
      <w:proofErr w:type="gramStart"/>
      <w:r>
        <w:t>images;</w:t>
      </w:r>
      <w:proofErr w:type="gramEnd"/>
      <w:r>
        <w:t xml:space="preserve"> in part because of the complexity of image formats and in part because of varying user production requirements.   </w:t>
      </w:r>
      <w:r w:rsidR="008D41BE">
        <w:t xml:space="preserve">The regression algorithms produced by </w:t>
      </w:r>
      <w:r>
        <w:t>SL2P-CCRS ha</w:t>
      </w:r>
      <w:r w:rsidR="008D41BE">
        <w:t>ve</w:t>
      </w:r>
      <w:r>
        <w:t xml:space="preserve"> been implemented in Google Earth Engine (</w:t>
      </w:r>
      <w:r w:rsidRPr="00CE6E3D">
        <w:t>https://github.com/rfernand387/LEAF-Toolbox</w:t>
      </w:r>
      <w:r>
        <w:t xml:space="preserve">) for this purpose.  Readers interested in modifying the code are encouraged to do so and to contact either the current authors or </w:t>
      </w:r>
      <w:r>
        <w:lastRenderedPageBreak/>
        <w:t>the SL2P authors for advice but should be aware they are entering terra incognito and walking into the realm of science (as Fred and Marie would say ‘bonne chance!’).</w:t>
      </w:r>
    </w:p>
    <w:p w14:paraId="016409ED" w14:textId="77777777" w:rsidR="0097469C" w:rsidRPr="006765AE" w:rsidRDefault="0097469C" w:rsidP="0097469C"/>
    <w:p w14:paraId="75DD6F29" w14:textId="3F2BDD3D" w:rsidR="0097469C" w:rsidRDefault="00D75311" w:rsidP="0097469C">
      <w:pPr>
        <w:pStyle w:val="Heading2"/>
      </w:pPr>
      <w:bookmarkStart w:id="1265" w:name="_Toc140248573"/>
      <w:ins w:id="1266" w:author="Fernandes, Richard (he, him, his | il, le, lui)" w:date="2023-07-14T17:15:00Z">
        <w:r>
          <w:t xml:space="preserve">1.3 </w:t>
        </w:r>
      </w:ins>
      <w:r w:rsidR="0097469C">
        <w:t>Content of the Document</w:t>
      </w:r>
      <w:bookmarkEnd w:id="1265"/>
    </w:p>
    <w:p w14:paraId="4AFE5C39" w14:textId="77777777" w:rsidR="0097469C" w:rsidRDefault="0097469C" w:rsidP="0097469C"/>
    <w:p w14:paraId="1B24E47B" w14:textId="77777777" w:rsidR="0097469C" w:rsidRPr="0027771A" w:rsidRDefault="0097469C" w:rsidP="0097469C">
      <w:pPr>
        <w:rPr>
          <w:rFonts w:eastAsia="Times New Roman" w:cs="Times New Roman"/>
        </w:rPr>
      </w:pPr>
      <w:r w:rsidRPr="0027771A">
        <w:rPr>
          <w:rFonts w:eastAsia="Times New Roman" w:cs="Times New Roman"/>
        </w:rPr>
        <w:t xml:space="preserve">The document begins with a list of symbols and acronyms.  An overview of SL2P-CCRS is provided and each component is then described in detail in separate sections. </w:t>
      </w:r>
      <w:r>
        <w:br w:type="page"/>
      </w:r>
    </w:p>
    <w:p w14:paraId="715DFA21" w14:textId="1D4A7010" w:rsidR="0097469C" w:rsidRDefault="00D75311" w:rsidP="0097469C">
      <w:pPr>
        <w:pStyle w:val="Heading1"/>
        <w:rPr>
          <w:ins w:id="1267" w:author="Fernandes, Richard (he, him, his | il, le, lui)" w:date="2023-07-14T17:15:00Z"/>
        </w:rPr>
      </w:pPr>
      <w:bookmarkStart w:id="1268" w:name="_Toc140248574"/>
      <w:ins w:id="1269" w:author="Fernandes, Richard (he, him, his | il, le, lui)" w:date="2023-07-14T17:15:00Z">
        <w:r>
          <w:lastRenderedPageBreak/>
          <w:t xml:space="preserve">2.0 </w:t>
        </w:r>
      </w:ins>
      <w:r w:rsidR="0097469C">
        <w:t>Symbols and Acronyms</w:t>
      </w:r>
      <w:bookmarkEnd w:id="1268"/>
      <w:r w:rsidR="0097469C">
        <w:t xml:space="preserve"> </w:t>
      </w:r>
    </w:p>
    <w:p w14:paraId="555160C0" w14:textId="77777777" w:rsidR="00D75311" w:rsidRPr="00D75311" w:rsidRDefault="00D75311" w:rsidP="00D75311">
      <w:pPr>
        <w:pPrChange w:id="1270" w:author="Fernandes, Richard (he, him, his | il, le, lui)" w:date="2023-07-14T17:15:00Z">
          <w:pPr>
            <w:pStyle w:val="Heading1"/>
          </w:pPr>
        </w:pPrChange>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2"/>
        <w:gridCol w:w="4142"/>
        <w:gridCol w:w="1814"/>
      </w:tblGrid>
      <w:tr w:rsidR="0097469C" w:rsidRPr="00D4698E" w14:paraId="7B47C59E" w14:textId="77777777" w:rsidTr="00A36C2B">
        <w:trPr>
          <w:trHeight w:val="371"/>
        </w:trPr>
        <w:tc>
          <w:tcPr>
            <w:tcW w:w="0" w:type="auto"/>
          </w:tcPr>
          <w:p w14:paraId="3D51ADB6" w14:textId="77777777" w:rsidR="0097469C" w:rsidRPr="00D4698E" w:rsidRDefault="0097469C" w:rsidP="00A36C2B">
            <w:pPr>
              <w:rPr>
                <w:rFonts w:cstheme="minorHAnsi"/>
                <w:sz w:val="16"/>
                <w:szCs w:val="16"/>
              </w:rPr>
            </w:pPr>
            <w:r w:rsidRPr="00D4698E">
              <w:rPr>
                <w:rFonts w:cstheme="minorHAnsi"/>
                <w:sz w:val="16"/>
                <w:szCs w:val="16"/>
              </w:rPr>
              <w:t>Symbol/Acronym</w:t>
            </w:r>
          </w:p>
        </w:tc>
        <w:tc>
          <w:tcPr>
            <w:tcW w:w="4142" w:type="dxa"/>
          </w:tcPr>
          <w:p w14:paraId="01820459" w14:textId="77777777" w:rsidR="0097469C" w:rsidRPr="00D4698E" w:rsidRDefault="0097469C" w:rsidP="00A36C2B">
            <w:pPr>
              <w:rPr>
                <w:rFonts w:cstheme="minorHAnsi"/>
                <w:sz w:val="16"/>
                <w:szCs w:val="16"/>
              </w:rPr>
            </w:pPr>
            <w:r w:rsidRPr="00D4698E">
              <w:rPr>
                <w:rFonts w:cstheme="minorHAnsi"/>
                <w:sz w:val="16"/>
                <w:szCs w:val="16"/>
              </w:rPr>
              <w:t>Name</w:t>
            </w:r>
          </w:p>
        </w:tc>
        <w:tc>
          <w:tcPr>
            <w:tcW w:w="1814" w:type="dxa"/>
          </w:tcPr>
          <w:p w14:paraId="73ED8D04" w14:textId="77777777" w:rsidR="0097469C" w:rsidRPr="00D4698E" w:rsidRDefault="0097469C" w:rsidP="00A36C2B">
            <w:pPr>
              <w:rPr>
                <w:rFonts w:cstheme="minorHAnsi"/>
                <w:sz w:val="16"/>
                <w:szCs w:val="16"/>
              </w:rPr>
            </w:pPr>
            <w:r w:rsidRPr="00D4698E">
              <w:rPr>
                <w:rFonts w:cstheme="minorHAnsi"/>
                <w:sz w:val="16"/>
                <w:szCs w:val="16"/>
              </w:rPr>
              <w:t>Units</w:t>
            </w:r>
          </w:p>
        </w:tc>
      </w:tr>
      <w:tr w:rsidR="0097469C" w:rsidRPr="00D4698E" w14:paraId="00E178F9" w14:textId="77777777" w:rsidTr="00A36C2B">
        <w:trPr>
          <w:trHeight w:val="371"/>
        </w:trPr>
        <w:tc>
          <w:tcPr>
            <w:tcW w:w="0" w:type="auto"/>
          </w:tcPr>
          <w:p w14:paraId="0B752AD3"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271" w:name="_Toc19015276"/>
            <w:bookmarkStart w:id="1272" w:name="_Toc140248575"/>
            <w:r w:rsidRPr="00D4698E">
              <w:rPr>
                <w:rFonts w:asciiTheme="minorHAnsi" w:hAnsiTheme="minorHAnsi" w:cstheme="minorHAnsi"/>
                <w:b w:val="0"/>
                <w:bCs w:val="0"/>
                <w:color w:val="auto"/>
                <w:sz w:val="16"/>
                <w:szCs w:val="16"/>
              </w:rPr>
              <w:t>AOD550</w:t>
            </w:r>
            <w:bookmarkEnd w:id="1271"/>
            <w:bookmarkEnd w:id="1272"/>
          </w:p>
        </w:tc>
        <w:tc>
          <w:tcPr>
            <w:tcW w:w="4142" w:type="dxa"/>
          </w:tcPr>
          <w:p w14:paraId="28F88DD6" w14:textId="77777777" w:rsidR="0097469C" w:rsidRPr="00D4698E" w:rsidRDefault="0097469C" w:rsidP="00A36C2B">
            <w:pPr>
              <w:pStyle w:val="Heading3"/>
              <w:spacing w:before="0" w:after="160"/>
              <w:rPr>
                <w:rFonts w:asciiTheme="minorHAnsi" w:hAnsiTheme="minorHAnsi" w:cstheme="minorHAnsi"/>
                <w:b w:val="0"/>
                <w:bCs w:val="0"/>
                <w:color w:val="auto"/>
                <w:sz w:val="16"/>
                <w:szCs w:val="16"/>
              </w:rPr>
            </w:pPr>
            <w:bookmarkStart w:id="1273" w:name="_Toc19015277"/>
            <w:bookmarkStart w:id="1274" w:name="_Toc140248576"/>
            <w:r w:rsidRPr="00D4698E">
              <w:rPr>
                <w:rFonts w:asciiTheme="minorHAnsi" w:hAnsiTheme="minorHAnsi" w:cstheme="minorHAnsi"/>
                <w:b w:val="0"/>
                <w:bCs w:val="0"/>
                <w:color w:val="auto"/>
                <w:sz w:val="16"/>
                <w:szCs w:val="16"/>
              </w:rPr>
              <w:t>AOD 550nm</w:t>
            </w:r>
            <w:bookmarkEnd w:id="1273"/>
            <w:bookmarkEnd w:id="1274"/>
          </w:p>
        </w:tc>
        <w:tc>
          <w:tcPr>
            <w:tcW w:w="1814" w:type="dxa"/>
          </w:tcPr>
          <w:p w14:paraId="62661286"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275" w:name="_Toc19015278"/>
            <w:bookmarkStart w:id="1276" w:name="_Toc140248577"/>
            <w:r w:rsidRPr="00D4698E">
              <w:rPr>
                <w:rFonts w:asciiTheme="minorHAnsi" w:hAnsiTheme="minorHAnsi" w:cstheme="minorHAnsi"/>
                <w:b w:val="0"/>
                <w:bCs w:val="0"/>
                <w:color w:val="auto"/>
                <w:sz w:val="16"/>
                <w:szCs w:val="16"/>
              </w:rPr>
              <w:t>DIM</w:t>
            </w:r>
            <w:bookmarkEnd w:id="1275"/>
            <w:bookmarkEnd w:id="1276"/>
          </w:p>
        </w:tc>
      </w:tr>
      <w:tr w:rsidR="0097469C" w:rsidRPr="00D4698E" w14:paraId="04820EB6" w14:textId="77777777" w:rsidTr="00A36C2B">
        <w:trPr>
          <w:trHeight w:val="371"/>
        </w:trPr>
        <w:tc>
          <w:tcPr>
            <w:tcW w:w="0" w:type="auto"/>
          </w:tcPr>
          <w:p w14:paraId="64EA9736"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277" w:name="_Toc19015282"/>
            <w:bookmarkStart w:id="1278" w:name="_Toc140248578"/>
            <w:r w:rsidRPr="00D4698E">
              <w:rPr>
                <w:rFonts w:asciiTheme="minorHAnsi" w:hAnsiTheme="minorHAnsi" w:cstheme="minorHAnsi"/>
                <w:b w:val="0"/>
                <w:bCs w:val="0"/>
                <w:color w:val="auto"/>
                <w:sz w:val="16"/>
                <w:szCs w:val="16"/>
              </w:rPr>
              <w:t>B</w:t>
            </w:r>
            <w:bookmarkEnd w:id="1277"/>
            <w:bookmarkEnd w:id="1278"/>
          </w:p>
        </w:tc>
        <w:tc>
          <w:tcPr>
            <w:tcW w:w="4142" w:type="dxa"/>
          </w:tcPr>
          <w:p w14:paraId="16B7D9A6" w14:textId="77777777" w:rsidR="0097469C" w:rsidRPr="00D4698E" w:rsidRDefault="0097469C" w:rsidP="00A36C2B">
            <w:pPr>
              <w:pStyle w:val="Heading4"/>
              <w:spacing w:before="0" w:after="160"/>
              <w:rPr>
                <w:rFonts w:asciiTheme="minorHAnsi" w:hAnsiTheme="minorHAnsi" w:cstheme="minorHAnsi"/>
                <w:b w:val="0"/>
                <w:bCs w:val="0"/>
                <w:i w:val="0"/>
                <w:color w:val="auto"/>
                <w:sz w:val="16"/>
                <w:szCs w:val="16"/>
              </w:rPr>
            </w:pPr>
            <w:r w:rsidRPr="00D4698E">
              <w:rPr>
                <w:rFonts w:asciiTheme="minorHAnsi" w:hAnsiTheme="minorHAnsi" w:cstheme="minorHAnsi"/>
                <w:b w:val="0"/>
                <w:bCs w:val="0"/>
                <w:i w:val="0"/>
                <w:color w:val="auto"/>
                <w:sz w:val="16"/>
                <w:szCs w:val="16"/>
              </w:rPr>
              <w:t>Soil brightness</w:t>
            </w:r>
          </w:p>
        </w:tc>
        <w:tc>
          <w:tcPr>
            <w:tcW w:w="1814" w:type="dxa"/>
          </w:tcPr>
          <w:p w14:paraId="26256AE1"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279" w:name="_Toc19015283"/>
            <w:bookmarkStart w:id="1280" w:name="_Toc140248579"/>
            <w:r w:rsidRPr="00D4698E">
              <w:rPr>
                <w:rFonts w:asciiTheme="minorHAnsi" w:hAnsiTheme="minorHAnsi" w:cstheme="minorHAnsi"/>
                <w:b w:val="0"/>
                <w:bCs w:val="0"/>
                <w:color w:val="auto"/>
                <w:sz w:val="16"/>
                <w:szCs w:val="16"/>
              </w:rPr>
              <w:t>%</w:t>
            </w:r>
            <w:bookmarkEnd w:id="1279"/>
            <w:bookmarkEnd w:id="1280"/>
          </w:p>
        </w:tc>
      </w:tr>
      <w:tr w:rsidR="0097469C" w:rsidRPr="00D4698E" w14:paraId="1210278B" w14:textId="77777777" w:rsidTr="00A36C2B">
        <w:trPr>
          <w:trHeight w:val="371"/>
        </w:trPr>
        <w:tc>
          <w:tcPr>
            <w:tcW w:w="0" w:type="auto"/>
          </w:tcPr>
          <w:p w14:paraId="0C7B0ED9"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281" w:name="_Toc19015284"/>
            <w:bookmarkStart w:id="1282" w:name="_Toc140248580"/>
            <w:r w:rsidRPr="00D4698E">
              <w:rPr>
                <w:rFonts w:asciiTheme="minorHAnsi" w:hAnsiTheme="minorHAnsi" w:cstheme="minorHAnsi"/>
                <w:b w:val="0"/>
                <w:bCs w:val="0"/>
                <w:color w:val="auto"/>
                <w:sz w:val="16"/>
                <w:szCs w:val="16"/>
              </w:rPr>
              <w:t>Cab</w:t>
            </w:r>
            <w:bookmarkEnd w:id="1281"/>
            <w:bookmarkEnd w:id="1282"/>
          </w:p>
        </w:tc>
        <w:tc>
          <w:tcPr>
            <w:tcW w:w="4142" w:type="dxa"/>
          </w:tcPr>
          <w:p w14:paraId="67F54D2F" w14:textId="77777777" w:rsidR="0097469C" w:rsidRPr="00D4698E" w:rsidRDefault="0097469C" w:rsidP="00A36C2B">
            <w:pPr>
              <w:pStyle w:val="Heading4"/>
              <w:spacing w:before="0" w:after="160"/>
              <w:rPr>
                <w:rFonts w:asciiTheme="minorHAnsi" w:hAnsiTheme="minorHAnsi" w:cstheme="minorHAnsi"/>
                <w:b w:val="0"/>
                <w:bCs w:val="0"/>
                <w:i w:val="0"/>
                <w:color w:val="auto"/>
                <w:sz w:val="16"/>
                <w:szCs w:val="16"/>
              </w:rPr>
            </w:pPr>
            <w:r w:rsidRPr="00D4698E">
              <w:rPr>
                <w:rFonts w:asciiTheme="minorHAnsi" w:hAnsiTheme="minorHAnsi" w:cstheme="minorHAnsi"/>
                <w:b w:val="0"/>
                <w:bCs w:val="0"/>
                <w:i w:val="0"/>
                <w:color w:val="auto"/>
                <w:sz w:val="16"/>
                <w:szCs w:val="16"/>
              </w:rPr>
              <w:t>Leaf chlorophyll content</w:t>
            </w:r>
          </w:p>
        </w:tc>
        <w:tc>
          <w:tcPr>
            <w:tcW w:w="1814" w:type="dxa"/>
          </w:tcPr>
          <w:p w14:paraId="489EE050"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283" w:name="_Toc19015285"/>
            <w:bookmarkStart w:id="1284" w:name="_Toc140248581"/>
            <w:r w:rsidRPr="00D4698E">
              <w:rPr>
                <w:rFonts w:asciiTheme="minorHAnsi" w:hAnsiTheme="minorHAnsi" w:cstheme="minorHAnsi"/>
                <w:b w:val="0"/>
                <w:bCs w:val="0"/>
                <w:color w:val="auto"/>
                <w:sz w:val="16"/>
                <w:szCs w:val="16"/>
              </w:rPr>
              <w:t>µg.</w:t>
            </w:r>
            <w:proofErr w:type="gramStart"/>
            <w:r w:rsidRPr="00D4698E">
              <w:rPr>
                <w:rFonts w:asciiTheme="minorHAnsi" w:hAnsiTheme="minorHAnsi" w:cstheme="minorHAnsi"/>
                <w:b w:val="0"/>
                <w:bCs w:val="0"/>
                <w:color w:val="auto"/>
                <w:sz w:val="16"/>
                <w:szCs w:val="16"/>
              </w:rPr>
              <w:t>cm-2</w:t>
            </w:r>
            <w:bookmarkEnd w:id="1283"/>
            <w:bookmarkEnd w:id="1284"/>
            <w:proofErr w:type="gramEnd"/>
          </w:p>
        </w:tc>
      </w:tr>
      <w:tr w:rsidR="0097469C" w:rsidRPr="00D4698E" w14:paraId="0F3B9BA6" w14:textId="77777777" w:rsidTr="00A36C2B">
        <w:trPr>
          <w:trHeight w:val="371"/>
        </w:trPr>
        <w:tc>
          <w:tcPr>
            <w:tcW w:w="0" w:type="auto"/>
          </w:tcPr>
          <w:p w14:paraId="10C9C81B"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285" w:name="_Toc19015286"/>
            <w:bookmarkStart w:id="1286" w:name="_Toc140248582"/>
            <w:proofErr w:type="spellStart"/>
            <w:r w:rsidRPr="00D4698E">
              <w:rPr>
                <w:rFonts w:asciiTheme="minorHAnsi" w:hAnsiTheme="minorHAnsi" w:cstheme="minorHAnsi"/>
                <w:b w:val="0"/>
                <w:bCs w:val="0"/>
                <w:color w:val="auto"/>
                <w:sz w:val="16"/>
                <w:szCs w:val="16"/>
              </w:rPr>
              <w:t>Cbd</w:t>
            </w:r>
            <w:bookmarkEnd w:id="1285"/>
            <w:bookmarkEnd w:id="1286"/>
            <w:proofErr w:type="spellEnd"/>
          </w:p>
        </w:tc>
        <w:tc>
          <w:tcPr>
            <w:tcW w:w="4142" w:type="dxa"/>
          </w:tcPr>
          <w:p w14:paraId="280E67A9" w14:textId="77777777" w:rsidR="0097469C" w:rsidRPr="00D4698E" w:rsidRDefault="0097469C" w:rsidP="00A36C2B">
            <w:pPr>
              <w:pStyle w:val="Heading4"/>
              <w:spacing w:before="0" w:after="160"/>
              <w:rPr>
                <w:rFonts w:asciiTheme="minorHAnsi" w:hAnsiTheme="minorHAnsi" w:cstheme="minorHAnsi"/>
                <w:b w:val="0"/>
                <w:bCs w:val="0"/>
                <w:i w:val="0"/>
                <w:color w:val="auto"/>
                <w:sz w:val="16"/>
                <w:szCs w:val="16"/>
              </w:rPr>
            </w:pPr>
            <w:r w:rsidRPr="00D4698E">
              <w:rPr>
                <w:rFonts w:asciiTheme="minorHAnsi" w:hAnsiTheme="minorHAnsi" w:cstheme="minorHAnsi"/>
                <w:b w:val="0"/>
                <w:bCs w:val="0"/>
                <w:i w:val="0"/>
                <w:color w:val="auto"/>
                <w:sz w:val="16"/>
                <w:szCs w:val="16"/>
              </w:rPr>
              <w:t>Leaf brown pigment content</w:t>
            </w:r>
          </w:p>
        </w:tc>
        <w:tc>
          <w:tcPr>
            <w:tcW w:w="1814" w:type="dxa"/>
          </w:tcPr>
          <w:p w14:paraId="4BAB8C8B"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287" w:name="_Toc19015287"/>
            <w:bookmarkStart w:id="1288" w:name="_Toc140248583"/>
            <w:r w:rsidRPr="00D4698E">
              <w:rPr>
                <w:rFonts w:asciiTheme="minorHAnsi" w:hAnsiTheme="minorHAnsi" w:cstheme="minorHAnsi"/>
                <w:b w:val="0"/>
                <w:bCs w:val="0"/>
                <w:color w:val="auto"/>
                <w:sz w:val="16"/>
                <w:szCs w:val="16"/>
              </w:rPr>
              <w:t>g.</w:t>
            </w:r>
            <w:proofErr w:type="gramStart"/>
            <w:r w:rsidRPr="00D4698E">
              <w:rPr>
                <w:rFonts w:asciiTheme="minorHAnsi" w:hAnsiTheme="minorHAnsi" w:cstheme="minorHAnsi"/>
                <w:b w:val="0"/>
                <w:bCs w:val="0"/>
                <w:color w:val="auto"/>
                <w:sz w:val="16"/>
                <w:szCs w:val="16"/>
              </w:rPr>
              <w:t>cm-2</w:t>
            </w:r>
            <w:bookmarkEnd w:id="1287"/>
            <w:bookmarkEnd w:id="1288"/>
            <w:proofErr w:type="gramEnd"/>
          </w:p>
        </w:tc>
      </w:tr>
      <w:tr w:rsidR="0097469C" w:rsidRPr="00D4698E" w14:paraId="057B2F27" w14:textId="77777777" w:rsidTr="00A36C2B">
        <w:trPr>
          <w:trHeight w:val="371"/>
        </w:trPr>
        <w:tc>
          <w:tcPr>
            <w:tcW w:w="0" w:type="auto"/>
          </w:tcPr>
          <w:p w14:paraId="7CCED909"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289" w:name="_Toc140248584"/>
            <w:r w:rsidRPr="00D4698E">
              <w:rPr>
                <w:rFonts w:asciiTheme="minorHAnsi" w:hAnsiTheme="minorHAnsi" w:cstheme="minorHAnsi"/>
                <w:b w:val="0"/>
                <w:bCs w:val="0"/>
                <w:color w:val="auto"/>
                <w:sz w:val="16"/>
                <w:szCs w:val="16"/>
              </w:rPr>
              <w:t>CC</w:t>
            </w:r>
            <w:bookmarkEnd w:id="1289"/>
          </w:p>
        </w:tc>
        <w:tc>
          <w:tcPr>
            <w:tcW w:w="4142" w:type="dxa"/>
          </w:tcPr>
          <w:p w14:paraId="26693524" w14:textId="77777777" w:rsidR="0097469C" w:rsidRPr="00D4698E" w:rsidRDefault="0097469C" w:rsidP="00A36C2B">
            <w:pPr>
              <w:pStyle w:val="Heading4"/>
              <w:spacing w:before="0" w:after="160"/>
              <w:rPr>
                <w:rFonts w:asciiTheme="minorHAnsi" w:hAnsiTheme="minorHAnsi" w:cstheme="minorHAnsi"/>
                <w:b w:val="0"/>
                <w:bCs w:val="0"/>
                <w:i w:val="0"/>
                <w:color w:val="auto"/>
                <w:sz w:val="16"/>
                <w:szCs w:val="16"/>
              </w:rPr>
            </w:pPr>
            <w:r w:rsidRPr="00D4698E">
              <w:rPr>
                <w:rFonts w:asciiTheme="minorHAnsi" w:hAnsiTheme="minorHAnsi" w:cstheme="minorHAnsi"/>
                <w:b w:val="0"/>
                <w:bCs w:val="0"/>
                <w:i w:val="0"/>
                <w:color w:val="auto"/>
                <w:sz w:val="16"/>
                <w:szCs w:val="16"/>
              </w:rPr>
              <w:t>Canopy cover</w:t>
            </w:r>
          </w:p>
        </w:tc>
        <w:tc>
          <w:tcPr>
            <w:tcW w:w="1814" w:type="dxa"/>
          </w:tcPr>
          <w:p w14:paraId="2D287E1F"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290" w:name="_Toc140248585"/>
            <w:r w:rsidRPr="00D4698E">
              <w:rPr>
                <w:rFonts w:asciiTheme="minorHAnsi" w:hAnsiTheme="minorHAnsi" w:cstheme="minorHAnsi"/>
                <w:b w:val="0"/>
                <w:bCs w:val="0"/>
                <w:color w:val="auto"/>
                <w:sz w:val="16"/>
                <w:szCs w:val="16"/>
              </w:rPr>
              <w:t>DIM (0-1)</w:t>
            </w:r>
            <w:bookmarkEnd w:id="1290"/>
          </w:p>
        </w:tc>
      </w:tr>
      <w:tr w:rsidR="0097469C" w:rsidRPr="00D4698E" w14:paraId="3CEEAFE2" w14:textId="77777777" w:rsidTr="00A36C2B">
        <w:trPr>
          <w:trHeight w:val="371"/>
        </w:trPr>
        <w:tc>
          <w:tcPr>
            <w:tcW w:w="0" w:type="auto"/>
          </w:tcPr>
          <w:p w14:paraId="61CC8E02"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291" w:name="_Toc19015288"/>
            <w:bookmarkStart w:id="1292" w:name="_Toc140248586"/>
            <w:proofErr w:type="spellStart"/>
            <w:r w:rsidRPr="00D4698E">
              <w:rPr>
                <w:rFonts w:asciiTheme="minorHAnsi" w:hAnsiTheme="minorHAnsi" w:cstheme="minorHAnsi"/>
                <w:b w:val="0"/>
                <w:bCs w:val="0"/>
                <w:color w:val="auto"/>
                <w:sz w:val="16"/>
                <w:szCs w:val="16"/>
              </w:rPr>
              <w:t>Ccar</w:t>
            </w:r>
            <w:bookmarkEnd w:id="1291"/>
            <w:bookmarkEnd w:id="1292"/>
            <w:proofErr w:type="spellEnd"/>
          </w:p>
        </w:tc>
        <w:tc>
          <w:tcPr>
            <w:tcW w:w="4142" w:type="dxa"/>
          </w:tcPr>
          <w:p w14:paraId="7F70CE52" w14:textId="77777777" w:rsidR="0097469C" w:rsidRPr="00D4698E" w:rsidRDefault="0097469C" w:rsidP="00A36C2B">
            <w:pPr>
              <w:pStyle w:val="Heading4"/>
              <w:spacing w:before="0" w:after="160"/>
              <w:rPr>
                <w:rFonts w:asciiTheme="minorHAnsi" w:hAnsiTheme="minorHAnsi" w:cstheme="minorHAnsi"/>
                <w:b w:val="0"/>
                <w:bCs w:val="0"/>
                <w:i w:val="0"/>
                <w:color w:val="auto"/>
                <w:sz w:val="16"/>
                <w:szCs w:val="16"/>
              </w:rPr>
            </w:pPr>
            <w:r w:rsidRPr="00D4698E">
              <w:rPr>
                <w:rFonts w:asciiTheme="minorHAnsi" w:hAnsiTheme="minorHAnsi" w:cstheme="minorHAnsi"/>
                <w:b w:val="0"/>
                <w:bCs w:val="0"/>
                <w:i w:val="0"/>
                <w:color w:val="auto"/>
                <w:sz w:val="16"/>
                <w:szCs w:val="16"/>
              </w:rPr>
              <w:t xml:space="preserve">Leaf </w:t>
            </w:r>
            <w:proofErr w:type="spellStart"/>
            <w:r w:rsidRPr="00D4698E">
              <w:rPr>
                <w:rFonts w:asciiTheme="minorHAnsi" w:hAnsiTheme="minorHAnsi" w:cstheme="minorHAnsi"/>
                <w:b w:val="0"/>
                <w:bCs w:val="0"/>
                <w:i w:val="0"/>
                <w:color w:val="auto"/>
                <w:sz w:val="16"/>
                <w:szCs w:val="16"/>
              </w:rPr>
              <w:t>carotenid</w:t>
            </w:r>
            <w:proofErr w:type="spellEnd"/>
            <w:r w:rsidRPr="00D4698E">
              <w:rPr>
                <w:rFonts w:asciiTheme="minorHAnsi" w:hAnsiTheme="minorHAnsi" w:cstheme="minorHAnsi"/>
                <w:b w:val="0"/>
                <w:bCs w:val="0"/>
                <w:i w:val="0"/>
                <w:color w:val="auto"/>
                <w:sz w:val="16"/>
                <w:szCs w:val="16"/>
              </w:rPr>
              <w:t xml:space="preserve"> content</w:t>
            </w:r>
          </w:p>
        </w:tc>
        <w:tc>
          <w:tcPr>
            <w:tcW w:w="1814" w:type="dxa"/>
          </w:tcPr>
          <w:p w14:paraId="25A819B3"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293" w:name="_Toc19015289"/>
            <w:bookmarkStart w:id="1294" w:name="_Toc140248587"/>
            <w:r w:rsidRPr="00D4698E">
              <w:rPr>
                <w:rFonts w:asciiTheme="minorHAnsi" w:hAnsiTheme="minorHAnsi" w:cstheme="minorHAnsi"/>
                <w:b w:val="0"/>
                <w:bCs w:val="0"/>
                <w:color w:val="auto"/>
                <w:sz w:val="16"/>
                <w:szCs w:val="16"/>
              </w:rPr>
              <w:t>g.</w:t>
            </w:r>
            <w:proofErr w:type="gramStart"/>
            <w:r w:rsidRPr="00D4698E">
              <w:rPr>
                <w:rFonts w:asciiTheme="minorHAnsi" w:hAnsiTheme="minorHAnsi" w:cstheme="minorHAnsi"/>
                <w:b w:val="0"/>
                <w:bCs w:val="0"/>
                <w:color w:val="auto"/>
                <w:sz w:val="16"/>
                <w:szCs w:val="16"/>
              </w:rPr>
              <w:t>cm-2</w:t>
            </w:r>
            <w:bookmarkEnd w:id="1293"/>
            <w:bookmarkEnd w:id="1294"/>
            <w:proofErr w:type="gramEnd"/>
          </w:p>
        </w:tc>
      </w:tr>
      <w:tr w:rsidR="0097469C" w:rsidRPr="00D4698E" w14:paraId="3336FE62" w14:textId="77777777" w:rsidTr="00A36C2B">
        <w:trPr>
          <w:trHeight w:val="371"/>
        </w:trPr>
        <w:tc>
          <w:tcPr>
            <w:tcW w:w="0" w:type="auto"/>
          </w:tcPr>
          <w:p w14:paraId="2BDE525C"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295" w:name="_Toc19015290"/>
            <w:bookmarkStart w:id="1296" w:name="_Toc140248588"/>
            <w:r w:rsidRPr="00D4698E">
              <w:rPr>
                <w:rFonts w:asciiTheme="minorHAnsi" w:hAnsiTheme="minorHAnsi" w:cstheme="minorHAnsi"/>
                <w:b w:val="0"/>
                <w:bCs w:val="0"/>
                <w:color w:val="auto"/>
                <w:sz w:val="16"/>
                <w:szCs w:val="16"/>
              </w:rPr>
              <w:t>CCC</w:t>
            </w:r>
            <w:bookmarkEnd w:id="1295"/>
            <w:bookmarkEnd w:id="1296"/>
          </w:p>
        </w:tc>
        <w:tc>
          <w:tcPr>
            <w:tcW w:w="4142" w:type="dxa"/>
          </w:tcPr>
          <w:p w14:paraId="0B0A646C"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297" w:name="_Toc19015291"/>
            <w:bookmarkStart w:id="1298" w:name="_Toc140248589"/>
            <w:r w:rsidRPr="00D4698E">
              <w:rPr>
                <w:rFonts w:asciiTheme="minorHAnsi" w:hAnsiTheme="minorHAnsi" w:cstheme="minorHAnsi"/>
                <w:b w:val="0"/>
                <w:bCs w:val="0"/>
                <w:color w:val="auto"/>
                <w:sz w:val="16"/>
                <w:szCs w:val="16"/>
              </w:rPr>
              <w:t>Canopy chlorophyll content</w:t>
            </w:r>
            <w:bookmarkEnd w:id="1297"/>
            <w:bookmarkEnd w:id="1298"/>
          </w:p>
        </w:tc>
        <w:tc>
          <w:tcPr>
            <w:tcW w:w="1814" w:type="dxa"/>
          </w:tcPr>
          <w:p w14:paraId="28BB4446"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299" w:name="_Toc19015292"/>
            <w:bookmarkStart w:id="1300" w:name="_Toc140248590"/>
            <w:r w:rsidRPr="00D4698E">
              <w:rPr>
                <w:rFonts w:asciiTheme="minorHAnsi" w:hAnsiTheme="minorHAnsi" w:cstheme="minorHAnsi"/>
                <w:b w:val="0"/>
                <w:bCs w:val="0"/>
                <w:color w:val="auto"/>
                <w:sz w:val="16"/>
                <w:szCs w:val="16"/>
              </w:rPr>
              <w:t>µg.</w:t>
            </w:r>
            <w:proofErr w:type="gramStart"/>
            <w:r w:rsidRPr="00D4698E">
              <w:rPr>
                <w:rFonts w:asciiTheme="minorHAnsi" w:hAnsiTheme="minorHAnsi" w:cstheme="minorHAnsi"/>
                <w:b w:val="0"/>
                <w:bCs w:val="0"/>
                <w:color w:val="auto"/>
                <w:sz w:val="16"/>
                <w:szCs w:val="16"/>
              </w:rPr>
              <w:t>cm-2</w:t>
            </w:r>
            <w:bookmarkEnd w:id="1299"/>
            <w:bookmarkEnd w:id="1300"/>
            <w:proofErr w:type="gramEnd"/>
          </w:p>
        </w:tc>
      </w:tr>
      <w:tr w:rsidR="0097469C" w:rsidRPr="00D4698E" w14:paraId="24DC9191" w14:textId="77777777" w:rsidTr="00A36C2B">
        <w:trPr>
          <w:trHeight w:val="371"/>
        </w:trPr>
        <w:tc>
          <w:tcPr>
            <w:tcW w:w="0" w:type="auto"/>
          </w:tcPr>
          <w:p w14:paraId="5FC9BDFB"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01" w:name="_Toc19015293"/>
            <w:bookmarkStart w:id="1302" w:name="_Toc140248591"/>
            <w:proofErr w:type="spellStart"/>
            <w:r w:rsidRPr="00D4698E">
              <w:rPr>
                <w:rFonts w:asciiTheme="minorHAnsi" w:hAnsiTheme="minorHAnsi" w:cstheme="minorHAnsi"/>
                <w:b w:val="0"/>
                <w:bCs w:val="0"/>
                <w:color w:val="auto"/>
                <w:sz w:val="16"/>
                <w:szCs w:val="16"/>
              </w:rPr>
              <w:t>Cdm</w:t>
            </w:r>
            <w:bookmarkEnd w:id="1301"/>
            <w:bookmarkEnd w:id="1302"/>
            <w:proofErr w:type="spellEnd"/>
          </w:p>
        </w:tc>
        <w:tc>
          <w:tcPr>
            <w:tcW w:w="4142" w:type="dxa"/>
          </w:tcPr>
          <w:p w14:paraId="598A31DB" w14:textId="77777777" w:rsidR="0097469C" w:rsidRPr="00D4698E" w:rsidRDefault="0097469C" w:rsidP="00A36C2B">
            <w:pPr>
              <w:pStyle w:val="Heading4"/>
              <w:spacing w:before="0" w:after="160"/>
              <w:rPr>
                <w:rFonts w:asciiTheme="minorHAnsi" w:hAnsiTheme="minorHAnsi" w:cstheme="minorHAnsi"/>
                <w:b w:val="0"/>
                <w:bCs w:val="0"/>
                <w:i w:val="0"/>
                <w:color w:val="auto"/>
                <w:sz w:val="16"/>
                <w:szCs w:val="16"/>
              </w:rPr>
            </w:pPr>
            <w:r w:rsidRPr="00D4698E">
              <w:rPr>
                <w:rFonts w:asciiTheme="minorHAnsi" w:hAnsiTheme="minorHAnsi" w:cstheme="minorHAnsi"/>
                <w:b w:val="0"/>
                <w:bCs w:val="0"/>
                <w:i w:val="0"/>
                <w:color w:val="auto"/>
                <w:sz w:val="16"/>
                <w:szCs w:val="16"/>
              </w:rPr>
              <w:t>Leaf dry matter content</w:t>
            </w:r>
          </w:p>
        </w:tc>
        <w:tc>
          <w:tcPr>
            <w:tcW w:w="1814" w:type="dxa"/>
          </w:tcPr>
          <w:p w14:paraId="25A77913"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03" w:name="_Toc19015294"/>
            <w:bookmarkStart w:id="1304" w:name="_Toc140248592"/>
            <w:r w:rsidRPr="00D4698E">
              <w:rPr>
                <w:rFonts w:asciiTheme="minorHAnsi" w:hAnsiTheme="minorHAnsi" w:cstheme="minorHAnsi"/>
                <w:b w:val="0"/>
                <w:bCs w:val="0"/>
                <w:color w:val="auto"/>
                <w:sz w:val="16"/>
                <w:szCs w:val="16"/>
              </w:rPr>
              <w:t>g.</w:t>
            </w:r>
            <w:proofErr w:type="gramStart"/>
            <w:r w:rsidRPr="00D4698E">
              <w:rPr>
                <w:rFonts w:asciiTheme="minorHAnsi" w:hAnsiTheme="minorHAnsi" w:cstheme="minorHAnsi"/>
                <w:b w:val="0"/>
                <w:bCs w:val="0"/>
                <w:color w:val="auto"/>
                <w:sz w:val="16"/>
                <w:szCs w:val="16"/>
              </w:rPr>
              <w:t>cm-2</w:t>
            </w:r>
            <w:bookmarkEnd w:id="1303"/>
            <w:bookmarkEnd w:id="1304"/>
            <w:proofErr w:type="gramEnd"/>
          </w:p>
        </w:tc>
      </w:tr>
      <w:tr w:rsidR="0097469C" w:rsidRPr="00D4698E" w14:paraId="7CBDAD97" w14:textId="77777777" w:rsidTr="00A36C2B">
        <w:trPr>
          <w:trHeight w:val="371"/>
        </w:trPr>
        <w:tc>
          <w:tcPr>
            <w:tcW w:w="0" w:type="auto"/>
          </w:tcPr>
          <w:p w14:paraId="3CC91BFA"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05" w:name="_Toc19015295"/>
            <w:bookmarkStart w:id="1306" w:name="_Toc140248593"/>
            <w:r w:rsidRPr="00D4698E">
              <w:rPr>
                <w:rFonts w:asciiTheme="minorHAnsi" w:hAnsiTheme="minorHAnsi" w:cstheme="minorHAnsi"/>
                <w:b w:val="0"/>
                <w:bCs w:val="0"/>
                <w:color w:val="auto"/>
                <w:sz w:val="16"/>
                <w:szCs w:val="16"/>
              </w:rPr>
              <w:t>CH20</w:t>
            </w:r>
            <w:bookmarkEnd w:id="1305"/>
            <w:bookmarkEnd w:id="1306"/>
          </w:p>
        </w:tc>
        <w:tc>
          <w:tcPr>
            <w:tcW w:w="4142" w:type="dxa"/>
          </w:tcPr>
          <w:p w14:paraId="0A43176C" w14:textId="77777777" w:rsidR="0097469C" w:rsidRPr="00D4698E" w:rsidRDefault="0097469C" w:rsidP="00A36C2B">
            <w:pPr>
              <w:pStyle w:val="Heading3"/>
              <w:spacing w:before="0" w:after="160"/>
              <w:rPr>
                <w:rFonts w:asciiTheme="minorHAnsi" w:hAnsiTheme="minorHAnsi" w:cstheme="minorHAnsi"/>
                <w:b w:val="0"/>
                <w:bCs w:val="0"/>
                <w:color w:val="auto"/>
                <w:sz w:val="16"/>
                <w:szCs w:val="16"/>
              </w:rPr>
            </w:pPr>
            <w:bookmarkStart w:id="1307" w:name="_Toc19015296"/>
            <w:bookmarkStart w:id="1308" w:name="_Toc140248594"/>
            <w:r w:rsidRPr="00D4698E">
              <w:rPr>
                <w:rFonts w:asciiTheme="minorHAnsi" w:hAnsiTheme="minorHAnsi" w:cstheme="minorHAnsi"/>
                <w:b w:val="0"/>
                <w:bCs w:val="0"/>
                <w:color w:val="auto"/>
                <w:sz w:val="16"/>
                <w:szCs w:val="16"/>
              </w:rPr>
              <w:t>Water vapour concentration</w:t>
            </w:r>
            <w:bookmarkEnd w:id="1307"/>
            <w:bookmarkEnd w:id="1308"/>
          </w:p>
        </w:tc>
        <w:tc>
          <w:tcPr>
            <w:tcW w:w="1814" w:type="dxa"/>
          </w:tcPr>
          <w:p w14:paraId="4AE6364B"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09" w:name="_Toc19015297"/>
            <w:bookmarkStart w:id="1310" w:name="_Toc140248595"/>
            <w:r w:rsidRPr="00D4698E">
              <w:rPr>
                <w:rFonts w:asciiTheme="minorHAnsi" w:hAnsiTheme="minorHAnsi" w:cstheme="minorHAnsi"/>
                <w:b w:val="0"/>
                <w:bCs w:val="0"/>
                <w:color w:val="auto"/>
                <w:sz w:val="16"/>
                <w:szCs w:val="16"/>
              </w:rPr>
              <w:t>g.</w:t>
            </w:r>
            <w:proofErr w:type="gramStart"/>
            <w:r w:rsidRPr="00D4698E">
              <w:rPr>
                <w:rFonts w:asciiTheme="minorHAnsi" w:hAnsiTheme="minorHAnsi" w:cstheme="minorHAnsi"/>
                <w:b w:val="0"/>
                <w:bCs w:val="0"/>
                <w:color w:val="auto"/>
                <w:sz w:val="16"/>
                <w:szCs w:val="16"/>
              </w:rPr>
              <w:t>cm-2</w:t>
            </w:r>
            <w:bookmarkEnd w:id="1309"/>
            <w:bookmarkEnd w:id="1310"/>
            <w:proofErr w:type="gramEnd"/>
          </w:p>
        </w:tc>
      </w:tr>
      <w:tr w:rsidR="0097469C" w:rsidRPr="00D4698E" w14:paraId="4E89B28A" w14:textId="77777777" w:rsidTr="00A36C2B">
        <w:trPr>
          <w:trHeight w:val="371"/>
        </w:trPr>
        <w:tc>
          <w:tcPr>
            <w:tcW w:w="0" w:type="auto"/>
          </w:tcPr>
          <w:p w14:paraId="13B96B9A"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11" w:name="_Toc19015298"/>
            <w:bookmarkStart w:id="1312" w:name="_Toc140248596"/>
            <w:r w:rsidRPr="00D4698E">
              <w:rPr>
                <w:rFonts w:asciiTheme="minorHAnsi" w:hAnsiTheme="minorHAnsi" w:cstheme="minorHAnsi"/>
                <w:b w:val="0"/>
                <w:bCs w:val="0"/>
                <w:color w:val="auto"/>
                <w:sz w:val="16"/>
                <w:szCs w:val="16"/>
              </w:rPr>
              <w:t>CO</w:t>
            </w:r>
            <w:bookmarkEnd w:id="1311"/>
            <w:bookmarkEnd w:id="1312"/>
          </w:p>
        </w:tc>
        <w:tc>
          <w:tcPr>
            <w:tcW w:w="4142" w:type="dxa"/>
          </w:tcPr>
          <w:p w14:paraId="4B619C3B" w14:textId="77777777" w:rsidR="0097469C" w:rsidRPr="00D4698E" w:rsidRDefault="0097469C" w:rsidP="00A36C2B">
            <w:pPr>
              <w:pStyle w:val="Heading4"/>
              <w:spacing w:before="0" w:after="160"/>
              <w:rPr>
                <w:rFonts w:asciiTheme="minorHAnsi" w:hAnsiTheme="minorHAnsi" w:cstheme="minorHAnsi"/>
                <w:b w:val="0"/>
                <w:bCs w:val="0"/>
                <w:i w:val="0"/>
                <w:color w:val="auto"/>
                <w:sz w:val="16"/>
                <w:szCs w:val="16"/>
              </w:rPr>
            </w:pPr>
            <w:r w:rsidRPr="00D4698E">
              <w:rPr>
                <w:rFonts w:asciiTheme="minorHAnsi" w:hAnsiTheme="minorHAnsi" w:cstheme="minorHAnsi"/>
                <w:b w:val="0"/>
                <w:bCs w:val="0"/>
                <w:i w:val="0"/>
                <w:color w:val="auto"/>
                <w:sz w:val="16"/>
                <w:szCs w:val="16"/>
              </w:rPr>
              <w:t>ozone concentration</w:t>
            </w:r>
          </w:p>
        </w:tc>
        <w:tc>
          <w:tcPr>
            <w:tcW w:w="1814" w:type="dxa"/>
          </w:tcPr>
          <w:p w14:paraId="7AB3607E"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13" w:name="_Toc19015299"/>
            <w:bookmarkStart w:id="1314" w:name="_Toc140248597"/>
            <w:r w:rsidRPr="00D4698E">
              <w:rPr>
                <w:rFonts w:asciiTheme="minorHAnsi" w:hAnsiTheme="minorHAnsi" w:cstheme="minorHAnsi"/>
                <w:b w:val="0"/>
                <w:bCs w:val="0"/>
                <w:color w:val="auto"/>
                <w:sz w:val="16"/>
                <w:szCs w:val="16"/>
              </w:rPr>
              <w:t>mol</w:t>
            </w:r>
            <w:bookmarkEnd w:id="1313"/>
            <w:bookmarkEnd w:id="1314"/>
          </w:p>
        </w:tc>
      </w:tr>
      <w:tr w:rsidR="0097469C" w:rsidRPr="00D4698E" w14:paraId="05F643FE" w14:textId="77777777" w:rsidTr="00A36C2B">
        <w:trPr>
          <w:trHeight w:val="371"/>
        </w:trPr>
        <w:tc>
          <w:tcPr>
            <w:tcW w:w="0" w:type="auto"/>
          </w:tcPr>
          <w:p w14:paraId="13934036" w14:textId="77777777" w:rsidR="0097469C" w:rsidRPr="00D4698E" w:rsidRDefault="0097469C" w:rsidP="00A36C2B">
            <w:pPr>
              <w:rPr>
                <w:rFonts w:cstheme="minorHAnsi"/>
                <w:sz w:val="16"/>
                <w:szCs w:val="16"/>
              </w:rPr>
            </w:pPr>
            <w:r w:rsidRPr="00D4698E">
              <w:rPr>
                <w:rFonts w:cstheme="minorHAnsi"/>
                <w:sz w:val="16"/>
                <w:szCs w:val="16"/>
              </w:rPr>
              <w:t>Crop</w:t>
            </w:r>
          </w:p>
        </w:tc>
        <w:tc>
          <w:tcPr>
            <w:tcW w:w="4142" w:type="dxa"/>
          </w:tcPr>
          <w:p w14:paraId="1313168F" w14:textId="77777777" w:rsidR="0097469C" w:rsidRPr="00D4698E" w:rsidRDefault="0097469C" w:rsidP="00A36C2B">
            <w:pPr>
              <w:rPr>
                <w:rFonts w:cstheme="minorHAnsi"/>
                <w:sz w:val="16"/>
                <w:szCs w:val="16"/>
              </w:rPr>
            </w:pPr>
            <w:r w:rsidRPr="00D4698E">
              <w:rPr>
                <w:rFonts w:cstheme="minorHAnsi"/>
                <w:sz w:val="16"/>
                <w:szCs w:val="16"/>
              </w:rPr>
              <w:t>Cropland</w:t>
            </w:r>
          </w:p>
        </w:tc>
        <w:tc>
          <w:tcPr>
            <w:tcW w:w="1814" w:type="dxa"/>
          </w:tcPr>
          <w:p w14:paraId="5E55359A" w14:textId="77777777" w:rsidR="0097469C" w:rsidRPr="00D4698E" w:rsidRDefault="0097469C" w:rsidP="00A36C2B">
            <w:pPr>
              <w:rPr>
                <w:rFonts w:cstheme="minorHAnsi"/>
                <w:sz w:val="16"/>
                <w:szCs w:val="16"/>
              </w:rPr>
            </w:pPr>
            <w:r w:rsidRPr="00D4698E">
              <w:rPr>
                <w:rFonts w:cstheme="minorHAnsi"/>
                <w:sz w:val="16"/>
                <w:szCs w:val="16"/>
              </w:rPr>
              <w:t>Nominal</w:t>
            </w:r>
          </w:p>
        </w:tc>
      </w:tr>
      <w:tr w:rsidR="0097469C" w:rsidRPr="00D4698E" w14:paraId="74917538" w14:textId="77777777" w:rsidTr="00A36C2B">
        <w:trPr>
          <w:trHeight w:val="371"/>
        </w:trPr>
        <w:tc>
          <w:tcPr>
            <w:tcW w:w="0" w:type="auto"/>
          </w:tcPr>
          <w:p w14:paraId="539B2217"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15" w:name="_Toc19015300"/>
            <w:bookmarkStart w:id="1316" w:name="_Toc140248598"/>
            <w:proofErr w:type="spellStart"/>
            <w:r w:rsidRPr="00D4698E">
              <w:rPr>
                <w:rFonts w:asciiTheme="minorHAnsi" w:hAnsiTheme="minorHAnsi" w:cstheme="minorHAnsi"/>
                <w:b w:val="0"/>
                <w:bCs w:val="0"/>
                <w:color w:val="auto"/>
                <w:sz w:val="16"/>
                <w:szCs w:val="16"/>
              </w:rPr>
              <w:t>Cw</w:t>
            </w:r>
            <w:bookmarkEnd w:id="1315"/>
            <w:bookmarkEnd w:id="1316"/>
            <w:proofErr w:type="spellEnd"/>
          </w:p>
        </w:tc>
        <w:tc>
          <w:tcPr>
            <w:tcW w:w="4142" w:type="dxa"/>
          </w:tcPr>
          <w:p w14:paraId="0177BCC1" w14:textId="77777777" w:rsidR="0097469C" w:rsidRPr="00D4698E" w:rsidRDefault="0097469C" w:rsidP="00A36C2B">
            <w:pPr>
              <w:pStyle w:val="Heading4"/>
              <w:spacing w:before="0" w:after="160"/>
              <w:rPr>
                <w:rFonts w:asciiTheme="minorHAnsi" w:hAnsiTheme="minorHAnsi" w:cstheme="minorHAnsi"/>
                <w:b w:val="0"/>
                <w:bCs w:val="0"/>
                <w:i w:val="0"/>
                <w:color w:val="auto"/>
                <w:sz w:val="16"/>
                <w:szCs w:val="16"/>
              </w:rPr>
            </w:pPr>
            <w:r w:rsidRPr="00D4698E">
              <w:rPr>
                <w:rFonts w:asciiTheme="minorHAnsi" w:hAnsiTheme="minorHAnsi" w:cstheme="minorHAnsi"/>
                <w:b w:val="0"/>
                <w:bCs w:val="0"/>
                <w:i w:val="0"/>
                <w:color w:val="auto"/>
                <w:sz w:val="16"/>
                <w:szCs w:val="16"/>
              </w:rPr>
              <w:t>Leaf water content</w:t>
            </w:r>
          </w:p>
        </w:tc>
        <w:tc>
          <w:tcPr>
            <w:tcW w:w="1814" w:type="dxa"/>
          </w:tcPr>
          <w:p w14:paraId="6990D6E8"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17" w:name="_Toc19015301"/>
            <w:bookmarkStart w:id="1318" w:name="_Toc140248599"/>
            <w:r w:rsidRPr="00D4698E">
              <w:rPr>
                <w:rFonts w:asciiTheme="minorHAnsi" w:hAnsiTheme="minorHAnsi" w:cstheme="minorHAnsi"/>
                <w:b w:val="0"/>
                <w:bCs w:val="0"/>
                <w:color w:val="auto"/>
                <w:sz w:val="16"/>
                <w:szCs w:val="16"/>
              </w:rPr>
              <w:t>µg.</w:t>
            </w:r>
            <w:proofErr w:type="gramStart"/>
            <w:r w:rsidRPr="00D4698E">
              <w:rPr>
                <w:rFonts w:asciiTheme="minorHAnsi" w:hAnsiTheme="minorHAnsi" w:cstheme="minorHAnsi"/>
                <w:b w:val="0"/>
                <w:bCs w:val="0"/>
                <w:color w:val="auto"/>
                <w:sz w:val="16"/>
                <w:szCs w:val="16"/>
              </w:rPr>
              <w:t>cm-2</w:t>
            </w:r>
            <w:bookmarkEnd w:id="1317"/>
            <w:bookmarkEnd w:id="1318"/>
            <w:proofErr w:type="gramEnd"/>
          </w:p>
        </w:tc>
      </w:tr>
      <w:tr w:rsidR="0097469C" w:rsidRPr="00D4698E" w14:paraId="4413946D" w14:textId="77777777" w:rsidTr="00A36C2B">
        <w:trPr>
          <w:trHeight w:val="371"/>
        </w:trPr>
        <w:tc>
          <w:tcPr>
            <w:tcW w:w="0" w:type="auto"/>
          </w:tcPr>
          <w:p w14:paraId="0B4AE314"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19" w:name="_Toc19015302"/>
            <w:bookmarkStart w:id="1320" w:name="_Toc140248600"/>
            <w:r w:rsidRPr="00D4698E">
              <w:rPr>
                <w:rFonts w:asciiTheme="minorHAnsi" w:hAnsiTheme="minorHAnsi" w:cstheme="minorHAnsi"/>
                <w:b w:val="0"/>
                <w:bCs w:val="0"/>
                <w:color w:val="auto"/>
                <w:sz w:val="16"/>
                <w:szCs w:val="16"/>
              </w:rPr>
              <w:t>CWC</w:t>
            </w:r>
            <w:bookmarkEnd w:id="1319"/>
            <w:bookmarkEnd w:id="1320"/>
          </w:p>
        </w:tc>
        <w:tc>
          <w:tcPr>
            <w:tcW w:w="4142" w:type="dxa"/>
          </w:tcPr>
          <w:p w14:paraId="52F621F3"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21" w:name="_Toc19015303"/>
            <w:bookmarkStart w:id="1322" w:name="_Toc140248601"/>
            <w:r w:rsidRPr="00D4698E">
              <w:rPr>
                <w:rFonts w:asciiTheme="minorHAnsi" w:hAnsiTheme="minorHAnsi" w:cstheme="minorHAnsi"/>
                <w:b w:val="0"/>
                <w:bCs w:val="0"/>
                <w:color w:val="auto"/>
                <w:sz w:val="16"/>
                <w:szCs w:val="16"/>
              </w:rPr>
              <w:t>Campy water content</w:t>
            </w:r>
            <w:bookmarkEnd w:id="1321"/>
            <w:bookmarkEnd w:id="1322"/>
          </w:p>
        </w:tc>
        <w:tc>
          <w:tcPr>
            <w:tcW w:w="1814" w:type="dxa"/>
          </w:tcPr>
          <w:p w14:paraId="47813D25"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23" w:name="_Toc19015304"/>
            <w:bookmarkStart w:id="1324" w:name="_Toc140248602"/>
            <w:r w:rsidRPr="00D4698E">
              <w:rPr>
                <w:rFonts w:asciiTheme="minorHAnsi" w:hAnsiTheme="minorHAnsi" w:cstheme="minorHAnsi"/>
                <w:b w:val="0"/>
                <w:bCs w:val="0"/>
                <w:color w:val="auto"/>
                <w:sz w:val="16"/>
                <w:szCs w:val="16"/>
              </w:rPr>
              <w:t>g.</w:t>
            </w:r>
            <w:proofErr w:type="gramStart"/>
            <w:r w:rsidRPr="00D4698E">
              <w:rPr>
                <w:rFonts w:asciiTheme="minorHAnsi" w:hAnsiTheme="minorHAnsi" w:cstheme="minorHAnsi"/>
                <w:b w:val="0"/>
                <w:bCs w:val="0"/>
                <w:color w:val="auto"/>
                <w:sz w:val="16"/>
                <w:szCs w:val="16"/>
              </w:rPr>
              <w:t>cm-2</w:t>
            </w:r>
            <w:bookmarkEnd w:id="1323"/>
            <w:bookmarkEnd w:id="1324"/>
            <w:proofErr w:type="gramEnd"/>
          </w:p>
        </w:tc>
      </w:tr>
      <w:tr w:rsidR="0097469C" w:rsidRPr="00D4698E" w14:paraId="5F0F6BBC" w14:textId="77777777" w:rsidTr="00A36C2B">
        <w:trPr>
          <w:trHeight w:val="371"/>
        </w:trPr>
        <w:tc>
          <w:tcPr>
            <w:tcW w:w="0" w:type="auto"/>
          </w:tcPr>
          <w:p w14:paraId="3E31E739"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25" w:name="_Toc19015305"/>
            <w:bookmarkStart w:id="1326" w:name="_Toc140248603"/>
            <w:proofErr w:type="spellStart"/>
            <w:r w:rsidRPr="00D4698E">
              <w:rPr>
                <w:rFonts w:asciiTheme="minorHAnsi" w:hAnsiTheme="minorHAnsi" w:cstheme="minorHAnsi"/>
                <w:b w:val="0"/>
                <w:bCs w:val="0"/>
                <w:color w:val="auto"/>
                <w:sz w:val="16"/>
                <w:szCs w:val="16"/>
              </w:rPr>
              <w:t>Cx</w:t>
            </w:r>
            <w:bookmarkEnd w:id="1325"/>
            <w:bookmarkEnd w:id="1326"/>
            <w:proofErr w:type="spellEnd"/>
          </w:p>
        </w:tc>
        <w:tc>
          <w:tcPr>
            <w:tcW w:w="4142" w:type="dxa"/>
          </w:tcPr>
          <w:p w14:paraId="1B805671" w14:textId="77777777" w:rsidR="0097469C" w:rsidRPr="00D4698E" w:rsidRDefault="0097469C" w:rsidP="00A36C2B">
            <w:pPr>
              <w:pStyle w:val="Heading4"/>
              <w:spacing w:before="0" w:after="160"/>
              <w:rPr>
                <w:rFonts w:asciiTheme="minorHAnsi" w:hAnsiTheme="minorHAnsi" w:cstheme="minorHAnsi"/>
                <w:b w:val="0"/>
                <w:bCs w:val="0"/>
                <w:i w:val="0"/>
                <w:color w:val="auto"/>
                <w:sz w:val="16"/>
                <w:szCs w:val="16"/>
              </w:rPr>
            </w:pPr>
            <w:r w:rsidRPr="00D4698E">
              <w:rPr>
                <w:rFonts w:asciiTheme="minorHAnsi" w:hAnsiTheme="minorHAnsi" w:cstheme="minorHAnsi"/>
                <w:b w:val="0"/>
                <w:bCs w:val="0"/>
                <w:i w:val="0"/>
                <w:color w:val="auto"/>
                <w:sz w:val="16"/>
                <w:szCs w:val="16"/>
              </w:rPr>
              <w:t>Leaf Xanthophyll content</w:t>
            </w:r>
          </w:p>
        </w:tc>
        <w:tc>
          <w:tcPr>
            <w:tcW w:w="1814" w:type="dxa"/>
          </w:tcPr>
          <w:p w14:paraId="2580F3A3"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27" w:name="_Toc19015306"/>
            <w:bookmarkStart w:id="1328" w:name="_Toc140248604"/>
            <w:r w:rsidRPr="00D4698E">
              <w:rPr>
                <w:rFonts w:asciiTheme="minorHAnsi" w:hAnsiTheme="minorHAnsi" w:cstheme="minorHAnsi"/>
                <w:b w:val="0"/>
                <w:bCs w:val="0"/>
                <w:color w:val="auto"/>
                <w:sz w:val="16"/>
                <w:szCs w:val="16"/>
              </w:rPr>
              <w:t>µg.</w:t>
            </w:r>
            <w:proofErr w:type="gramStart"/>
            <w:r w:rsidRPr="00D4698E">
              <w:rPr>
                <w:rFonts w:asciiTheme="minorHAnsi" w:hAnsiTheme="minorHAnsi" w:cstheme="minorHAnsi"/>
                <w:b w:val="0"/>
                <w:bCs w:val="0"/>
                <w:color w:val="auto"/>
                <w:sz w:val="16"/>
                <w:szCs w:val="16"/>
              </w:rPr>
              <w:t>cm-2</w:t>
            </w:r>
            <w:bookmarkEnd w:id="1327"/>
            <w:bookmarkEnd w:id="1328"/>
            <w:proofErr w:type="gramEnd"/>
          </w:p>
        </w:tc>
      </w:tr>
      <w:tr w:rsidR="0097469C" w:rsidRPr="00D4698E" w14:paraId="3B307B13" w14:textId="77777777" w:rsidTr="00A36C2B">
        <w:trPr>
          <w:trHeight w:val="371"/>
        </w:trPr>
        <w:tc>
          <w:tcPr>
            <w:tcW w:w="0" w:type="auto"/>
          </w:tcPr>
          <w:p w14:paraId="6DA4FBFD"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29" w:name="_Toc19015307"/>
            <w:bookmarkStart w:id="1330" w:name="_Toc140248605"/>
            <w:r w:rsidRPr="00D4698E">
              <w:rPr>
                <w:rFonts w:asciiTheme="minorHAnsi" w:hAnsiTheme="minorHAnsi" w:cstheme="minorHAnsi"/>
                <w:b w:val="0"/>
                <w:bCs w:val="0"/>
                <w:color w:val="auto"/>
                <w:sz w:val="16"/>
                <w:szCs w:val="16"/>
              </w:rPr>
              <w:t>D</w:t>
            </w:r>
            <w:bookmarkEnd w:id="1329"/>
            <w:bookmarkEnd w:id="1330"/>
          </w:p>
        </w:tc>
        <w:tc>
          <w:tcPr>
            <w:tcW w:w="4142" w:type="dxa"/>
          </w:tcPr>
          <w:p w14:paraId="6D63F9F1"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31" w:name="_Toc19015308"/>
            <w:bookmarkStart w:id="1332" w:name="_Toc140248606"/>
            <w:r w:rsidRPr="00D4698E">
              <w:rPr>
                <w:rFonts w:asciiTheme="minorHAnsi" w:hAnsiTheme="minorHAnsi" w:cstheme="minorHAnsi"/>
                <w:b w:val="0"/>
                <w:bCs w:val="0"/>
                <w:color w:val="auto"/>
                <w:sz w:val="16"/>
                <w:szCs w:val="16"/>
              </w:rPr>
              <w:t>Canopy directional scattering factor</w:t>
            </w:r>
            <w:bookmarkEnd w:id="1331"/>
            <w:bookmarkEnd w:id="1332"/>
          </w:p>
        </w:tc>
        <w:tc>
          <w:tcPr>
            <w:tcW w:w="1814" w:type="dxa"/>
          </w:tcPr>
          <w:p w14:paraId="2F787515"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33" w:name="_Toc19015309"/>
            <w:bookmarkStart w:id="1334" w:name="_Toc140248607"/>
            <w:r w:rsidRPr="00D4698E">
              <w:rPr>
                <w:rFonts w:asciiTheme="minorHAnsi" w:hAnsiTheme="minorHAnsi" w:cstheme="minorHAnsi"/>
                <w:b w:val="0"/>
                <w:bCs w:val="0"/>
                <w:color w:val="auto"/>
                <w:sz w:val="16"/>
                <w:szCs w:val="16"/>
              </w:rPr>
              <w:t>DIM</w:t>
            </w:r>
            <w:bookmarkEnd w:id="1333"/>
            <w:bookmarkEnd w:id="1334"/>
          </w:p>
        </w:tc>
      </w:tr>
      <w:tr w:rsidR="0097469C" w:rsidRPr="00D4698E" w14:paraId="2460E61A" w14:textId="77777777" w:rsidTr="00A36C2B">
        <w:trPr>
          <w:trHeight w:val="371"/>
        </w:trPr>
        <w:tc>
          <w:tcPr>
            <w:tcW w:w="0" w:type="auto"/>
          </w:tcPr>
          <w:p w14:paraId="4DEE5694" w14:textId="77777777" w:rsidR="0097469C" w:rsidRPr="00D4698E" w:rsidRDefault="0097469C" w:rsidP="00A36C2B">
            <w:pPr>
              <w:rPr>
                <w:rFonts w:cstheme="minorHAnsi"/>
                <w:sz w:val="16"/>
                <w:szCs w:val="16"/>
              </w:rPr>
            </w:pPr>
            <w:r w:rsidRPr="00D4698E">
              <w:rPr>
                <w:rFonts w:cstheme="minorHAnsi"/>
                <w:sz w:val="16"/>
                <w:szCs w:val="16"/>
              </w:rPr>
              <w:t>DBF</w:t>
            </w:r>
          </w:p>
        </w:tc>
        <w:tc>
          <w:tcPr>
            <w:tcW w:w="4142" w:type="dxa"/>
          </w:tcPr>
          <w:p w14:paraId="4B7C3AF7" w14:textId="77777777" w:rsidR="0097469C" w:rsidRPr="00D4698E" w:rsidRDefault="0097469C" w:rsidP="00A36C2B">
            <w:pPr>
              <w:rPr>
                <w:rFonts w:cstheme="minorHAnsi"/>
                <w:sz w:val="16"/>
                <w:szCs w:val="16"/>
              </w:rPr>
            </w:pPr>
            <w:r w:rsidRPr="00D4698E">
              <w:rPr>
                <w:rFonts w:cstheme="minorHAnsi"/>
                <w:sz w:val="16"/>
                <w:szCs w:val="16"/>
              </w:rPr>
              <w:t>Deciduous Broadleaf Closed Forest</w:t>
            </w:r>
          </w:p>
        </w:tc>
        <w:tc>
          <w:tcPr>
            <w:tcW w:w="1814" w:type="dxa"/>
          </w:tcPr>
          <w:p w14:paraId="77EEEF57" w14:textId="77777777" w:rsidR="0097469C" w:rsidRPr="00D4698E" w:rsidRDefault="0097469C" w:rsidP="00A36C2B">
            <w:pPr>
              <w:rPr>
                <w:rFonts w:cstheme="minorHAnsi"/>
                <w:sz w:val="16"/>
                <w:szCs w:val="16"/>
              </w:rPr>
            </w:pPr>
            <w:r w:rsidRPr="00D4698E">
              <w:rPr>
                <w:rFonts w:cstheme="minorHAnsi"/>
                <w:sz w:val="16"/>
                <w:szCs w:val="16"/>
              </w:rPr>
              <w:t>Nominal</w:t>
            </w:r>
          </w:p>
        </w:tc>
      </w:tr>
      <w:tr w:rsidR="0097469C" w:rsidRPr="00D4698E" w14:paraId="6ED47EA6" w14:textId="77777777" w:rsidTr="00A36C2B">
        <w:trPr>
          <w:trHeight w:val="371"/>
        </w:trPr>
        <w:tc>
          <w:tcPr>
            <w:tcW w:w="0" w:type="auto"/>
          </w:tcPr>
          <w:p w14:paraId="346832E9" w14:textId="77777777" w:rsidR="0097469C" w:rsidRPr="00D4698E" w:rsidRDefault="0097469C" w:rsidP="00A36C2B">
            <w:pPr>
              <w:rPr>
                <w:rFonts w:cstheme="minorHAnsi"/>
                <w:sz w:val="16"/>
                <w:szCs w:val="16"/>
              </w:rPr>
            </w:pPr>
            <w:r w:rsidRPr="00D4698E">
              <w:rPr>
                <w:rFonts w:cstheme="minorHAnsi"/>
                <w:sz w:val="16"/>
                <w:szCs w:val="16"/>
              </w:rPr>
              <w:t>DNF</w:t>
            </w:r>
          </w:p>
        </w:tc>
        <w:tc>
          <w:tcPr>
            <w:tcW w:w="4142" w:type="dxa"/>
          </w:tcPr>
          <w:p w14:paraId="1C75E8B7" w14:textId="77777777" w:rsidR="0097469C" w:rsidRPr="00D4698E" w:rsidRDefault="0097469C" w:rsidP="00A36C2B">
            <w:pPr>
              <w:rPr>
                <w:rFonts w:cstheme="minorHAnsi"/>
                <w:sz w:val="16"/>
                <w:szCs w:val="16"/>
              </w:rPr>
            </w:pPr>
            <w:r w:rsidRPr="00D4698E">
              <w:rPr>
                <w:rFonts w:cstheme="minorHAnsi"/>
                <w:sz w:val="16"/>
                <w:szCs w:val="16"/>
              </w:rPr>
              <w:t>Deciduous Needleleaf forest</w:t>
            </w:r>
          </w:p>
        </w:tc>
        <w:tc>
          <w:tcPr>
            <w:tcW w:w="1814" w:type="dxa"/>
          </w:tcPr>
          <w:p w14:paraId="726D86AD" w14:textId="77777777" w:rsidR="0097469C" w:rsidRPr="00D4698E" w:rsidRDefault="0097469C" w:rsidP="00A36C2B">
            <w:pPr>
              <w:rPr>
                <w:rFonts w:cstheme="minorHAnsi"/>
                <w:sz w:val="16"/>
                <w:szCs w:val="16"/>
              </w:rPr>
            </w:pPr>
            <w:r w:rsidRPr="00D4698E">
              <w:rPr>
                <w:rFonts w:cstheme="minorHAnsi"/>
                <w:sz w:val="16"/>
                <w:szCs w:val="16"/>
              </w:rPr>
              <w:t>Nominal</w:t>
            </w:r>
          </w:p>
        </w:tc>
      </w:tr>
      <w:tr w:rsidR="0097469C" w:rsidRPr="00D4698E" w14:paraId="6490B080" w14:textId="77777777" w:rsidTr="00A36C2B">
        <w:trPr>
          <w:trHeight w:val="371"/>
        </w:trPr>
        <w:tc>
          <w:tcPr>
            <w:tcW w:w="0" w:type="auto"/>
          </w:tcPr>
          <w:p w14:paraId="690BA468"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35" w:name="_Toc19015313"/>
            <w:bookmarkStart w:id="1336" w:name="_Toc140248608"/>
            <w:r w:rsidRPr="00D4698E">
              <w:rPr>
                <w:rFonts w:asciiTheme="minorHAnsi" w:hAnsiTheme="minorHAnsi" w:cstheme="minorHAnsi"/>
                <w:b w:val="0"/>
                <w:bCs w:val="0"/>
                <w:color w:val="auto"/>
                <w:sz w:val="16"/>
                <w:szCs w:val="16"/>
              </w:rPr>
              <w:t>DOY</w:t>
            </w:r>
            <w:bookmarkEnd w:id="1335"/>
            <w:bookmarkEnd w:id="1336"/>
          </w:p>
        </w:tc>
        <w:tc>
          <w:tcPr>
            <w:tcW w:w="4142" w:type="dxa"/>
          </w:tcPr>
          <w:p w14:paraId="7EAF1E97" w14:textId="77777777" w:rsidR="0097469C" w:rsidRPr="00D4698E" w:rsidRDefault="0097469C" w:rsidP="00A36C2B">
            <w:pPr>
              <w:pStyle w:val="Heading4"/>
              <w:spacing w:before="0" w:after="160"/>
              <w:rPr>
                <w:rFonts w:asciiTheme="minorHAnsi" w:hAnsiTheme="minorHAnsi" w:cstheme="minorHAnsi"/>
                <w:b w:val="0"/>
                <w:bCs w:val="0"/>
                <w:i w:val="0"/>
                <w:color w:val="auto"/>
                <w:sz w:val="16"/>
                <w:szCs w:val="16"/>
              </w:rPr>
            </w:pPr>
            <w:r w:rsidRPr="00D4698E">
              <w:rPr>
                <w:rFonts w:asciiTheme="minorHAnsi" w:hAnsiTheme="minorHAnsi" w:cstheme="minorHAnsi"/>
                <w:b w:val="0"/>
                <w:bCs w:val="0"/>
                <w:i w:val="0"/>
                <w:color w:val="auto"/>
                <w:sz w:val="16"/>
                <w:szCs w:val="16"/>
              </w:rPr>
              <w:t>Day of year</w:t>
            </w:r>
          </w:p>
        </w:tc>
        <w:tc>
          <w:tcPr>
            <w:tcW w:w="1814" w:type="dxa"/>
          </w:tcPr>
          <w:p w14:paraId="1F358DE1"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37" w:name="_Toc19015314"/>
            <w:bookmarkStart w:id="1338" w:name="_Toc140248609"/>
            <w:r w:rsidRPr="00D4698E">
              <w:rPr>
                <w:rFonts w:asciiTheme="minorHAnsi" w:hAnsiTheme="minorHAnsi" w:cstheme="minorHAnsi"/>
                <w:b w:val="0"/>
                <w:bCs w:val="0"/>
                <w:color w:val="auto"/>
                <w:sz w:val="16"/>
                <w:szCs w:val="16"/>
              </w:rPr>
              <w:t>Day number</w:t>
            </w:r>
            <w:bookmarkEnd w:id="1337"/>
            <w:bookmarkEnd w:id="1338"/>
          </w:p>
        </w:tc>
      </w:tr>
      <w:tr w:rsidR="0097469C" w:rsidRPr="00D4698E" w14:paraId="75E6791D" w14:textId="77777777" w:rsidTr="00A36C2B">
        <w:trPr>
          <w:trHeight w:val="371"/>
        </w:trPr>
        <w:tc>
          <w:tcPr>
            <w:tcW w:w="0" w:type="auto"/>
          </w:tcPr>
          <w:p w14:paraId="1DD00E72" w14:textId="77777777" w:rsidR="0097469C" w:rsidRPr="00D4698E" w:rsidRDefault="0097469C" w:rsidP="00A36C2B">
            <w:pPr>
              <w:rPr>
                <w:rFonts w:cstheme="minorHAnsi"/>
                <w:sz w:val="16"/>
                <w:szCs w:val="16"/>
              </w:rPr>
            </w:pPr>
            <w:r w:rsidRPr="00D4698E">
              <w:rPr>
                <w:rFonts w:cstheme="minorHAnsi"/>
                <w:sz w:val="16"/>
                <w:szCs w:val="16"/>
              </w:rPr>
              <w:t>EBF</w:t>
            </w:r>
          </w:p>
        </w:tc>
        <w:tc>
          <w:tcPr>
            <w:tcW w:w="4142" w:type="dxa"/>
          </w:tcPr>
          <w:p w14:paraId="51C6ED20" w14:textId="77777777" w:rsidR="0097469C" w:rsidRPr="00D4698E" w:rsidRDefault="0097469C" w:rsidP="00A36C2B">
            <w:pPr>
              <w:rPr>
                <w:rFonts w:cstheme="minorHAnsi"/>
                <w:sz w:val="16"/>
                <w:szCs w:val="16"/>
              </w:rPr>
            </w:pPr>
            <w:r w:rsidRPr="00D4698E">
              <w:rPr>
                <w:rFonts w:cstheme="minorHAnsi"/>
                <w:sz w:val="16"/>
                <w:szCs w:val="16"/>
              </w:rPr>
              <w:t>Evergreen Broadleaf Forest</w:t>
            </w:r>
          </w:p>
        </w:tc>
        <w:tc>
          <w:tcPr>
            <w:tcW w:w="1814" w:type="dxa"/>
          </w:tcPr>
          <w:p w14:paraId="5783C9ED" w14:textId="77777777" w:rsidR="0097469C" w:rsidRPr="00D4698E" w:rsidRDefault="0097469C" w:rsidP="00A36C2B">
            <w:pPr>
              <w:rPr>
                <w:rFonts w:cstheme="minorHAnsi"/>
                <w:sz w:val="16"/>
                <w:szCs w:val="16"/>
              </w:rPr>
            </w:pPr>
            <w:r w:rsidRPr="00D4698E">
              <w:rPr>
                <w:rFonts w:cstheme="minorHAnsi"/>
                <w:sz w:val="16"/>
                <w:szCs w:val="16"/>
              </w:rPr>
              <w:t>Nominal</w:t>
            </w:r>
          </w:p>
        </w:tc>
      </w:tr>
      <w:tr w:rsidR="0097469C" w:rsidRPr="00D4698E" w14:paraId="6FBF7DA3" w14:textId="77777777" w:rsidTr="00A36C2B">
        <w:trPr>
          <w:trHeight w:val="371"/>
        </w:trPr>
        <w:tc>
          <w:tcPr>
            <w:tcW w:w="0" w:type="auto"/>
          </w:tcPr>
          <w:p w14:paraId="25C13C95" w14:textId="77777777" w:rsidR="0097469C" w:rsidRPr="00D4698E" w:rsidRDefault="0097469C" w:rsidP="00A36C2B">
            <w:pPr>
              <w:rPr>
                <w:rFonts w:cstheme="minorHAnsi"/>
                <w:sz w:val="16"/>
                <w:szCs w:val="16"/>
              </w:rPr>
            </w:pPr>
            <w:r w:rsidRPr="00D4698E">
              <w:rPr>
                <w:rFonts w:cstheme="minorHAnsi"/>
                <w:sz w:val="16"/>
                <w:szCs w:val="16"/>
              </w:rPr>
              <w:t>ENF</w:t>
            </w:r>
          </w:p>
        </w:tc>
        <w:tc>
          <w:tcPr>
            <w:tcW w:w="4142" w:type="dxa"/>
          </w:tcPr>
          <w:p w14:paraId="013DDB1A" w14:textId="77777777" w:rsidR="0097469C" w:rsidRPr="00D4698E" w:rsidRDefault="0097469C" w:rsidP="00A36C2B">
            <w:pPr>
              <w:rPr>
                <w:rFonts w:cstheme="minorHAnsi"/>
                <w:sz w:val="16"/>
                <w:szCs w:val="16"/>
              </w:rPr>
            </w:pPr>
            <w:r w:rsidRPr="00D4698E">
              <w:rPr>
                <w:rFonts w:cstheme="minorHAnsi"/>
                <w:sz w:val="16"/>
                <w:szCs w:val="16"/>
              </w:rPr>
              <w:t>Evergreen Needleleaf forest</w:t>
            </w:r>
          </w:p>
        </w:tc>
        <w:tc>
          <w:tcPr>
            <w:tcW w:w="1814" w:type="dxa"/>
          </w:tcPr>
          <w:p w14:paraId="3D0B260C" w14:textId="77777777" w:rsidR="0097469C" w:rsidRPr="00D4698E" w:rsidRDefault="0097469C" w:rsidP="00A36C2B">
            <w:pPr>
              <w:rPr>
                <w:rFonts w:cstheme="minorHAnsi"/>
                <w:sz w:val="16"/>
                <w:szCs w:val="16"/>
              </w:rPr>
            </w:pPr>
            <w:r w:rsidRPr="00D4698E">
              <w:rPr>
                <w:rFonts w:cstheme="minorHAnsi"/>
                <w:sz w:val="16"/>
                <w:szCs w:val="16"/>
              </w:rPr>
              <w:t>Nominal</w:t>
            </w:r>
          </w:p>
        </w:tc>
      </w:tr>
      <w:tr w:rsidR="0097469C" w:rsidRPr="00D4698E" w14:paraId="754F0ABD" w14:textId="77777777" w:rsidTr="00A36C2B">
        <w:trPr>
          <w:trHeight w:val="371"/>
        </w:trPr>
        <w:tc>
          <w:tcPr>
            <w:tcW w:w="0" w:type="auto"/>
          </w:tcPr>
          <w:p w14:paraId="2043D55F"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39" w:name="_Toc19015315"/>
            <w:bookmarkStart w:id="1340" w:name="_Toc140248610"/>
            <w:r w:rsidRPr="00D4698E">
              <w:rPr>
                <w:rFonts w:asciiTheme="minorHAnsi" w:hAnsiTheme="minorHAnsi" w:cstheme="minorHAnsi"/>
                <w:b w:val="0"/>
                <w:bCs w:val="0"/>
                <w:color w:val="auto"/>
                <w:sz w:val="16"/>
                <w:szCs w:val="16"/>
              </w:rPr>
              <w:t>fAPAR</w:t>
            </w:r>
            <w:bookmarkEnd w:id="1339"/>
            <w:bookmarkEnd w:id="1340"/>
          </w:p>
        </w:tc>
        <w:tc>
          <w:tcPr>
            <w:tcW w:w="4142" w:type="dxa"/>
          </w:tcPr>
          <w:p w14:paraId="655D5A6D"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41" w:name="_Toc19015316"/>
            <w:bookmarkStart w:id="1342" w:name="_Toc140248611"/>
            <w:r w:rsidRPr="00D4698E">
              <w:rPr>
                <w:rFonts w:asciiTheme="minorHAnsi" w:hAnsiTheme="minorHAnsi" w:cstheme="minorHAnsi"/>
                <w:b w:val="0"/>
                <w:bCs w:val="0"/>
                <w:color w:val="auto"/>
                <w:sz w:val="16"/>
                <w:szCs w:val="16"/>
              </w:rPr>
              <w:t>Fraction absorbed photosynthetically active radiation</w:t>
            </w:r>
            <w:bookmarkEnd w:id="1341"/>
            <w:bookmarkEnd w:id="1342"/>
          </w:p>
        </w:tc>
        <w:tc>
          <w:tcPr>
            <w:tcW w:w="1814" w:type="dxa"/>
          </w:tcPr>
          <w:p w14:paraId="4962FB49"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43" w:name="_Toc19015317"/>
            <w:bookmarkStart w:id="1344" w:name="_Toc140248612"/>
            <w:r w:rsidRPr="00D4698E">
              <w:rPr>
                <w:rFonts w:asciiTheme="minorHAnsi" w:hAnsiTheme="minorHAnsi" w:cstheme="minorHAnsi"/>
                <w:b w:val="0"/>
                <w:bCs w:val="0"/>
                <w:color w:val="auto"/>
                <w:sz w:val="16"/>
                <w:szCs w:val="16"/>
              </w:rPr>
              <w:t>DIM (0-1</w:t>
            </w:r>
            <w:bookmarkEnd w:id="1343"/>
            <w:r w:rsidRPr="00D4698E">
              <w:rPr>
                <w:rFonts w:asciiTheme="minorHAnsi" w:hAnsiTheme="minorHAnsi" w:cstheme="minorHAnsi"/>
                <w:b w:val="0"/>
                <w:bCs w:val="0"/>
                <w:color w:val="auto"/>
                <w:sz w:val="16"/>
                <w:szCs w:val="16"/>
              </w:rPr>
              <w:t>)</w:t>
            </w:r>
            <w:bookmarkEnd w:id="1344"/>
          </w:p>
        </w:tc>
      </w:tr>
      <w:tr w:rsidR="0097469C" w:rsidRPr="00D4698E" w14:paraId="03F4C812" w14:textId="77777777" w:rsidTr="00A36C2B">
        <w:trPr>
          <w:trHeight w:val="371"/>
        </w:trPr>
        <w:tc>
          <w:tcPr>
            <w:tcW w:w="0" w:type="auto"/>
          </w:tcPr>
          <w:p w14:paraId="745BF216"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45" w:name="_Toc19015318"/>
            <w:bookmarkStart w:id="1346" w:name="_Toc140248613"/>
            <w:r w:rsidRPr="00D4698E">
              <w:rPr>
                <w:rFonts w:asciiTheme="minorHAnsi" w:hAnsiTheme="minorHAnsi" w:cstheme="minorHAnsi"/>
                <w:b w:val="0"/>
                <w:bCs w:val="0"/>
                <w:color w:val="auto"/>
                <w:sz w:val="16"/>
                <w:szCs w:val="16"/>
              </w:rPr>
              <w:t>fCOVER</w:t>
            </w:r>
            <w:bookmarkEnd w:id="1345"/>
            <w:bookmarkEnd w:id="1346"/>
          </w:p>
        </w:tc>
        <w:tc>
          <w:tcPr>
            <w:tcW w:w="4142" w:type="dxa"/>
          </w:tcPr>
          <w:p w14:paraId="066338E5"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47" w:name="_Toc19015319"/>
            <w:bookmarkStart w:id="1348" w:name="_Toc140248614"/>
            <w:r w:rsidRPr="00D4698E">
              <w:rPr>
                <w:rFonts w:asciiTheme="minorHAnsi" w:hAnsiTheme="minorHAnsi" w:cstheme="minorHAnsi"/>
                <w:b w:val="0"/>
                <w:bCs w:val="0"/>
                <w:color w:val="auto"/>
                <w:sz w:val="16"/>
                <w:szCs w:val="16"/>
              </w:rPr>
              <w:t>Fraction cover</w:t>
            </w:r>
            <w:bookmarkEnd w:id="1347"/>
            <w:bookmarkEnd w:id="1348"/>
          </w:p>
        </w:tc>
        <w:tc>
          <w:tcPr>
            <w:tcW w:w="1814" w:type="dxa"/>
          </w:tcPr>
          <w:p w14:paraId="278A6942"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49" w:name="_Toc19015320"/>
            <w:bookmarkStart w:id="1350" w:name="_Toc140248615"/>
            <w:r w:rsidRPr="00D4698E">
              <w:rPr>
                <w:rFonts w:asciiTheme="minorHAnsi" w:hAnsiTheme="minorHAnsi" w:cstheme="minorHAnsi"/>
                <w:b w:val="0"/>
                <w:bCs w:val="0"/>
                <w:color w:val="auto"/>
                <w:sz w:val="16"/>
                <w:szCs w:val="16"/>
              </w:rPr>
              <w:t>DIM (0-1</w:t>
            </w:r>
            <w:bookmarkEnd w:id="1349"/>
            <w:r w:rsidRPr="00D4698E">
              <w:rPr>
                <w:rFonts w:asciiTheme="minorHAnsi" w:hAnsiTheme="minorHAnsi" w:cstheme="minorHAnsi"/>
                <w:b w:val="0"/>
                <w:bCs w:val="0"/>
                <w:color w:val="auto"/>
                <w:sz w:val="16"/>
                <w:szCs w:val="16"/>
              </w:rPr>
              <w:t>)</w:t>
            </w:r>
            <w:bookmarkEnd w:id="1350"/>
          </w:p>
        </w:tc>
      </w:tr>
      <w:tr w:rsidR="0097469C" w:rsidRPr="00D4698E" w14:paraId="7ED73B97" w14:textId="77777777" w:rsidTr="00A36C2B">
        <w:trPr>
          <w:trHeight w:val="371"/>
        </w:trPr>
        <w:tc>
          <w:tcPr>
            <w:tcW w:w="0" w:type="auto"/>
          </w:tcPr>
          <w:p w14:paraId="60AC0BC4" w14:textId="77777777" w:rsidR="0097469C" w:rsidRPr="00D4698E" w:rsidRDefault="0097469C" w:rsidP="00A36C2B">
            <w:pPr>
              <w:rPr>
                <w:rFonts w:cstheme="minorHAnsi"/>
                <w:sz w:val="16"/>
                <w:szCs w:val="16"/>
              </w:rPr>
            </w:pPr>
            <w:r w:rsidRPr="00D4698E">
              <w:rPr>
                <w:rFonts w:cstheme="minorHAnsi"/>
                <w:sz w:val="16"/>
                <w:szCs w:val="16"/>
              </w:rPr>
              <w:t>Gr</w:t>
            </w:r>
          </w:p>
        </w:tc>
        <w:tc>
          <w:tcPr>
            <w:tcW w:w="4142" w:type="dxa"/>
          </w:tcPr>
          <w:p w14:paraId="434C4501" w14:textId="77777777" w:rsidR="0097469C" w:rsidRPr="00D4698E" w:rsidRDefault="0097469C" w:rsidP="00A36C2B">
            <w:pPr>
              <w:rPr>
                <w:rFonts w:cstheme="minorHAnsi"/>
                <w:sz w:val="16"/>
                <w:szCs w:val="16"/>
              </w:rPr>
            </w:pPr>
            <w:r w:rsidRPr="00D4698E">
              <w:rPr>
                <w:rFonts w:cstheme="minorHAnsi"/>
                <w:sz w:val="16"/>
                <w:szCs w:val="16"/>
              </w:rPr>
              <w:t>Grassland or pasture</w:t>
            </w:r>
          </w:p>
        </w:tc>
        <w:tc>
          <w:tcPr>
            <w:tcW w:w="1814" w:type="dxa"/>
          </w:tcPr>
          <w:p w14:paraId="6000194B" w14:textId="77777777" w:rsidR="0097469C" w:rsidRPr="00D4698E" w:rsidRDefault="0097469C" w:rsidP="00A36C2B">
            <w:pPr>
              <w:rPr>
                <w:rFonts w:cstheme="minorHAnsi"/>
                <w:sz w:val="16"/>
                <w:szCs w:val="16"/>
              </w:rPr>
            </w:pPr>
            <w:r w:rsidRPr="00D4698E">
              <w:rPr>
                <w:rFonts w:cstheme="minorHAnsi"/>
                <w:sz w:val="16"/>
                <w:szCs w:val="16"/>
              </w:rPr>
              <w:t>Nominal</w:t>
            </w:r>
          </w:p>
        </w:tc>
      </w:tr>
      <w:tr w:rsidR="0097469C" w:rsidRPr="00D4698E" w14:paraId="28D0B5EF" w14:textId="77777777" w:rsidTr="00A36C2B">
        <w:trPr>
          <w:trHeight w:val="371"/>
        </w:trPr>
        <w:tc>
          <w:tcPr>
            <w:tcW w:w="0" w:type="auto"/>
          </w:tcPr>
          <w:p w14:paraId="22161EE5" w14:textId="77777777" w:rsidR="0097469C" w:rsidRPr="00D4698E" w:rsidRDefault="0097469C" w:rsidP="00A36C2B">
            <w:pPr>
              <w:rPr>
                <w:rFonts w:cstheme="minorHAnsi"/>
                <w:sz w:val="16"/>
                <w:szCs w:val="16"/>
              </w:rPr>
            </w:pPr>
            <w:proofErr w:type="spellStart"/>
            <w:r w:rsidRPr="00D4698E">
              <w:rPr>
                <w:rFonts w:cstheme="minorHAnsi"/>
                <w:sz w:val="16"/>
                <w:szCs w:val="16"/>
              </w:rPr>
              <w:t>GrPolar</w:t>
            </w:r>
            <w:proofErr w:type="spellEnd"/>
          </w:p>
        </w:tc>
        <w:tc>
          <w:tcPr>
            <w:tcW w:w="4142" w:type="dxa"/>
          </w:tcPr>
          <w:p w14:paraId="45AC0797" w14:textId="77777777" w:rsidR="0097469C" w:rsidRPr="00D4698E" w:rsidRDefault="0097469C" w:rsidP="00A36C2B">
            <w:pPr>
              <w:rPr>
                <w:rFonts w:cstheme="minorHAnsi"/>
                <w:sz w:val="16"/>
                <w:szCs w:val="16"/>
              </w:rPr>
            </w:pPr>
            <w:r w:rsidRPr="00D4698E">
              <w:rPr>
                <w:rFonts w:cstheme="minorHAnsi"/>
                <w:sz w:val="16"/>
                <w:szCs w:val="16"/>
              </w:rPr>
              <w:t>Polar grassland</w:t>
            </w:r>
          </w:p>
        </w:tc>
        <w:tc>
          <w:tcPr>
            <w:tcW w:w="1814" w:type="dxa"/>
          </w:tcPr>
          <w:p w14:paraId="73AC01DF" w14:textId="77777777" w:rsidR="0097469C" w:rsidRPr="00D4698E" w:rsidRDefault="0097469C" w:rsidP="00A36C2B">
            <w:pPr>
              <w:rPr>
                <w:rFonts w:cstheme="minorHAnsi"/>
                <w:sz w:val="16"/>
                <w:szCs w:val="16"/>
              </w:rPr>
            </w:pPr>
            <w:r w:rsidRPr="00D4698E">
              <w:rPr>
                <w:rFonts w:cstheme="minorHAnsi"/>
                <w:sz w:val="16"/>
                <w:szCs w:val="16"/>
              </w:rPr>
              <w:t>Nominal</w:t>
            </w:r>
          </w:p>
        </w:tc>
      </w:tr>
      <w:tr w:rsidR="0097469C" w:rsidRPr="00D4698E" w14:paraId="6FB4EEC4" w14:textId="77777777" w:rsidTr="00A36C2B">
        <w:trPr>
          <w:trHeight w:val="371"/>
        </w:trPr>
        <w:tc>
          <w:tcPr>
            <w:tcW w:w="0" w:type="auto"/>
          </w:tcPr>
          <w:p w14:paraId="69E05748"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51" w:name="_Toc19015324"/>
            <w:bookmarkStart w:id="1352" w:name="_Toc140248616"/>
            <w:r w:rsidRPr="00D4698E">
              <w:rPr>
                <w:rFonts w:asciiTheme="minorHAnsi" w:hAnsiTheme="minorHAnsi" w:cstheme="minorHAnsi"/>
                <w:b w:val="0"/>
                <w:bCs w:val="0"/>
                <w:color w:val="auto"/>
                <w:sz w:val="16"/>
                <w:szCs w:val="16"/>
              </w:rPr>
              <w:lastRenderedPageBreak/>
              <w:t>LAD</w:t>
            </w:r>
            <w:bookmarkEnd w:id="1351"/>
            <w:bookmarkEnd w:id="1352"/>
          </w:p>
        </w:tc>
        <w:tc>
          <w:tcPr>
            <w:tcW w:w="4142" w:type="dxa"/>
          </w:tcPr>
          <w:p w14:paraId="5E814D9B"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53" w:name="_Toc19015325"/>
            <w:bookmarkStart w:id="1354" w:name="_Toc140248617"/>
            <w:r w:rsidRPr="00D4698E">
              <w:rPr>
                <w:rFonts w:asciiTheme="minorHAnsi" w:hAnsiTheme="minorHAnsi" w:cstheme="minorHAnsi"/>
                <w:b w:val="0"/>
                <w:bCs w:val="0"/>
                <w:color w:val="auto"/>
                <w:sz w:val="16"/>
                <w:szCs w:val="16"/>
              </w:rPr>
              <w:t>Leaf angle distribution</w:t>
            </w:r>
            <w:bookmarkEnd w:id="1353"/>
            <w:bookmarkEnd w:id="1354"/>
          </w:p>
        </w:tc>
        <w:tc>
          <w:tcPr>
            <w:tcW w:w="1814" w:type="dxa"/>
          </w:tcPr>
          <w:p w14:paraId="218B1518"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55" w:name="_Toc19015326"/>
            <w:bookmarkStart w:id="1356" w:name="_Toc140248618"/>
            <w:r w:rsidRPr="00D4698E">
              <w:rPr>
                <w:rFonts w:asciiTheme="minorHAnsi" w:hAnsiTheme="minorHAnsi" w:cstheme="minorHAnsi"/>
                <w:b w:val="0"/>
                <w:bCs w:val="0"/>
                <w:color w:val="auto"/>
                <w:sz w:val="16"/>
                <w:szCs w:val="16"/>
              </w:rPr>
              <w:t>probability histogram</w:t>
            </w:r>
            <w:bookmarkEnd w:id="1355"/>
            <w:bookmarkEnd w:id="1356"/>
          </w:p>
        </w:tc>
      </w:tr>
      <w:tr w:rsidR="0097469C" w:rsidRPr="00D4698E" w14:paraId="07312729" w14:textId="77777777" w:rsidTr="00A36C2B">
        <w:trPr>
          <w:trHeight w:val="371"/>
        </w:trPr>
        <w:tc>
          <w:tcPr>
            <w:tcW w:w="0" w:type="auto"/>
          </w:tcPr>
          <w:p w14:paraId="0B38C620"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57" w:name="_Toc19015327"/>
            <w:bookmarkStart w:id="1358" w:name="_Toc140248619"/>
            <w:r w:rsidRPr="00D4698E">
              <w:rPr>
                <w:rFonts w:asciiTheme="minorHAnsi" w:hAnsiTheme="minorHAnsi" w:cstheme="minorHAnsi"/>
                <w:b w:val="0"/>
                <w:bCs w:val="0"/>
                <w:color w:val="auto"/>
                <w:sz w:val="16"/>
                <w:szCs w:val="16"/>
              </w:rPr>
              <w:t>LAI</w:t>
            </w:r>
            <w:bookmarkEnd w:id="1357"/>
            <w:bookmarkEnd w:id="1358"/>
          </w:p>
        </w:tc>
        <w:tc>
          <w:tcPr>
            <w:tcW w:w="4142" w:type="dxa"/>
          </w:tcPr>
          <w:p w14:paraId="1C1562EA"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59" w:name="_Toc19015328"/>
            <w:bookmarkStart w:id="1360" w:name="_Toc140248620"/>
            <w:r w:rsidRPr="00D4698E">
              <w:rPr>
                <w:rFonts w:asciiTheme="minorHAnsi" w:hAnsiTheme="minorHAnsi" w:cstheme="minorHAnsi"/>
                <w:b w:val="0"/>
                <w:bCs w:val="0"/>
                <w:color w:val="auto"/>
                <w:sz w:val="16"/>
                <w:szCs w:val="16"/>
              </w:rPr>
              <w:t>Leaf area index</w:t>
            </w:r>
            <w:bookmarkEnd w:id="1359"/>
            <w:bookmarkEnd w:id="1360"/>
          </w:p>
        </w:tc>
        <w:tc>
          <w:tcPr>
            <w:tcW w:w="1814" w:type="dxa"/>
          </w:tcPr>
          <w:p w14:paraId="7B8061B4"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61" w:name="_Toc19015329"/>
            <w:bookmarkStart w:id="1362" w:name="_Toc140248621"/>
            <w:r w:rsidRPr="00D4698E">
              <w:rPr>
                <w:rFonts w:asciiTheme="minorHAnsi" w:hAnsiTheme="minorHAnsi" w:cstheme="minorHAnsi"/>
                <w:b w:val="0"/>
                <w:bCs w:val="0"/>
                <w:color w:val="auto"/>
                <w:sz w:val="16"/>
                <w:szCs w:val="16"/>
              </w:rPr>
              <w:t>DIM</w:t>
            </w:r>
            <w:bookmarkEnd w:id="1361"/>
            <w:bookmarkEnd w:id="1362"/>
          </w:p>
        </w:tc>
      </w:tr>
      <w:tr w:rsidR="0097469C" w:rsidRPr="00D4698E" w14:paraId="59580AFB" w14:textId="77777777" w:rsidTr="00A36C2B">
        <w:trPr>
          <w:trHeight w:val="371"/>
        </w:trPr>
        <w:tc>
          <w:tcPr>
            <w:tcW w:w="0" w:type="auto"/>
          </w:tcPr>
          <w:p w14:paraId="03B8119C"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63" w:name="_Toc19015330"/>
            <w:bookmarkStart w:id="1364" w:name="_Toc140248622"/>
            <w:r w:rsidRPr="00D4698E">
              <w:rPr>
                <w:rFonts w:asciiTheme="minorHAnsi" w:hAnsiTheme="minorHAnsi" w:cstheme="minorHAnsi"/>
                <w:b w:val="0"/>
                <w:bCs w:val="0"/>
                <w:color w:val="auto"/>
                <w:sz w:val="16"/>
                <w:szCs w:val="16"/>
              </w:rPr>
              <w:t>Lat</w:t>
            </w:r>
            <w:bookmarkEnd w:id="1363"/>
            <w:bookmarkEnd w:id="1364"/>
          </w:p>
        </w:tc>
        <w:tc>
          <w:tcPr>
            <w:tcW w:w="4142" w:type="dxa"/>
          </w:tcPr>
          <w:p w14:paraId="47884C9D" w14:textId="77777777" w:rsidR="0097469C" w:rsidRPr="00D4698E" w:rsidRDefault="0097469C" w:rsidP="00A36C2B">
            <w:pPr>
              <w:pStyle w:val="Heading3"/>
              <w:spacing w:before="0" w:after="160"/>
              <w:rPr>
                <w:rFonts w:asciiTheme="minorHAnsi" w:hAnsiTheme="minorHAnsi" w:cstheme="minorHAnsi"/>
                <w:b w:val="0"/>
                <w:bCs w:val="0"/>
                <w:color w:val="auto"/>
                <w:sz w:val="16"/>
                <w:szCs w:val="16"/>
              </w:rPr>
            </w:pPr>
            <w:bookmarkStart w:id="1365" w:name="_Toc19015331"/>
            <w:bookmarkStart w:id="1366" w:name="_Toc140248623"/>
            <w:r w:rsidRPr="00D4698E">
              <w:rPr>
                <w:rFonts w:asciiTheme="minorHAnsi" w:hAnsiTheme="minorHAnsi" w:cstheme="minorHAnsi"/>
                <w:b w:val="0"/>
                <w:bCs w:val="0"/>
                <w:color w:val="auto"/>
                <w:sz w:val="16"/>
                <w:szCs w:val="16"/>
              </w:rPr>
              <w:t>Latitude</w:t>
            </w:r>
            <w:bookmarkEnd w:id="1365"/>
            <w:bookmarkEnd w:id="1366"/>
          </w:p>
        </w:tc>
        <w:tc>
          <w:tcPr>
            <w:tcW w:w="1814" w:type="dxa"/>
          </w:tcPr>
          <w:p w14:paraId="52EFECB0"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67" w:name="_Toc19015332"/>
            <w:bookmarkStart w:id="1368" w:name="_Toc140248624"/>
            <w:r w:rsidRPr="00D4698E">
              <w:rPr>
                <w:rFonts w:asciiTheme="minorHAnsi" w:hAnsiTheme="minorHAnsi" w:cstheme="minorHAnsi"/>
                <w:b w:val="0"/>
                <w:bCs w:val="0"/>
                <w:color w:val="auto"/>
                <w:sz w:val="16"/>
                <w:szCs w:val="16"/>
              </w:rPr>
              <w:t>°N</w:t>
            </w:r>
            <w:bookmarkEnd w:id="1367"/>
            <w:bookmarkEnd w:id="1368"/>
          </w:p>
        </w:tc>
      </w:tr>
      <w:tr w:rsidR="0097469C" w:rsidRPr="00D4698E" w14:paraId="0D351C98" w14:textId="77777777" w:rsidTr="00A36C2B">
        <w:trPr>
          <w:trHeight w:val="371"/>
        </w:trPr>
        <w:tc>
          <w:tcPr>
            <w:tcW w:w="0" w:type="auto"/>
          </w:tcPr>
          <w:p w14:paraId="21AA205E"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69" w:name="_Toc19015333"/>
            <w:bookmarkStart w:id="1370" w:name="_Toc140248625"/>
            <w:r w:rsidRPr="00D4698E">
              <w:rPr>
                <w:rFonts w:asciiTheme="minorHAnsi" w:hAnsiTheme="minorHAnsi" w:cstheme="minorHAnsi"/>
                <w:b w:val="0"/>
                <w:bCs w:val="0"/>
                <w:color w:val="auto"/>
                <w:sz w:val="16"/>
                <w:szCs w:val="16"/>
              </w:rPr>
              <w:t>Long</w:t>
            </w:r>
            <w:bookmarkEnd w:id="1369"/>
            <w:bookmarkEnd w:id="1370"/>
          </w:p>
        </w:tc>
        <w:tc>
          <w:tcPr>
            <w:tcW w:w="4142" w:type="dxa"/>
          </w:tcPr>
          <w:p w14:paraId="16A8802E" w14:textId="77777777" w:rsidR="0097469C" w:rsidRPr="00D4698E" w:rsidRDefault="0097469C" w:rsidP="00A36C2B">
            <w:pPr>
              <w:pStyle w:val="Heading3"/>
              <w:spacing w:before="0" w:after="160"/>
              <w:rPr>
                <w:rFonts w:asciiTheme="minorHAnsi" w:hAnsiTheme="minorHAnsi" w:cstheme="minorHAnsi"/>
                <w:b w:val="0"/>
                <w:bCs w:val="0"/>
                <w:color w:val="auto"/>
                <w:sz w:val="16"/>
                <w:szCs w:val="16"/>
              </w:rPr>
            </w:pPr>
            <w:bookmarkStart w:id="1371" w:name="_Toc19015334"/>
            <w:bookmarkStart w:id="1372" w:name="_Toc140248626"/>
            <w:r w:rsidRPr="00D4698E">
              <w:rPr>
                <w:rFonts w:asciiTheme="minorHAnsi" w:hAnsiTheme="minorHAnsi" w:cstheme="minorHAnsi"/>
                <w:b w:val="0"/>
                <w:bCs w:val="0"/>
                <w:color w:val="auto"/>
                <w:sz w:val="16"/>
                <w:szCs w:val="16"/>
              </w:rPr>
              <w:t>Longitude</w:t>
            </w:r>
            <w:bookmarkEnd w:id="1371"/>
            <w:bookmarkEnd w:id="1372"/>
          </w:p>
        </w:tc>
        <w:tc>
          <w:tcPr>
            <w:tcW w:w="1814" w:type="dxa"/>
          </w:tcPr>
          <w:p w14:paraId="594A29DE"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73" w:name="_Toc19015335"/>
            <w:bookmarkStart w:id="1374" w:name="_Toc140248627"/>
            <w:r w:rsidRPr="00D4698E">
              <w:rPr>
                <w:rFonts w:asciiTheme="minorHAnsi" w:hAnsiTheme="minorHAnsi" w:cstheme="minorHAnsi"/>
                <w:b w:val="0"/>
                <w:bCs w:val="0"/>
                <w:color w:val="auto"/>
                <w:sz w:val="16"/>
                <w:szCs w:val="16"/>
              </w:rPr>
              <w:t>°E</w:t>
            </w:r>
            <w:bookmarkEnd w:id="1373"/>
            <w:bookmarkEnd w:id="1374"/>
          </w:p>
        </w:tc>
      </w:tr>
      <w:tr w:rsidR="0097469C" w:rsidRPr="00D4698E" w14:paraId="4F9D475D" w14:textId="77777777" w:rsidTr="00A36C2B">
        <w:trPr>
          <w:trHeight w:val="371"/>
        </w:trPr>
        <w:tc>
          <w:tcPr>
            <w:tcW w:w="0" w:type="auto"/>
          </w:tcPr>
          <w:p w14:paraId="499698C2" w14:textId="77777777" w:rsidR="0097469C" w:rsidRPr="00D4698E" w:rsidRDefault="0097469C" w:rsidP="00A36C2B">
            <w:pPr>
              <w:rPr>
                <w:rFonts w:cstheme="minorHAnsi"/>
                <w:sz w:val="16"/>
                <w:szCs w:val="16"/>
              </w:rPr>
            </w:pPr>
            <w:r w:rsidRPr="00D4698E">
              <w:rPr>
                <w:rFonts w:cstheme="minorHAnsi"/>
                <w:sz w:val="16"/>
                <w:szCs w:val="16"/>
              </w:rPr>
              <w:t>MF</w:t>
            </w:r>
          </w:p>
        </w:tc>
        <w:tc>
          <w:tcPr>
            <w:tcW w:w="4142" w:type="dxa"/>
          </w:tcPr>
          <w:p w14:paraId="316F2464" w14:textId="77777777" w:rsidR="0097469C" w:rsidRPr="00D4698E" w:rsidRDefault="0097469C" w:rsidP="00A36C2B">
            <w:pPr>
              <w:rPr>
                <w:rFonts w:cstheme="minorHAnsi"/>
                <w:sz w:val="16"/>
                <w:szCs w:val="16"/>
              </w:rPr>
            </w:pPr>
            <w:r w:rsidRPr="00D4698E">
              <w:rPr>
                <w:rFonts w:cstheme="minorHAnsi"/>
                <w:sz w:val="16"/>
                <w:szCs w:val="16"/>
              </w:rPr>
              <w:t>Mixed forest</w:t>
            </w:r>
          </w:p>
        </w:tc>
        <w:tc>
          <w:tcPr>
            <w:tcW w:w="1814" w:type="dxa"/>
          </w:tcPr>
          <w:p w14:paraId="0FD3E8F9" w14:textId="77777777" w:rsidR="0097469C" w:rsidRPr="00D4698E" w:rsidRDefault="0097469C" w:rsidP="00A36C2B">
            <w:pPr>
              <w:rPr>
                <w:rFonts w:cstheme="minorHAnsi"/>
                <w:sz w:val="16"/>
                <w:szCs w:val="16"/>
              </w:rPr>
            </w:pPr>
            <w:r w:rsidRPr="00D4698E">
              <w:rPr>
                <w:rFonts w:cstheme="minorHAnsi"/>
                <w:sz w:val="16"/>
                <w:szCs w:val="16"/>
              </w:rPr>
              <w:t>Nominal</w:t>
            </w:r>
          </w:p>
        </w:tc>
      </w:tr>
      <w:tr w:rsidR="0097469C" w:rsidRPr="00D4698E" w14:paraId="32592450" w14:textId="77777777" w:rsidTr="00A36C2B">
        <w:trPr>
          <w:trHeight w:val="371"/>
        </w:trPr>
        <w:tc>
          <w:tcPr>
            <w:tcW w:w="0" w:type="auto"/>
          </w:tcPr>
          <w:p w14:paraId="5FC78962" w14:textId="77777777" w:rsidR="0097469C" w:rsidRPr="00D4698E" w:rsidRDefault="0097469C" w:rsidP="00A36C2B">
            <w:pPr>
              <w:rPr>
                <w:rFonts w:cstheme="minorHAnsi"/>
                <w:sz w:val="16"/>
                <w:szCs w:val="16"/>
              </w:rPr>
            </w:pPr>
            <w:r w:rsidRPr="00D4698E">
              <w:rPr>
                <w:rFonts w:cstheme="minorHAnsi"/>
                <w:sz w:val="16"/>
                <w:szCs w:val="16"/>
              </w:rPr>
              <w:t>MSI</w:t>
            </w:r>
          </w:p>
        </w:tc>
        <w:tc>
          <w:tcPr>
            <w:tcW w:w="4142" w:type="dxa"/>
          </w:tcPr>
          <w:p w14:paraId="04EE6333" w14:textId="77777777" w:rsidR="0097469C" w:rsidRPr="00D4698E" w:rsidRDefault="0097469C" w:rsidP="00A36C2B">
            <w:pPr>
              <w:rPr>
                <w:rFonts w:cstheme="minorHAnsi"/>
                <w:sz w:val="16"/>
                <w:szCs w:val="16"/>
              </w:rPr>
            </w:pPr>
            <w:r w:rsidRPr="00D4698E">
              <w:rPr>
                <w:rFonts w:cstheme="minorHAnsi"/>
                <w:sz w:val="16"/>
                <w:szCs w:val="16"/>
              </w:rPr>
              <w:t>Multispectral Imager</w:t>
            </w:r>
          </w:p>
        </w:tc>
        <w:tc>
          <w:tcPr>
            <w:tcW w:w="1814" w:type="dxa"/>
          </w:tcPr>
          <w:p w14:paraId="486052E6" w14:textId="77777777" w:rsidR="0097469C" w:rsidRPr="00D4698E" w:rsidRDefault="0097469C" w:rsidP="00A36C2B">
            <w:pPr>
              <w:rPr>
                <w:rFonts w:cstheme="minorHAnsi"/>
                <w:sz w:val="16"/>
                <w:szCs w:val="16"/>
              </w:rPr>
            </w:pPr>
            <w:r w:rsidRPr="00D4698E">
              <w:rPr>
                <w:rFonts w:cstheme="minorHAnsi"/>
                <w:sz w:val="16"/>
                <w:szCs w:val="16"/>
              </w:rPr>
              <w:t>Nominal</w:t>
            </w:r>
          </w:p>
        </w:tc>
      </w:tr>
      <w:tr w:rsidR="0097469C" w:rsidRPr="00D4698E" w14:paraId="40FD6C11" w14:textId="77777777" w:rsidTr="00A36C2B">
        <w:trPr>
          <w:trHeight w:val="371"/>
        </w:trPr>
        <w:tc>
          <w:tcPr>
            <w:tcW w:w="0" w:type="auto"/>
          </w:tcPr>
          <w:p w14:paraId="20D2D3FA"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75" w:name="_Toc19015336"/>
            <w:bookmarkStart w:id="1376" w:name="_Toc140248628"/>
            <w:r w:rsidRPr="00D4698E">
              <w:rPr>
                <w:rFonts w:asciiTheme="minorHAnsi" w:hAnsiTheme="minorHAnsi" w:cstheme="minorHAnsi"/>
                <w:b w:val="0"/>
                <w:bCs w:val="0"/>
                <w:color w:val="auto"/>
                <w:sz w:val="16"/>
                <w:szCs w:val="16"/>
              </w:rPr>
              <w:t>N</w:t>
            </w:r>
            <w:bookmarkEnd w:id="1375"/>
            <w:bookmarkEnd w:id="1376"/>
          </w:p>
        </w:tc>
        <w:tc>
          <w:tcPr>
            <w:tcW w:w="4142" w:type="dxa"/>
          </w:tcPr>
          <w:p w14:paraId="531AD92A"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77" w:name="_Toc19015337"/>
            <w:bookmarkStart w:id="1378" w:name="_Toc140248629"/>
            <w:r w:rsidRPr="00D4698E">
              <w:rPr>
                <w:rFonts w:asciiTheme="minorHAnsi" w:hAnsiTheme="minorHAnsi" w:cstheme="minorHAnsi"/>
                <w:b w:val="0"/>
                <w:bCs w:val="0"/>
                <w:color w:val="auto"/>
                <w:sz w:val="16"/>
                <w:szCs w:val="16"/>
              </w:rPr>
              <w:t>Leaf layers</w:t>
            </w:r>
            <w:bookmarkEnd w:id="1377"/>
            <w:bookmarkEnd w:id="1378"/>
          </w:p>
        </w:tc>
        <w:tc>
          <w:tcPr>
            <w:tcW w:w="1814" w:type="dxa"/>
          </w:tcPr>
          <w:p w14:paraId="4809F4B4"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79" w:name="_Toc19015338"/>
            <w:bookmarkStart w:id="1380" w:name="_Toc140248630"/>
            <w:r w:rsidRPr="00D4698E">
              <w:rPr>
                <w:rFonts w:asciiTheme="minorHAnsi" w:hAnsiTheme="minorHAnsi" w:cstheme="minorHAnsi"/>
                <w:b w:val="0"/>
                <w:bCs w:val="0"/>
                <w:color w:val="auto"/>
                <w:sz w:val="16"/>
                <w:szCs w:val="16"/>
              </w:rPr>
              <w:t>Fractional count</w:t>
            </w:r>
            <w:bookmarkEnd w:id="1379"/>
            <w:bookmarkEnd w:id="1380"/>
          </w:p>
        </w:tc>
      </w:tr>
      <w:tr w:rsidR="0097469C" w:rsidRPr="00D4698E" w14:paraId="5B7E08F6" w14:textId="77777777" w:rsidTr="00A36C2B">
        <w:trPr>
          <w:trHeight w:val="371"/>
        </w:trPr>
        <w:tc>
          <w:tcPr>
            <w:tcW w:w="0" w:type="auto"/>
          </w:tcPr>
          <w:p w14:paraId="55279760"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81" w:name="_Toc19015339"/>
            <w:bookmarkStart w:id="1382" w:name="_Toc140248631"/>
            <w:proofErr w:type="spellStart"/>
            <w:r w:rsidRPr="00D4698E">
              <w:rPr>
                <w:rFonts w:asciiTheme="minorHAnsi" w:hAnsiTheme="minorHAnsi" w:cstheme="minorHAnsi"/>
                <w:b w:val="0"/>
                <w:bCs w:val="0"/>
                <w:color w:val="auto"/>
                <w:sz w:val="16"/>
                <w:szCs w:val="16"/>
              </w:rPr>
              <w:t>Patm</w:t>
            </w:r>
            <w:bookmarkEnd w:id="1381"/>
            <w:bookmarkEnd w:id="1382"/>
            <w:proofErr w:type="spellEnd"/>
          </w:p>
        </w:tc>
        <w:tc>
          <w:tcPr>
            <w:tcW w:w="4142" w:type="dxa"/>
          </w:tcPr>
          <w:p w14:paraId="6AE7177D" w14:textId="77777777" w:rsidR="0097469C" w:rsidRPr="00D4698E" w:rsidRDefault="0097469C" w:rsidP="00A36C2B">
            <w:pPr>
              <w:pStyle w:val="Heading4"/>
              <w:spacing w:before="0" w:after="160"/>
              <w:rPr>
                <w:rFonts w:asciiTheme="minorHAnsi" w:hAnsiTheme="minorHAnsi" w:cstheme="minorHAnsi"/>
                <w:b w:val="0"/>
                <w:bCs w:val="0"/>
                <w:i w:val="0"/>
                <w:color w:val="auto"/>
                <w:sz w:val="16"/>
                <w:szCs w:val="16"/>
              </w:rPr>
            </w:pPr>
            <w:r w:rsidRPr="00D4698E">
              <w:rPr>
                <w:rFonts w:asciiTheme="minorHAnsi" w:hAnsiTheme="minorHAnsi" w:cstheme="minorHAnsi"/>
                <w:b w:val="0"/>
                <w:bCs w:val="0"/>
                <w:i w:val="0"/>
                <w:color w:val="auto"/>
                <w:sz w:val="16"/>
                <w:szCs w:val="16"/>
              </w:rPr>
              <w:t>Atmospheric pressure</w:t>
            </w:r>
          </w:p>
        </w:tc>
        <w:tc>
          <w:tcPr>
            <w:tcW w:w="1814" w:type="dxa"/>
          </w:tcPr>
          <w:p w14:paraId="3E7CF98A"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83" w:name="_Toc19015340"/>
            <w:bookmarkStart w:id="1384" w:name="_Toc140248632"/>
            <w:r w:rsidRPr="00D4698E">
              <w:rPr>
                <w:rFonts w:asciiTheme="minorHAnsi" w:hAnsiTheme="minorHAnsi" w:cstheme="minorHAnsi"/>
                <w:b w:val="0"/>
                <w:bCs w:val="0"/>
                <w:color w:val="auto"/>
                <w:sz w:val="16"/>
                <w:szCs w:val="16"/>
              </w:rPr>
              <w:t>KPa</w:t>
            </w:r>
            <w:bookmarkEnd w:id="1383"/>
            <w:bookmarkEnd w:id="1384"/>
          </w:p>
        </w:tc>
      </w:tr>
      <w:tr w:rsidR="0097469C" w:rsidRPr="00D4698E" w14:paraId="1B1EA006" w14:textId="77777777" w:rsidTr="00A36C2B">
        <w:trPr>
          <w:trHeight w:val="371"/>
        </w:trPr>
        <w:tc>
          <w:tcPr>
            <w:tcW w:w="0" w:type="auto"/>
          </w:tcPr>
          <w:p w14:paraId="0D2A9971" w14:textId="77777777" w:rsidR="0097469C" w:rsidRPr="00D4698E" w:rsidRDefault="0097469C" w:rsidP="00A36C2B">
            <w:pPr>
              <w:rPr>
                <w:rFonts w:cstheme="minorHAnsi"/>
                <w:sz w:val="16"/>
                <w:szCs w:val="16"/>
              </w:rPr>
            </w:pPr>
            <w:r w:rsidRPr="00D4698E">
              <w:rPr>
                <w:rFonts w:cstheme="minorHAnsi"/>
                <w:sz w:val="16"/>
                <w:szCs w:val="16"/>
              </w:rPr>
              <w:t>R</w:t>
            </w:r>
          </w:p>
        </w:tc>
        <w:tc>
          <w:tcPr>
            <w:tcW w:w="4142" w:type="dxa"/>
          </w:tcPr>
          <w:p w14:paraId="364D2FE2" w14:textId="77777777" w:rsidR="0097469C" w:rsidRPr="00D4698E" w:rsidRDefault="0097469C" w:rsidP="00A36C2B">
            <w:pPr>
              <w:rPr>
                <w:rFonts w:cstheme="minorHAnsi"/>
                <w:sz w:val="16"/>
                <w:szCs w:val="16"/>
              </w:rPr>
            </w:pPr>
            <w:r w:rsidRPr="00D4698E">
              <w:rPr>
                <w:rFonts w:cstheme="minorHAnsi"/>
                <w:sz w:val="16"/>
                <w:szCs w:val="16"/>
              </w:rPr>
              <w:t>Bi-directional reflectance</w:t>
            </w:r>
          </w:p>
        </w:tc>
        <w:tc>
          <w:tcPr>
            <w:tcW w:w="1814" w:type="dxa"/>
          </w:tcPr>
          <w:p w14:paraId="4A32D4E8" w14:textId="77777777" w:rsidR="0097469C" w:rsidRPr="00D4698E" w:rsidRDefault="0097469C" w:rsidP="00A36C2B">
            <w:pPr>
              <w:rPr>
                <w:rFonts w:cstheme="minorHAnsi"/>
                <w:sz w:val="16"/>
                <w:szCs w:val="16"/>
              </w:rPr>
            </w:pPr>
            <w:r w:rsidRPr="00D4698E">
              <w:rPr>
                <w:rFonts w:cstheme="minorHAnsi"/>
                <w:sz w:val="16"/>
                <w:szCs w:val="16"/>
              </w:rPr>
              <w:t>0-1</w:t>
            </w:r>
          </w:p>
        </w:tc>
      </w:tr>
      <w:tr w:rsidR="0097469C" w:rsidRPr="00D4698E" w14:paraId="1959A024" w14:textId="77777777" w:rsidTr="00A36C2B">
        <w:trPr>
          <w:trHeight w:val="371"/>
        </w:trPr>
        <w:tc>
          <w:tcPr>
            <w:tcW w:w="0" w:type="auto"/>
          </w:tcPr>
          <w:p w14:paraId="00EDD48F" w14:textId="77777777" w:rsidR="0097469C" w:rsidRPr="00D4698E" w:rsidRDefault="0097469C" w:rsidP="00A36C2B">
            <w:pPr>
              <w:rPr>
                <w:rFonts w:cstheme="minorHAnsi"/>
                <w:sz w:val="16"/>
                <w:szCs w:val="16"/>
              </w:rPr>
            </w:pPr>
            <w:r w:rsidRPr="00D4698E">
              <w:rPr>
                <w:rFonts w:cstheme="minorHAnsi"/>
                <w:sz w:val="16"/>
                <w:szCs w:val="16"/>
              </w:rPr>
              <w:t>RTM</w:t>
            </w:r>
          </w:p>
        </w:tc>
        <w:tc>
          <w:tcPr>
            <w:tcW w:w="4142" w:type="dxa"/>
          </w:tcPr>
          <w:p w14:paraId="3F002547" w14:textId="77777777" w:rsidR="0097469C" w:rsidRPr="00D4698E" w:rsidRDefault="0097469C" w:rsidP="00A36C2B">
            <w:pPr>
              <w:rPr>
                <w:rFonts w:cstheme="minorHAnsi"/>
                <w:sz w:val="16"/>
                <w:szCs w:val="16"/>
              </w:rPr>
            </w:pPr>
            <w:r w:rsidRPr="00D4698E">
              <w:rPr>
                <w:rFonts w:cstheme="minorHAnsi"/>
                <w:sz w:val="16"/>
                <w:szCs w:val="16"/>
              </w:rPr>
              <w:t>Radiative transfer model</w:t>
            </w:r>
          </w:p>
        </w:tc>
        <w:tc>
          <w:tcPr>
            <w:tcW w:w="1814" w:type="dxa"/>
          </w:tcPr>
          <w:p w14:paraId="03A2D889" w14:textId="77777777" w:rsidR="0097469C" w:rsidRPr="00D4698E" w:rsidRDefault="0097469C" w:rsidP="00A36C2B">
            <w:pPr>
              <w:rPr>
                <w:rFonts w:cstheme="minorHAnsi"/>
                <w:sz w:val="16"/>
                <w:szCs w:val="16"/>
              </w:rPr>
            </w:pPr>
            <w:r w:rsidRPr="00D4698E">
              <w:rPr>
                <w:rFonts w:cstheme="minorHAnsi"/>
                <w:sz w:val="16"/>
                <w:szCs w:val="16"/>
              </w:rPr>
              <w:t>Nominal</w:t>
            </w:r>
          </w:p>
        </w:tc>
      </w:tr>
      <w:tr w:rsidR="0097469C" w:rsidRPr="00D4698E" w14:paraId="3ED7770A" w14:textId="77777777" w:rsidTr="00A36C2B">
        <w:trPr>
          <w:trHeight w:val="371"/>
        </w:trPr>
        <w:tc>
          <w:tcPr>
            <w:tcW w:w="0" w:type="auto"/>
          </w:tcPr>
          <w:p w14:paraId="1E614A8A" w14:textId="77777777" w:rsidR="0097469C" w:rsidRPr="00D4698E" w:rsidRDefault="0097469C" w:rsidP="00A36C2B">
            <w:pPr>
              <w:rPr>
                <w:rFonts w:cstheme="minorHAnsi"/>
                <w:sz w:val="16"/>
                <w:szCs w:val="16"/>
              </w:rPr>
            </w:pPr>
            <w:proofErr w:type="spellStart"/>
            <w:r w:rsidRPr="00D4698E">
              <w:rPr>
                <w:rFonts w:cstheme="minorHAnsi"/>
                <w:sz w:val="16"/>
                <w:szCs w:val="16"/>
              </w:rPr>
              <w:t>Sh</w:t>
            </w:r>
            <w:proofErr w:type="spellEnd"/>
          </w:p>
        </w:tc>
        <w:tc>
          <w:tcPr>
            <w:tcW w:w="4142" w:type="dxa"/>
          </w:tcPr>
          <w:p w14:paraId="15755239" w14:textId="77777777" w:rsidR="0097469C" w:rsidRPr="00D4698E" w:rsidRDefault="0097469C" w:rsidP="00A36C2B">
            <w:pPr>
              <w:rPr>
                <w:rFonts w:cstheme="minorHAnsi"/>
                <w:sz w:val="16"/>
                <w:szCs w:val="16"/>
              </w:rPr>
            </w:pPr>
            <w:r w:rsidRPr="00D4698E">
              <w:rPr>
                <w:rFonts w:cstheme="minorHAnsi"/>
                <w:sz w:val="16"/>
                <w:szCs w:val="16"/>
              </w:rPr>
              <w:t>Shrubland</w:t>
            </w:r>
          </w:p>
        </w:tc>
        <w:tc>
          <w:tcPr>
            <w:tcW w:w="1814" w:type="dxa"/>
          </w:tcPr>
          <w:p w14:paraId="50E01020" w14:textId="77777777" w:rsidR="0097469C" w:rsidRPr="00D4698E" w:rsidRDefault="0097469C" w:rsidP="00A36C2B">
            <w:pPr>
              <w:rPr>
                <w:rFonts w:cstheme="minorHAnsi"/>
                <w:sz w:val="16"/>
                <w:szCs w:val="16"/>
              </w:rPr>
            </w:pPr>
            <w:r w:rsidRPr="00D4698E">
              <w:rPr>
                <w:rFonts w:cstheme="minorHAnsi"/>
                <w:sz w:val="16"/>
                <w:szCs w:val="16"/>
              </w:rPr>
              <w:t>Nominal</w:t>
            </w:r>
          </w:p>
        </w:tc>
      </w:tr>
      <w:tr w:rsidR="0097469C" w:rsidRPr="00D4698E" w14:paraId="3C158057" w14:textId="77777777" w:rsidTr="00A36C2B">
        <w:trPr>
          <w:trHeight w:val="371"/>
        </w:trPr>
        <w:tc>
          <w:tcPr>
            <w:tcW w:w="0" w:type="auto"/>
          </w:tcPr>
          <w:p w14:paraId="6AFE852F" w14:textId="77777777" w:rsidR="0097469C" w:rsidRPr="00D4698E" w:rsidRDefault="0097469C" w:rsidP="00A36C2B">
            <w:pPr>
              <w:rPr>
                <w:rFonts w:cstheme="minorHAnsi"/>
                <w:sz w:val="16"/>
                <w:szCs w:val="16"/>
              </w:rPr>
            </w:pPr>
            <w:proofErr w:type="spellStart"/>
            <w:r w:rsidRPr="00D4698E">
              <w:rPr>
                <w:rFonts w:cstheme="minorHAnsi"/>
                <w:sz w:val="16"/>
                <w:szCs w:val="16"/>
              </w:rPr>
              <w:t>ShPolar</w:t>
            </w:r>
            <w:proofErr w:type="spellEnd"/>
          </w:p>
        </w:tc>
        <w:tc>
          <w:tcPr>
            <w:tcW w:w="4142" w:type="dxa"/>
          </w:tcPr>
          <w:p w14:paraId="41485203" w14:textId="77777777" w:rsidR="0097469C" w:rsidRPr="00D4698E" w:rsidRDefault="0097469C" w:rsidP="00A36C2B">
            <w:pPr>
              <w:rPr>
                <w:rFonts w:cstheme="minorHAnsi"/>
                <w:sz w:val="16"/>
                <w:szCs w:val="16"/>
              </w:rPr>
            </w:pPr>
            <w:r w:rsidRPr="00D4698E">
              <w:rPr>
                <w:rFonts w:cstheme="minorHAnsi"/>
                <w:sz w:val="16"/>
                <w:szCs w:val="16"/>
              </w:rPr>
              <w:t>Polar shrubland</w:t>
            </w:r>
          </w:p>
        </w:tc>
        <w:tc>
          <w:tcPr>
            <w:tcW w:w="1814" w:type="dxa"/>
          </w:tcPr>
          <w:p w14:paraId="0E7F1356" w14:textId="77777777" w:rsidR="0097469C" w:rsidRPr="00D4698E" w:rsidRDefault="0097469C" w:rsidP="00A36C2B">
            <w:pPr>
              <w:rPr>
                <w:rFonts w:cstheme="minorHAnsi"/>
                <w:sz w:val="16"/>
                <w:szCs w:val="16"/>
              </w:rPr>
            </w:pPr>
            <w:r w:rsidRPr="00D4698E">
              <w:rPr>
                <w:rFonts w:cstheme="minorHAnsi"/>
                <w:sz w:val="16"/>
                <w:szCs w:val="16"/>
              </w:rPr>
              <w:t>Nominal</w:t>
            </w:r>
          </w:p>
        </w:tc>
      </w:tr>
      <w:tr w:rsidR="0097469C" w:rsidRPr="00D4698E" w14:paraId="0E726BD6" w14:textId="77777777" w:rsidTr="00A36C2B">
        <w:trPr>
          <w:trHeight w:val="371"/>
        </w:trPr>
        <w:tc>
          <w:tcPr>
            <w:tcW w:w="0" w:type="auto"/>
          </w:tcPr>
          <w:p w14:paraId="1FE968FE" w14:textId="77777777" w:rsidR="0097469C" w:rsidRPr="00D4698E" w:rsidRDefault="0097469C" w:rsidP="00A36C2B">
            <w:pPr>
              <w:rPr>
                <w:rFonts w:cstheme="minorHAnsi"/>
                <w:sz w:val="16"/>
                <w:szCs w:val="16"/>
              </w:rPr>
            </w:pPr>
            <w:r w:rsidRPr="00D4698E">
              <w:rPr>
                <w:rFonts w:cstheme="minorHAnsi"/>
                <w:sz w:val="16"/>
                <w:szCs w:val="16"/>
              </w:rPr>
              <w:t>Toa</w:t>
            </w:r>
          </w:p>
        </w:tc>
        <w:tc>
          <w:tcPr>
            <w:tcW w:w="4142" w:type="dxa"/>
          </w:tcPr>
          <w:p w14:paraId="586D9484" w14:textId="77777777" w:rsidR="0097469C" w:rsidRPr="00D4698E" w:rsidRDefault="0097469C" w:rsidP="00A36C2B">
            <w:pPr>
              <w:rPr>
                <w:rFonts w:cstheme="minorHAnsi"/>
                <w:sz w:val="16"/>
                <w:szCs w:val="16"/>
              </w:rPr>
            </w:pPr>
            <w:r w:rsidRPr="00D4698E">
              <w:rPr>
                <w:rFonts w:cstheme="minorHAnsi"/>
                <w:sz w:val="16"/>
                <w:szCs w:val="16"/>
              </w:rPr>
              <w:t>Top of atmosphere</w:t>
            </w:r>
          </w:p>
        </w:tc>
        <w:tc>
          <w:tcPr>
            <w:tcW w:w="1814" w:type="dxa"/>
          </w:tcPr>
          <w:p w14:paraId="7EE7674A" w14:textId="77777777" w:rsidR="0097469C" w:rsidRPr="00D4698E" w:rsidRDefault="0097469C" w:rsidP="00A36C2B">
            <w:pPr>
              <w:rPr>
                <w:rFonts w:cstheme="minorHAnsi"/>
                <w:sz w:val="16"/>
                <w:szCs w:val="16"/>
              </w:rPr>
            </w:pPr>
            <w:r w:rsidRPr="00D4698E">
              <w:rPr>
                <w:rFonts w:cstheme="minorHAnsi"/>
                <w:sz w:val="16"/>
                <w:szCs w:val="16"/>
              </w:rPr>
              <w:t>Nominal</w:t>
            </w:r>
          </w:p>
        </w:tc>
      </w:tr>
      <w:tr w:rsidR="0097469C" w:rsidRPr="00D4698E" w14:paraId="31E62079" w14:textId="77777777" w:rsidTr="00A36C2B">
        <w:trPr>
          <w:trHeight w:val="371"/>
        </w:trPr>
        <w:tc>
          <w:tcPr>
            <w:tcW w:w="0" w:type="auto"/>
          </w:tcPr>
          <w:p w14:paraId="569F9E39" w14:textId="77777777" w:rsidR="0097469C" w:rsidRPr="00D4698E" w:rsidRDefault="0097469C" w:rsidP="00A36C2B">
            <w:pPr>
              <w:rPr>
                <w:rFonts w:cstheme="minorHAnsi"/>
                <w:sz w:val="16"/>
                <w:szCs w:val="16"/>
              </w:rPr>
            </w:pPr>
            <w:r w:rsidRPr="00D4698E">
              <w:rPr>
                <w:rFonts w:cstheme="minorHAnsi"/>
                <w:sz w:val="16"/>
                <w:szCs w:val="16"/>
              </w:rPr>
              <w:t>Toc</w:t>
            </w:r>
          </w:p>
        </w:tc>
        <w:tc>
          <w:tcPr>
            <w:tcW w:w="4142" w:type="dxa"/>
          </w:tcPr>
          <w:p w14:paraId="4485D45D" w14:textId="77777777" w:rsidR="0097469C" w:rsidRPr="00D4698E" w:rsidRDefault="0097469C" w:rsidP="00A36C2B">
            <w:pPr>
              <w:rPr>
                <w:rFonts w:cstheme="minorHAnsi"/>
                <w:sz w:val="16"/>
                <w:szCs w:val="16"/>
              </w:rPr>
            </w:pPr>
            <w:r w:rsidRPr="00D4698E">
              <w:rPr>
                <w:rFonts w:cstheme="minorHAnsi"/>
                <w:sz w:val="16"/>
                <w:szCs w:val="16"/>
              </w:rPr>
              <w:t>Top of canopy</w:t>
            </w:r>
          </w:p>
        </w:tc>
        <w:tc>
          <w:tcPr>
            <w:tcW w:w="1814" w:type="dxa"/>
          </w:tcPr>
          <w:p w14:paraId="5D30BD97" w14:textId="77777777" w:rsidR="0097469C" w:rsidRPr="00D4698E" w:rsidRDefault="0097469C" w:rsidP="00A36C2B">
            <w:pPr>
              <w:rPr>
                <w:rFonts w:cstheme="minorHAnsi"/>
                <w:sz w:val="16"/>
                <w:szCs w:val="16"/>
              </w:rPr>
            </w:pPr>
            <w:r w:rsidRPr="00D4698E">
              <w:rPr>
                <w:rFonts w:cstheme="minorHAnsi"/>
                <w:sz w:val="16"/>
                <w:szCs w:val="16"/>
              </w:rPr>
              <w:t>Nominal</w:t>
            </w:r>
          </w:p>
        </w:tc>
      </w:tr>
      <w:tr w:rsidR="0097469C" w:rsidRPr="00D4698E" w14:paraId="57CFE427" w14:textId="77777777" w:rsidTr="00A36C2B">
        <w:trPr>
          <w:trHeight w:val="371"/>
        </w:trPr>
        <w:tc>
          <w:tcPr>
            <w:tcW w:w="0" w:type="auto"/>
          </w:tcPr>
          <w:p w14:paraId="64789AE5" w14:textId="77777777" w:rsidR="0097469C" w:rsidRPr="00D4698E" w:rsidRDefault="0097469C" w:rsidP="00A36C2B">
            <w:pPr>
              <w:rPr>
                <w:rFonts w:cstheme="minorHAnsi"/>
                <w:sz w:val="16"/>
                <w:szCs w:val="16"/>
              </w:rPr>
            </w:pPr>
            <w:r w:rsidRPr="00D4698E">
              <w:rPr>
                <w:rFonts w:cstheme="minorHAnsi"/>
                <w:sz w:val="16"/>
                <w:szCs w:val="16"/>
              </w:rPr>
              <w:t>Veg</w:t>
            </w:r>
          </w:p>
        </w:tc>
        <w:tc>
          <w:tcPr>
            <w:tcW w:w="4142" w:type="dxa"/>
          </w:tcPr>
          <w:p w14:paraId="01DB3456" w14:textId="77777777" w:rsidR="0097469C" w:rsidRPr="00D4698E" w:rsidRDefault="0097469C" w:rsidP="00A36C2B">
            <w:pPr>
              <w:rPr>
                <w:rFonts w:cstheme="minorHAnsi"/>
                <w:sz w:val="16"/>
                <w:szCs w:val="16"/>
              </w:rPr>
            </w:pPr>
            <w:r w:rsidRPr="00D4698E">
              <w:rPr>
                <w:rFonts w:cstheme="minorHAnsi"/>
                <w:sz w:val="16"/>
                <w:szCs w:val="16"/>
              </w:rPr>
              <w:t>Vegetated</w:t>
            </w:r>
          </w:p>
        </w:tc>
        <w:tc>
          <w:tcPr>
            <w:tcW w:w="1814" w:type="dxa"/>
          </w:tcPr>
          <w:p w14:paraId="5173855B" w14:textId="77777777" w:rsidR="0097469C" w:rsidRPr="00D4698E" w:rsidRDefault="0097469C" w:rsidP="00A36C2B">
            <w:pPr>
              <w:rPr>
                <w:rFonts w:cstheme="minorHAnsi"/>
                <w:sz w:val="16"/>
                <w:szCs w:val="16"/>
              </w:rPr>
            </w:pPr>
            <w:r w:rsidRPr="00D4698E">
              <w:rPr>
                <w:rFonts w:cstheme="minorHAnsi"/>
                <w:sz w:val="16"/>
                <w:szCs w:val="16"/>
              </w:rPr>
              <w:t>Nominal</w:t>
            </w:r>
          </w:p>
        </w:tc>
      </w:tr>
      <w:tr w:rsidR="0097469C" w:rsidRPr="00D4698E" w14:paraId="51B0FC50" w14:textId="77777777" w:rsidTr="00A36C2B">
        <w:trPr>
          <w:trHeight w:val="371"/>
        </w:trPr>
        <w:tc>
          <w:tcPr>
            <w:tcW w:w="0" w:type="auto"/>
          </w:tcPr>
          <w:p w14:paraId="5D7092D1" w14:textId="77777777" w:rsidR="0097469C" w:rsidRPr="00D4698E" w:rsidRDefault="0097469C" w:rsidP="00A36C2B">
            <w:pPr>
              <w:rPr>
                <w:rFonts w:cstheme="minorHAnsi"/>
                <w:sz w:val="16"/>
                <w:szCs w:val="16"/>
              </w:rPr>
            </w:pPr>
            <w:r w:rsidRPr="00D4698E">
              <w:rPr>
                <w:rFonts w:cstheme="minorHAnsi"/>
                <w:sz w:val="16"/>
                <w:szCs w:val="16"/>
              </w:rPr>
              <w:t>Wet</w:t>
            </w:r>
          </w:p>
        </w:tc>
        <w:tc>
          <w:tcPr>
            <w:tcW w:w="4142" w:type="dxa"/>
          </w:tcPr>
          <w:p w14:paraId="42BD5649" w14:textId="77777777" w:rsidR="0097469C" w:rsidRPr="00D4698E" w:rsidRDefault="0097469C" w:rsidP="00A36C2B">
            <w:pPr>
              <w:rPr>
                <w:rFonts w:cstheme="minorHAnsi"/>
                <w:sz w:val="16"/>
                <w:szCs w:val="16"/>
              </w:rPr>
            </w:pPr>
            <w:r w:rsidRPr="00D4698E">
              <w:rPr>
                <w:rFonts w:cstheme="minorHAnsi"/>
                <w:sz w:val="16"/>
                <w:szCs w:val="16"/>
              </w:rPr>
              <w:t>Herbaceous wetland</w:t>
            </w:r>
          </w:p>
        </w:tc>
        <w:tc>
          <w:tcPr>
            <w:tcW w:w="1814" w:type="dxa"/>
          </w:tcPr>
          <w:p w14:paraId="74A3F9BF" w14:textId="77777777" w:rsidR="0097469C" w:rsidRPr="00D4698E" w:rsidRDefault="0097469C" w:rsidP="00A36C2B">
            <w:pPr>
              <w:rPr>
                <w:rFonts w:cstheme="minorHAnsi"/>
                <w:sz w:val="16"/>
                <w:szCs w:val="16"/>
              </w:rPr>
            </w:pPr>
            <w:r w:rsidRPr="00D4698E">
              <w:rPr>
                <w:rFonts w:cstheme="minorHAnsi"/>
                <w:sz w:val="16"/>
                <w:szCs w:val="16"/>
              </w:rPr>
              <w:t>Nominal</w:t>
            </w:r>
          </w:p>
        </w:tc>
      </w:tr>
      <w:tr w:rsidR="0097469C" w:rsidRPr="00D4698E" w14:paraId="374A9BB3" w14:textId="77777777" w:rsidTr="00A36C2B">
        <w:trPr>
          <w:trHeight w:val="371"/>
        </w:trPr>
        <w:tc>
          <w:tcPr>
            <w:tcW w:w="0" w:type="auto"/>
          </w:tcPr>
          <w:p w14:paraId="0DCC6082" w14:textId="14E7CD55" w:rsidR="0097469C" w:rsidRPr="00D4698E" w:rsidRDefault="00D4698E" w:rsidP="00A36C2B">
            <w:pPr>
              <w:pStyle w:val="Heading2"/>
              <w:spacing w:before="0" w:after="160"/>
              <w:rPr>
                <w:rFonts w:asciiTheme="minorHAnsi" w:hAnsiTheme="minorHAnsi" w:cstheme="minorHAnsi"/>
                <w:b w:val="0"/>
                <w:bCs w:val="0"/>
                <w:color w:val="auto"/>
                <w:sz w:val="16"/>
                <w:szCs w:val="16"/>
              </w:rPr>
            </w:pPr>
            <w:bookmarkStart w:id="1385" w:name="_Toc140248633"/>
            <m:oMathPara>
              <m:oMathParaPr>
                <m:jc m:val="left"/>
              </m:oMathParaPr>
              <m:oMath>
                <m:r>
                  <w:rPr>
                    <w:rFonts w:ascii="Cambria Math" w:hAnsi="Cambria Math" w:cstheme="minorHAnsi"/>
                    <w:color w:val="auto"/>
                    <w:sz w:val="16"/>
                    <w:szCs w:val="16"/>
                  </w:rPr>
                  <m:t>α</m:t>
                </m:r>
              </m:oMath>
            </m:oMathPara>
            <w:bookmarkEnd w:id="1385"/>
          </w:p>
        </w:tc>
        <w:tc>
          <w:tcPr>
            <w:tcW w:w="4142" w:type="dxa"/>
          </w:tcPr>
          <w:p w14:paraId="749F0DBA"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86" w:name="_Toc19015345"/>
            <w:bookmarkStart w:id="1387" w:name="_Toc140248634"/>
            <w:r w:rsidRPr="00D4698E">
              <w:rPr>
                <w:rFonts w:asciiTheme="minorHAnsi" w:hAnsiTheme="minorHAnsi" w:cstheme="minorHAnsi"/>
                <w:b w:val="0"/>
                <w:bCs w:val="0"/>
                <w:color w:val="auto"/>
                <w:sz w:val="16"/>
                <w:szCs w:val="16"/>
              </w:rPr>
              <w:t>Black sky albedo</w:t>
            </w:r>
            <w:bookmarkEnd w:id="1386"/>
            <w:bookmarkEnd w:id="1387"/>
          </w:p>
        </w:tc>
        <w:tc>
          <w:tcPr>
            <w:tcW w:w="1814" w:type="dxa"/>
          </w:tcPr>
          <w:p w14:paraId="14DE82BF"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88" w:name="_Toc19015346"/>
            <w:bookmarkStart w:id="1389" w:name="_Toc140248635"/>
            <w:r w:rsidRPr="00D4698E">
              <w:rPr>
                <w:rFonts w:asciiTheme="minorHAnsi" w:hAnsiTheme="minorHAnsi" w:cstheme="minorHAnsi"/>
                <w:b w:val="0"/>
                <w:bCs w:val="0"/>
                <w:color w:val="auto"/>
                <w:sz w:val="16"/>
                <w:szCs w:val="16"/>
              </w:rPr>
              <w:t>DIM</w:t>
            </w:r>
            <w:bookmarkEnd w:id="1388"/>
            <w:bookmarkEnd w:id="1389"/>
          </w:p>
        </w:tc>
      </w:tr>
      <w:bookmarkStart w:id="1390" w:name="_Toc140248636"/>
      <w:tr w:rsidR="0097469C" w:rsidRPr="00D4698E" w14:paraId="2564CD56" w14:textId="77777777" w:rsidTr="00A36C2B">
        <w:trPr>
          <w:trHeight w:val="371"/>
        </w:trPr>
        <w:tc>
          <w:tcPr>
            <w:tcW w:w="0" w:type="auto"/>
          </w:tcPr>
          <w:p w14:paraId="4443F25A" w14:textId="333E3B8F" w:rsidR="0097469C" w:rsidRPr="00D4698E" w:rsidRDefault="0097469C" w:rsidP="00A36C2B">
            <w:pPr>
              <w:pStyle w:val="Heading2"/>
              <w:spacing w:before="0" w:after="160"/>
              <w:jc w:val="both"/>
              <w:rPr>
                <w:rFonts w:ascii="Calibri" w:eastAsia="Calibri" w:hAnsi="Calibri" w:cs="Times New Roman"/>
                <w:b w:val="0"/>
                <w:bCs w:val="0"/>
                <w:color w:val="auto"/>
                <w:sz w:val="16"/>
                <w:szCs w:val="16"/>
              </w:rPr>
            </w:pPr>
            <m:oMathPara>
              <m:oMath>
                <m:sSub>
                  <m:sSubPr>
                    <m:ctrlPr>
                      <w:rPr>
                        <w:rFonts w:ascii="Cambria Math" w:eastAsia="Calibri" w:hAnsi="Cambria Math" w:cs="Times New Roman"/>
                        <w:b w:val="0"/>
                        <w:bCs w:val="0"/>
                        <w:i/>
                        <w:color w:val="auto"/>
                        <w:sz w:val="16"/>
                        <w:szCs w:val="16"/>
                      </w:rPr>
                    </m:ctrlPr>
                  </m:sSubPr>
                  <m:e>
                    <m:r>
                      <w:rPr>
                        <w:rFonts w:ascii="Cambria Math" w:eastAsia="Calibri" w:hAnsi="Cambria Math" w:cs="Times New Roman"/>
                        <w:color w:val="auto"/>
                        <w:sz w:val="16"/>
                        <w:szCs w:val="16"/>
                      </w:rPr>
                      <m:t>α</m:t>
                    </m:r>
                  </m:e>
                  <m:sub>
                    <m:r>
                      <w:rPr>
                        <w:rFonts w:ascii="Cambria Math" w:eastAsia="Calibri" w:hAnsi="Cambria Math" w:cs="Times New Roman"/>
                        <w:color w:val="auto"/>
                        <w:sz w:val="16"/>
                        <w:szCs w:val="16"/>
                      </w:rPr>
                      <m:t>L</m:t>
                    </m:r>
                  </m:sub>
                </m:sSub>
              </m:oMath>
            </m:oMathPara>
            <w:bookmarkEnd w:id="1390"/>
          </w:p>
        </w:tc>
        <w:tc>
          <w:tcPr>
            <w:tcW w:w="4142" w:type="dxa"/>
          </w:tcPr>
          <w:p w14:paraId="7DB535BE"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91" w:name="_Toc140248637"/>
            <w:r w:rsidRPr="00D4698E">
              <w:rPr>
                <w:rFonts w:asciiTheme="minorHAnsi" w:hAnsiTheme="minorHAnsi" w:cstheme="minorHAnsi"/>
                <w:b w:val="0"/>
                <w:bCs w:val="0"/>
                <w:color w:val="auto"/>
                <w:sz w:val="16"/>
                <w:szCs w:val="16"/>
              </w:rPr>
              <w:t>Leaf single scattering albedo</w:t>
            </w:r>
            <w:bookmarkEnd w:id="1391"/>
          </w:p>
        </w:tc>
        <w:tc>
          <w:tcPr>
            <w:tcW w:w="1814" w:type="dxa"/>
          </w:tcPr>
          <w:p w14:paraId="2BDBAC11"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92" w:name="_Toc140248638"/>
            <w:r w:rsidRPr="00D4698E">
              <w:rPr>
                <w:rFonts w:asciiTheme="minorHAnsi" w:hAnsiTheme="minorHAnsi" w:cstheme="minorHAnsi"/>
                <w:b w:val="0"/>
                <w:bCs w:val="0"/>
                <w:color w:val="auto"/>
                <w:sz w:val="16"/>
                <w:szCs w:val="16"/>
              </w:rPr>
              <w:t>DIM</w:t>
            </w:r>
            <w:bookmarkEnd w:id="1392"/>
          </w:p>
        </w:tc>
      </w:tr>
      <w:bookmarkStart w:id="1393" w:name="_Toc140248639"/>
      <w:tr w:rsidR="0097469C" w:rsidRPr="00D4698E" w14:paraId="3BB83E1F" w14:textId="77777777" w:rsidTr="00A36C2B">
        <w:trPr>
          <w:trHeight w:val="371"/>
        </w:trPr>
        <w:tc>
          <w:tcPr>
            <w:tcW w:w="0" w:type="auto"/>
          </w:tcPr>
          <w:p w14:paraId="272628D2" w14:textId="62D54355" w:rsidR="0097469C" w:rsidRPr="00D4698E" w:rsidRDefault="0097469C" w:rsidP="00A36C2B">
            <w:pPr>
              <w:pStyle w:val="Heading2"/>
              <w:spacing w:before="0" w:after="160"/>
              <w:jc w:val="both"/>
              <w:rPr>
                <w:rFonts w:ascii="Calibri" w:eastAsia="Calibri" w:hAnsi="Calibri" w:cs="Times New Roman"/>
                <w:b w:val="0"/>
                <w:bCs w:val="0"/>
                <w:color w:val="auto"/>
                <w:sz w:val="16"/>
                <w:szCs w:val="16"/>
              </w:rPr>
            </w:pPr>
            <m:oMathPara>
              <m:oMath>
                <m:sSub>
                  <m:sSubPr>
                    <m:ctrlPr>
                      <w:rPr>
                        <w:rFonts w:ascii="Cambria Math" w:eastAsia="Calibri" w:hAnsi="Cambria Math" w:cs="Times New Roman"/>
                        <w:b w:val="0"/>
                        <w:bCs w:val="0"/>
                        <w:i/>
                        <w:color w:val="auto"/>
                        <w:sz w:val="16"/>
                        <w:szCs w:val="16"/>
                      </w:rPr>
                    </m:ctrlPr>
                  </m:sSubPr>
                  <m:e>
                    <m:r>
                      <w:rPr>
                        <w:rFonts w:ascii="Cambria Math" w:eastAsia="Calibri" w:hAnsi="Cambria Math" w:cs="Times New Roman"/>
                        <w:color w:val="auto"/>
                        <w:sz w:val="16"/>
                        <w:szCs w:val="16"/>
                      </w:rPr>
                      <m:t>α</m:t>
                    </m:r>
                  </m:e>
                  <m:sub>
                    <m:r>
                      <w:rPr>
                        <w:rFonts w:ascii="Cambria Math" w:eastAsia="Calibri" w:hAnsi="Cambria Math" w:cs="Times New Roman"/>
                        <w:color w:val="auto"/>
                        <w:sz w:val="16"/>
                        <w:szCs w:val="16"/>
                      </w:rPr>
                      <m:t>S</m:t>
                    </m:r>
                  </m:sub>
                </m:sSub>
              </m:oMath>
            </m:oMathPara>
            <w:bookmarkEnd w:id="1393"/>
          </w:p>
        </w:tc>
        <w:tc>
          <w:tcPr>
            <w:tcW w:w="4142" w:type="dxa"/>
          </w:tcPr>
          <w:p w14:paraId="7DF8CC30"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94" w:name="_Toc140248640"/>
            <w:r w:rsidRPr="00D4698E">
              <w:rPr>
                <w:rFonts w:asciiTheme="minorHAnsi" w:hAnsiTheme="minorHAnsi" w:cstheme="minorHAnsi"/>
                <w:b w:val="0"/>
                <w:bCs w:val="0"/>
                <w:color w:val="auto"/>
                <w:sz w:val="16"/>
                <w:szCs w:val="16"/>
              </w:rPr>
              <w:t>Shoot single scattering albedo</w:t>
            </w:r>
            <w:bookmarkEnd w:id="1394"/>
          </w:p>
        </w:tc>
        <w:tc>
          <w:tcPr>
            <w:tcW w:w="1814" w:type="dxa"/>
          </w:tcPr>
          <w:p w14:paraId="4CBE4DB7"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95" w:name="_Toc140248641"/>
            <w:r w:rsidRPr="00D4698E">
              <w:rPr>
                <w:rFonts w:asciiTheme="minorHAnsi" w:hAnsiTheme="minorHAnsi" w:cstheme="minorHAnsi"/>
                <w:b w:val="0"/>
                <w:bCs w:val="0"/>
                <w:color w:val="auto"/>
                <w:sz w:val="16"/>
                <w:szCs w:val="16"/>
              </w:rPr>
              <w:t>DIM</w:t>
            </w:r>
            <w:bookmarkEnd w:id="1395"/>
          </w:p>
        </w:tc>
      </w:tr>
      <w:tr w:rsidR="0097469C" w:rsidRPr="00D4698E" w14:paraId="5C6C88BD" w14:textId="77777777" w:rsidTr="00A36C2B">
        <w:trPr>
          <w:trHeight w:val="371"/>
        </w:trPr>
        <w:tc>
          <w:tcPr>
            <w:tcW w:w="0" w:type="auto"/>
          </w:tcPr>
          <w:p w14:paraId="26340088" w14:textId="4997B265" w:rsidR="0097469C" w:rsidRPr="00D4698E" w:rsidRDefault="00D4698E" w:rsidP="00A36C2B">
            <w:pPr>
              <w:pStyle w:val="Heading2"/>
              <w:spacing w:before="0" w:after="160"/>
              <w:jc w:val="both"/>
              <w:rPr>
                <w:rFonts w:ascii="Calibri" w:eastAsia="Calibri" w:hAnsi="Calibri" w:cs="Times New Roman"/>
                <w:b w:val="0"/>
                <w:bCs w:val="0"/>
                <w:color w:val="auto"/>
                <w:sz w:val="16"/>
                <w:szCs w:val="16"/>
              </w:rPr>
            </w:pPr>
            <w:bookmarkStart w:id="1396" w:name="_Toc140248642"/>
            <m:oMathPara>
              <m:oMath>
                <m:r>
                  <w:rPr>
                    <w:rFonts w:ascii="Cambria Math" w:hAnsi="Cambria Math" w:cstheme="minorHAnsi"/>
                    <w:color w:val="auto"/>
                    <w:sz w:val="16"/>
                    <w:szCs w:val="16"/>
                  </w:rPr>
                  <m:t>γ</m:t>
                </m:r>
              </m:oMath>
            </m:oMathPara>
            <w:bookmarkEnd w:id="1396"/>
          </w:p>
        </w:tc>
        <w:tc>
          <w:tcPr>
            <w:tcW w:w="4142" w:type="dxa"/>
          </w:tcPr>
          <w:p w14:paraId="34053002"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97" w:name="_Toc140248643"/>
            <w:r w:rsidRPr="00D4698E">
              <w:rPr>
                <w:rFonts w:asciiTheme="minorHAnsi" w:hAnsiTheme="minorHAnsi" w:cstheme="minorHAnsi"/>
                <w:b w:val="0"/>
                <w:bCs w:val="0"/>
                <w:color w:val="auto"/>
                <w:sz w:val="16"/>
                <w:szCs w:val="16"/>
              </w:rPr>
              <w:t>Needle-to-shoot area ratio</w:t>
            </w:r>
            <w:bookmarkEnd w:id="1397"/>
          </w:p>
        </w:tc>
        <w:tc>
          <w:tcPr>
            <w:tcW w:w="1814" w:type="dxa"/>
          </w:tcPr>
          <w:p w14:paraId="460F84F5" w14:textId="77777777" w:rsidR="0097469C" w:rsidRPr="00D4698E" w:rsidRDefault="0097469C" w:rsidP="00A36C2B">
            <w:pPr>
              <w:pStyle w:val="Heading2"/>
              <w:spacing w:before="0" w:after="160"/>
              <w:rPr>
                <w:rFonts w:asciiTheme="minorHAnsi" w:hAnsiTheme="minorHAnsi" w:cstheme="minorHAnsi"/>
                <w:b w:val="0"/>
                <w:bCs w:val="0"/>
                <w:color w:val="auto"/>
                <w:sz w:val="16"/>
                <w:szCs w:val="16"/>
              </w:rPr>
            </w:pPr>
            <w:bookmarkStart w:id="1398" w:name="_Toc140248644"/>
            <w:r w:rsidRPr="00D4698E">
              <w:rPr>
                <w:rFonts w:asciiTheme="minorHAnsi" w:hAnsiTheme="minorHAnsi" w:cstheme="minorHAnsi"/>
                <w:b w:val="0"/>
                <w:bCs w:val="0"/>
                <w:color w:val="auto"/>
                <w:sz w:val="16"/>
                <w:szCs w:val="16"/>
              </w:rPr>
              <w:t>DIM</w:t>
            </w:r>
            <w:bookmarkEnd w:id="1398"/>
          </w:p>
        </w:tc>
      </w:tr>
    </w:tbl>
    <w:p w14:paraId="4AC69D6A" w14:textId="77777777" w:rsidR="0097469C" w:rsidRDefault="0097469C" w:rsidP="0097469C">
      <w:pPr>
        <w:rPr>
          <w:rFonts w:asciiTheme="majorHAnsi" w:eastAsiaTheme="majorEastAsia" w:hAnsiTheme="majorHAnsi" w:cstheme="majorBidi"/>
          <w:color w:val="365F91" w:themeColor="accent1" w:themeShade="BF"/>
          <w:sz w:val="32"/>
          <w:szCs w:val="32"/>
        </w:rPr>
      </w:pPr>
      <w:r>
        <w:br w:type="page"/>
      </w:r>
    </w:p>
    <w:p w14:paraId="4091D4C8" w14:textId="5A05CC0E" w:rsidR="0097469C" w:rsidRDefault="00D75311" w:rsidP="0097469C">
      <w:pPr>
        <w:pStyle w:val="Heading1"/>
      </w:pPr>
      <w:bookmarkStart w:id="1399" w:name="_Toc140248645"/>
      <w:ins w:id="1400" w:author="Fernandes, Richard (he, him, his | il, le, lui)" w:date="2023-07-14T17:15:00Z">
        <w:r>
          <w:lastRenderedPageBreak/>
          <w:t xml:space="preserve">3.0 </w:t>
        </w:r>
      </w:ins>
      <w:r w:rsidR="0097469C">
        <w:t>Overview of SL2P-CCRS</w:t>
      </w:r>
      <w:bookmarkEnd w:id="1399"/>
    </w:p>
    <w:p w14:paraId="359CDE5D" w14:textId="77777777" w:rsidR="0097469C" w:rsidRPr="00A16FC5" w:rsidRDefault="0097469C" w:rsidP="0097469C"/>
    <w:p w14:paraId="76F7281B" w14:textId="5FF82383" w:rsidR="0097469C" w:rsidRDefault="0097469C" w:rsidP="0097469C">
      <w:r>
        <w:t xml:space="preserve">This section provides a description of the process flow of SL2P-CCRS to produce regression algorithms that can be used to predict vegetation parameters from optical satellite imagery.  </w:t>
      </w:r>
    </w:p>
    <w:p w14:paraId="02CA8960" w14:textId="4F5287EB" w:rsidR="0097469C" w:rsidDel="004D7A9F" w:rsidRDefault="0097469C" w:rsidP="0097469C">
      <w:pPr>
        <w:rPr>
          <w:del w:id="1401" w:author="Fernandes, Richard (he, him, his | il, le, lui)" w:date="2023-07-14T16:54:00Z"/>
        </w:rPr>
      </w:pPr>
      <w:r>
        <w:t xml:space="preserve">SL2P-CCRS consist of Databases of Classes, each of which correspond to a separate surface </w:t>
      </w:r>
      <w:r w:rsidR="00D4698E">
        <w:t xml:space="preserve">land </w:t>
      </w:r>
      <w:r>
        <w:t>cover class.  Each Class corresponds to a different set of regression algorithms for predicting desired canopy variables (</w:t>
      </w:r>
      <w:r>
        <w:fldChar w:fldCharType="begin"/>
      </w:r>
      <w:r>
        <w:instrText xml:space="preserve"> REF _Ref18586802 \h </w:instrText>
      </w:r>
      <w:r>
        <w:fldChar w:fldCharType="separate"/>
      </w:r>
      <w:ins w:id="1402" w:author="Fernandes, Richard (he, him, his | il, le, lui)" w:date="2023-07-14T17:36:00Z">
        <w:r w:rsidR="00DD40B0" w:rsidRPr="00D4698E">
          <w:t xml:space="preserve">Table </w:t>
        </w:r>
        <w:r w:rsidR="00DD40B0">
          <w:rPr>
            <w:b/>
            <w:bCs/>
            <w:noProof/>
          </w:rPr>
          <w:t>1</w:t>
        </w:r>
      </w:ins>
      <w:del w:id="1403" w:author="Fernandes, Richard (he, him, his | il, le, lui)" w:date="2023-07-14T17:36:00Z">
        <w:r w:rsidDel="00DD40B0">
          <w:delText xml:space="preserve">Table </w:delText>
        </w:r>
        <w:r w:rsidDel="00DD40B0">
          <w:rPr>
            <w:noProof/>
          </w:rPr>
          <w:delText>1</w:delText>
        </w:r>
      </w:del>
      <w:r>
        <w:fldChar w:fldCharType="end"/>
      </w:r>
      <w:r>
        <w:t>) together with their associated calibration and validation information.  SL2P-CCRS differs from SL2P in that it contains multiple Classes, one of which is identical to SL2P.  Each Class is housed in separate Databases (</w:t>
      </w:r>
      <w:r>
        <w:fldChar w:fldCharType="begin"/>
      </w:r>
      <w:r>
        <w:instrText xml:space="preserve"> REF _Ref139980588 \h </w:instrText>
      </w:r>
      <w:r>
        <w:fldChar w:fldCharType="separate"/>
      </w:r>
      <w:ins w:id="1404" w:author="Fernandes, Richard (he, him, his | il, le, lui)" w:date="2023-07-14T17:36:00Z">
        <w:r w:rsidR="00DD40B0" w:rsidRPr="00D4698E">
          <w:t xml:space="preserve">Table </w:t>
        </w:r>
        <w:r w:rsidR="00DD40B0">
          <w:rPr>
            <w:b/>
            <w:bCs/>
            <w:noProof/>
          </w:rPr>
          <w:t>3</w:t>
        </w:r>
      </w:ins>
      <w:del w:id="1405" w:author="Fernandes, Richard (he, him, his | il, le, lui)" w:date="2023-07-14T17:36:00Z">
        <w:r w:rsidDel="00DD40B0">
          <w:delText xml:space="preserve">Table </w:delText>
        </w:r>
        <w:r w:rsidDel="00DD40B0">
          <w:rPr>
            <w:noProof/>
          </w:rPr>
          <w:delText>3</w:delText>
        </w:r>
      </w:del>
      <w:r>
        <w:fldChar w:fldCharType="end"/>
      </w:r>
      <w:r>
        <w:t xml:space="preserve">) for maximum modularity.  </w:t>
      </w:r>
    </w:p>
    <w:p w14:paraId="4FF311B9" w14:textId="77777777" w:rsidR="004D7A9F" w:rsidRDefault="004D7A9F" w:rsidP="0097469C">
      <w:pPr>
        <w:rPr>
          <w:ins w:id="1406" w:author="Fernandes, Richard (he, him, his | il, le, lui)" w:date="2023-07-14T16:54:00Z"/>
        </w:rPr>
      </w:pPr>
    </w:p>
    <w:p w14:paraId="2F04DB34" w14:textId="77777777" w:rsidR="0097469C" w:rsidRDefault="0097469C" w:rsidP="0097469C"/>
    <w:p w14:paraId="685A1DA0" w14:textId="675B733C" w:rsidR="0097469C" w:rsidRPr="00D4698E" w:rsidRDefault="0097469C" w:rsidP="0097469C">
      <w:pPr>
        <w:pStyle w:val="Caption"/>
        <w:keepNext/>
        <w:rPr>
          <w:b w:val="0"/>
          <w:bCs w:val="0"/>
          <w:sz w:val="22"/>
          <w:szCs w:val="22"/>
        </w:rPr>
      </w:pPr>
      <w:bookmarkStart w:id="1407" w:name="_Ref139980588"/>
      <w:r w:rsidRPr="00D4698E">
        <w:rPr>
          <w:b w:val="0"/>
          <w:bCs w:val="0"/>
          <w:sz w:val="22"/>
          <w:szCs w:val="22"/>
        </w:rPr>
        <w:t xml:space="preserve">Table </w:t>
      </w:r>
      <w:r w:rsidRPr="00D4698E">
        <w:rPr>
          <w:b w:val="0"/>
          <w:bCs w:val="0"/>
          <w:sz w:val="22"/>
          <w:szCs w:val="22"/>
        </w:rPr>
        <w:fldChar w:fldCharType="begin"/>
      </w:r>
      <w:r w:rsidRPr="00D4698E">
        <w:rPr>
          <w:b w:val="0"/>
          <w:bCs w:val="0"/>
          <w:sz w:val="22"/>
          <w:szCs w:val="22"/>
        </w:rPr>
        <w:instrText xml:space="preserve"> SEQ Table \* ARABIC </w:instrText>
      </w:r>
      <w:r w:rsidRPr="00D4698E">
        <w:rPr>
          <w:b w:val="0"/>
          <w:bCs w:val="0"/>
          <w:sz w:val="22"/>
          <w:szCs w:val="22"/>
        </w:rPr>
        <w:fldChar w:fldCharType="separate"/>
      </w:r>
      <w:r w:rsidR="00DD40B0">
        <w:rPr>
          <w:b w:val="0"/>
          <w:bCs w:val="0"/>
          <w:noProof/>
          <w:sz w:val="22"/>
          <w:szCs w:val="22"/>
        </w:rPr>
        <w:t>3</w:t>
      </w:r>
      <w:r w:rsidRPr="00D4698E">
        <w:rPr>
          <w:b w:val="0"/>
          <w:bCs w:val="0"/>
          <w:sz w:val="22"/>
          <w:szCs w:val="22"/>
        </w:rPr>
        <w:fldChar w:fldCharType="end"/>
      </w:r>
      <w:bookmarkEnd w:id="1407"/>
      <w:r w:rsidRPr="00D4698E">
        <w:rPr>
          <w:b w:val="0"/>
          <w:bCs w:val="0"/>
          <w:sz w:val="22"/>
          <w:szCs w:val="22"/>
        </w:rPr>
        <w:t>.  SL2P-CCRS Databases.</w:t>
      </w:r>
    </w:p>
    <w:tbl>
      <w:tblPr>
        <w:tblStyle w:val="TableGrid"/>
        <w:tblW w:w="0" w:type="auto"/>
        <w:tblLook w:val="04A0" w:firstRow="1" w:lastRow="0" w:firstColumn="1" w:lastColumn="0" w:noHBand="0" w:noVBand="1"/>
      </w:tblPr>
      <w:tblGrid>
        <w:gridCol w:w="1427"/>
        <w:gridCol w:w="7577"/>
      </w:tblGrid>
      <w:tr w:rsidR="00D4698E" w14:paraId="4AD4C7C3" w14:textId="77777777" w:rsidTr="00D4698E">
        <w:trPr>
          <w:trHeight w:val="270"/>
        </w:trPr>
        <w:tc>
          <w:tcPr>
            <w:tcW w:w="1427" w:type="dxa"/>
          </w:tcPr>
          <w:p w14:paraId="642F7BC2" w14:textId="77777777" w:rsidR="00D4698E" w:rsidRDefault="00D4698E" w:rsidP="00A36C2B">
            <w:r>
              <w:t>Name</w:t>
            </w:r>
          </w:p>
        </w:tc>
        <w:tc>
          <w:tcPr>
            <w:tcW w:w="7577" w:type="dxa"/>
          </w:tcPr>
          <w:p w14:paraId="0CABAC41" w14:textId="77777777" w:rsidR="00D4698E" w:rsidRDefault="00D4698E" w:rsidP="00A36C2B">
            <w:r>
              <w:t>Description</w:t>
            </w:r>
          </w:p>
        </w:tc>
      </w:tr>
      <w:tr w:rsidR="00D4698E" w:rsidRPr="00C55A73" w14:paraId="3C2DA610" w14:textId="77777777" w:rsidTr="00D4698E">
        <w:trPr>
          <w:trHeight w:val="265"/>
        </w:trPr>
        <w:tc>
          <w:tcPr>
            <w:tcW w:w="1427" w:type="dxa"/>
          </w:tcPr>
          <w:p w14:paraId="60005A01" w14:textId="77777777" w:rsidR="00D4698E" w:rsidRDefault="00D4698E" w:rsidP="00A36C2B">
            <w:r>
              <w:t>SL2P</w:t>
            </w:r>
          </w:p>
        </w:tc>
        <w:tc>
          <w:tcPr>
            <w:tcW w:w="7577" w:type="dxa"/>
          </w:tcPr>
          <w:p w14:paraId="3A0EDFA2" w14:textId="510E48E1" w:rsidR="00D4698E" w:rsidRDefault="00D4698E" w:rsidP="00A36C2B">
            <w:r w:rsidRPr="00C55A73">
              <w:t>Original SL2P database as defi</w:t>
            </w:r>
            <w:r>
              <w:t xml:space="preserve">ned in </w:t>
            </w:r>
            <w:r>
              <w:t>W</w:t>
            </w:r>
            <w:r>
              <w:t>B2016.</w:t>
            </w:r>
          </w:p>
          <w:p w14:paraId="0889D439" w14:textId="3027B96E" w:rsidR="00D4698E" w:rsidRPr="00C55A73" w:rsidRDefault="00D4698E" w:rsidP="00A36C2B">
            <w:r>
              <w:t>Applies to all non-woody land cover.</w:t>
            </w:r>
          </w:p>
        </w:tc>
      </w:tr>
      <w:tr w:rsidR="00D4698E" w14:paraId="2DE07573" w14:textId="77777777" w:rsidTr="00D4698E">
        <w:trPr>
          <w:trHeight w:val="540"/>
        </w:trPr>
        <w:tc>
          <w:tcPr>
            <w:tcW w:w="1427" w:type="dxa"/>
          </w:tcPr>
          <w:p w14:paraId="3E4892AC" w14:textId="77777777" w:rsidR="00D4698E" w:rsidRDefault="00D4698E" w:rsidP="00A36C2B">
            <w:r>
              <w:t>ENF</w:t>
            </w:r>
          </w:p>
        </w:tc>
        <w:tc>
          <w:tcPr>
            <w:tcW w:w="7577" w:type="dxa"/>
          </w:tcPr>
          <w:p w14:paraId="0FD828EC" w14:textId="77777777" w:rsidR="00D4698E" w:rsidRDefault="00D4698E" w:rsidP="00A36C2B">
            <w:r>
              <w:t>Evergreen needl</w:t>
            </w:r>
            <w:r>
              <w:t>e</w:t>
            </w:r>
            <w:r>
              <w:t>leaf forest database for North America.</w:t>
            </w:r>
          </w:p>
          <w:p w14:paraId="012FA8AE" w14:textId="15CA52D7" w:rsidR="00D4698E" w:rsidRDefault="00D4698E" w:rsidP="00A36C2B">
            <w:r>
              <w:t xml:space="preserve">Also applied to deciduous </w:t>
            </w:r>
            <w:proofErr w:type="spellStart"/>
            <w:r>
              <w:t>needleaf</w:t>
            </w:r>
            <w:proofErr w:type="spellEnd"/>
            <w:r>
              <w:t xml:space="preserve"> forests.</w:t>
            </w:r>
          </w:p>
        </w:tc>
      </w:tr>
      <w:tr w:rsidR="00D4698E" w14:paraId="4B76AE1D" w14:textId="77777777" w:rsidTr="00D4698E">
        <w:trPr>
          <w:trHeight w:val="535"/>
        </w:trPr>
        <w:tc>
          <w:tcPr>
            <w:tcW w:w="1427" w:type="dxa"/>
          </w:tcPr>
          <w:p w14:paraId="17068E44" w14:textId="77777777" w:rsidR="00D4698E" w:rsidRDefault="00D4698E" w:rsidP="00A36C2B">
            <w:r>
              <w:t>DBF</w:t>
            </w:r>
          </w:p>
        </w:tc>
        <w:tc>
          <w:tcPr>
            <w:tcW w:w="7577" w:type="dxa"/>
          </w:tcPr>
          <w:p w14:paraId="1A3C296B" w14:textId="77777777" w:rsidR="00D4698E" w:rsidRDefault="00D4698E" w:rsidP="00A36C2B">
            <w:r>
              <w:t>Deciduous broadleaf forests database for North America.</w:t>
            </w:r>
          </w:p>
          <w:p w14:paraId="718C7B7D" w14:textId="46D55FA2" w:rsidR="00D4698E" w:rsidRDefault="00D4698E" w:rsidP="00A36C2B">
            <w:r>
              <w:t>Also applies to evergreen broadleaf forests and all shrubs.</w:t>
            </w:r>
          </w:p>
        </w:tc>
      </w:tr>
    </w:tbl>
    <w:p w14:paraId="230279FC" w14:textId="77777777" w:rsidR="0097469C" w:rsidRDefault="0097469C" w:rsidP="0097469C"/>
    <w:p w14:paraId="310E7E28" w14:textId="77777777" w:rsidR="0097469C" w:rsidRDefault="0097469C" w:rsidP="0097469C"/>
    <w:p w14:paraId="140A948F" w14:textId="51C71162" w:rsidR="0097469C" w:rsidDel="00D4698E" w:rsidRDefault="0097469C" w:rsidP="0097469C">
      <w:pPr>
        <w:rPr>
          <w:del w:id="1408" w:author="Fernandes, Richard (he, him, his | il, le, lui)" w:date="2023-07-14T16:50:00Z"/>
        </w:rPr>
      </w:pPr>
      <w:r>
        <w:t xml:space="preserve">Each SL2P-CCRS Database uses an input parameter file to perform three sub-processes: simulation, </w:t>
      </w:r>
      <w:proofErr w:type="gramStart"/>
      <w:r>
        <w:t>calibration</w:t>
      </w:r>
      <w:proofErr w:type="gramEnd"/>
      <w:r>
        <w:t xml:space="preserve"> and cross-validation, with corresponding outputs (</w:t>
      </w:r>
      <w:ins w:id="1409" w:author="Fernandes, Richard (he, him, his | il, le, lui)" w:date="2023-07-14T16:56:00Z">
        <w:r w:rsidR="004D7A9F">
          <w:t>Figure 1</w:t>
        </w:r>
      </w:ins>
      <w:del w:id="1410" w:author="Fernandes, Richard (he, him, his | il, le, lui)" w:date="2023-07-14T16:53:00Z">
        <w:r w:rsidDel="00D4698E">
          <w:fldChar w:fldCharType="begin"/>
        </w:r>
        <w:r w:rsidDel="00D4698E">
          <w:delInstrText xml:space="preserve"> REF _Ref18587009 \h </w:delInstrText>
        </w:r>
        <w:r w:rsidDel="00D4698E">
          <w:fldChar w:fldCharType="separate"/>
        </w:r>
      </w:del>
      <w:del w:id="1411" w:author="Fernandes, Richard (he, him, his | il, le, lui)" w:date="2023-07-14T16:52:00Z">
        <w:r w:rsidDel="00D4698E">
          <w:delText xml:space="preserve">Figure </w:delText>
        </w:r>
        <w:r w:rsidDel="00D4698E">
          <w:rPr>
            <w:noProof/>
          </w:rPr>
          <w:delText>1</w:delText>
        </w:r>
      </w:del>
      <w:del w:id="1412" w:author="Fernandes, Richard (he, him, his | il, le, lui)" w:date="2023-07-14T16:53:00Z">
        <w:r w:rsidDel="00D4698E">
          <w:fldChar w:fldCharType="end"/>
        </w:r>
      </w:del>
      <w:r>
        <w:t xml:space="preserve">).    The regression predictors are also applied to independent simulation databases to perform independent validation.  Application of these predictors to map satellite imagery is beyond the scope of this document.  </w:t>
      </w:r>
    </w:p>
    <w:p w14:paraId="08B5F74C" w14:textId="77777777" w:rsidR="00D4698E" w:rsidRDefault="00D4698E" w:rsidP="0097469C">
      <w:pPr>
        <w:rPr>
          <w:ins w:id="1413" w:author="Fernandes, Richard (he, him, his | il, le, lui)" w:date="2023-07-14T16:50:00Z"/>
        </w:rPr>
      </w:pPr>
    </w:p>
    <w:p w14:paraId="525C810B" w14:textId="023C2F47" w:rsidR="0097469C" w:rsidRDefault="0097469C" w:rsidP="0097469C">
      <w:r>
        <w:rPr>
          <w:noProof/>
          <w:lang w:eastAsia="en-CA"/>
        </w:rPr>
        <w:lastRenderedPageBreak/>
        <mc:AlternateContent>
          <mc:Choice Requires="wps">
            <w:drawing>
              <wp:anchor distT="0" distB="0" distL="114300" distR="114300" simplePos="0" relativeHeight="251662336" behindDoc="0" locked="0" layoutInCell="1" allowOverlap="1" wp14:anchorId="09679DFB" wp14:editId="672466FF">
                <wp:simplePos x="0" y="0"/>
                <wp:positionH relativeFrom="column">
                  <wp:posOffset>0</wp:posOffset>
                </wp:positionH>
                <wp:positionV relativeFrom="paragraph">
                  <wp:posOffset>4345940</wp:posOffset>
                </wp:positionV>
                <wp:extent cx="425386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4253865" cy="635"/>
                        </a:xfrm>
                        <a:prstGeom prst="rect">
                          <a:avLst/>
                        </a:prstGeom>
                        <a:solidFill>
                          <a:prstClr val="white"/>
                        </a:solidFill>
                        <a:ln>
                          <a:noFill/>
                        </a:ln>
                      </wps:spPr>
                      <wps:txbx>
                        <w:txbxContent>
                          <w:p w14:paraId="19F38A3F" w14:textId="0FFA7470" w:rsidR="0097469C" w:rsidRPr="00D4698E" w:rsidRDefault="0097469C" w:rsidP="0097469C">
                            <w:pPr>
                              <w:pStyle w:val="Caption"/>
                              <w:rPr>
                                <w:b w:val="0"/>
                                <w:bCs w:val="0"/>
                                <w:i/>
                                <w:iCs/>
                                <w:sz w:val="22"/>
                                <w:szCs w:val="22"/>
                              </w:rPr>
                            </w:pPr>
                            <w:bookmarkStart w:id="1414" w:name="_Ref18587009"/>
                            <w:del w:id="1415" w:author="Fernandes, Richard (he, him, his | il, le, lui)" w:date="2023-07-14T16:55:00Z">
                              <w:r w:rsidRPr="00D4698E" w:rsidDel="004D7A9F">
                                <w:rPr>
                                  <w:b w:val="0"/>
                                  <w:bCs w:val="0"/>
                                  <w:i/>
                                  <w:iCs/>
                                  <w:sz w:val="22"/>
                                  <w:szCs w:val="22"/>
                                </w:rPr>
                                <w:delText xml:space="preserve">Figure </w:delText>
                              </w:r>
                              <w:r w:rsidRPr="00D4698E" w:rsidDel="004D7A9F">
                                <w:rPr>
                                  <w:b w:val="0"/>
                                  <w:bCs w:val="0"/>
                                  <w:i/>
                                  <w:iCs/>
                                  <w:sz w:val="22"/>
                                  <w:szCs w:val="22"/>
                                </w:rPr>
                                <w:fldChar w:fldCharType="begin"/>
                              </w:r>
                              <w:r w:rsidRPr="00D4698E" w:rsidDel="004D7A9F">
                                <w:rPr>
                                  <w:b w:val="0"/>
                                  <w:bCs w:val="0"/>
                                  <w:i/>
                                  <w:iCs/>
                                  <w:sz w:val="22"/>
                                  <w:szCs w:val="22"/>
                                </w:rPr>
                                <w:delInstrText xml:space="preserve"> SEQ Figure \* ARABIC </w:delInstrText>
                              </w:r>
                              <w:r w:rsidRPr="00D4698E" w:rsidDel="004D7A9F">
                                <w:rPr>
                                  <w:b w:val="0"/>
                                  <w:bCs w:val="0"/>
                                  <w:i/>
                                  <w:iCs/>
                                  <w:sz w:val="22"/>
                                  <w:szCs w:val="22"/>
                                </w:rPr>
                                <w:fldChar w:fldCharType="separate"/>
                              </w:r>
                            </w:del>
                            <w:del w:id="1416" w:author="Fernandes, Richard (he, him, his | il, le, lui)" w:date="2023-07-14T16:53:00Z">
                              <w:r w:rsidR="00D4698E" w:rsidDel="00D4698E">
                                <w:rPr>
                                  <w:b w:val="0"/>
                                  <w:bCs w:val="0"/>
                                  <w:i/>
                                  <w:iCs/>
                                  <w:noProof/>
                                  <w:sz w:val="22"/>
                                  <w:szCs w:val="22"/>
                                </w:rPr>
                                <w:delText>2</w:delText>
                              </w:r>
                            </w:del>
                            <w:del w:id="1417" w:author="Fernandes, Richard (he, him, his | il, le, lui)" w:date="2023-07-14T16:55:00Z">
                              <w:r w:rsidRPr="00D4698E" w:rsidDel="004D7A9F">
                                <w:rPr>
                                  <w:b w:val="0"/>
                                  <w:bCs w:val="0"/>
                                  <w:i/>
                                  <w:iCs/>
                                  <w:noProof/>
                                  <w:sz w:val="22"/>
                                  <w:szCs w:val="22"/>
                                </w:rPr>
                                <w:fldChar w:fldCharType="end"/>
                              </w:r>
                              <w:bookmarkEnd w:id="1414"/>
                              <w:r w:rsidRPr="00D4698E" w:rsidDel="004D7A9F">
                                <w:rPr>
                                  <w:b w:val="0"/>
                                  <w:bCs w:val="0"/>
                                  <w:i/>
                                  <w:iCs/>
                                  <w:sz w:val="22"/>
                                  <w:szCs w:val="22"/>
                                </w:rPr>
                                <w:delText>.  SL2P-CCRS architecture.  So</w:delText>
                              </w:r>
                              <w:r w:rsidR="00D4698E" w:rsidRPr="00D4698E" w:rsidDel="004D7A9F">
                                <w:rPr>
                                  <w:b w:val="0"/>
                                  <w:bCs w:val="0"/>
                                  <w:i/>
                                  <w:iCs/>
                                  <w:sz w:val="22"/>
                                  <w:szCs w:val="22"/>
                                </w:rPr>
                                <w:delText>lid</w:delText>
                              </w:r>
                              <w:r w:rsidRPr="00D4698E" w:rsidDel="004D7A9F">
                                <w:rPr>
                                  <w:b w:val="0"/>
                                  <w:bCs w:val="0"/>
                                  <w:i/>
                                  <w:iCs/>
                                  <w:sz w:val="22"/>
                                  <w:szCs w:val="22"/>
                                </w:rPr>
                                <w:delText xml:space="preserve"> lines indicate data flow during calibration; dashed lines indicate data flow during application.</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79DFB" id="Text Box 6" o:spid="_x0000_s1027" type="#_x0000_t202" style="position:absolute;margin-left:0;margin-top:342.2pt;width:334.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oPYGQIAAD8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" stroked="f">
                <v:textbox style="mso-fit-shape-to-text:t" inset="0,0,0,0">
                  <w:txbxContent>
                    <w:p w14:paraId="19F38A3F" w14:textId="0FFA7470" w:rsidR="0097469C" w:rsidRPr="00D4698E" w:rsidRDefault="0097469C" w:rsidP="0097469C">
                      <w:pPr>
                        <w:pStyle w:val="Caption"/>
                        <w:rPr>
                          <w:b w:val="0"/>
                          <w:bCs w:val="0"/>
                          <w:i/>
                          <w:iCs/>
                          <w:sz w:val="22"/>
                          <w:szCs w:val="22"/>
                        </w:rPr>
                      </w:pPr>
                      <w:bookmarkStart w:id="1418" w:name="_Ref18587009"/>
                      <w:del w:id="1419" w:author="Fernandes, Richard (he, him, his | il, le, lui)" w:date="2023-07-14T16:55:00Z">
                        <w:r w:rsidRPr="00D4698E" w:rsidDel="004D7A9F">
                          <w:rPr>
                            <w:b w:val="0"/>
                            <w:bCs w:val="0"/>
                            <w:i/>
                            <w:iCs/>
                            <w:sz w:val="22"/>
                            <w:szCs w:val="22"/>
                          </w:rPr>
                          <w:delText xml:space="preserve">Figure </w:delText>
                        </w:r>
                        <w:r w:rsidRPr="00D4698E" w:rsidDel="004D7A9F">
                          <w:rPr>
                            <w:b w:val="0"/>
                            <w:bCs w:val="0"/>
                            <w:i/>
                            <w:iCs/>
                            <w:sz w:val="22"/>
                            <w:szCs w:val="22"/>
                          </w:rPr>
                          <w:fldChar w:fldCharType="begin"/>
                        </w:r>
                        <w:r w:rsidRPr="00D4698E" w:rsidDel="004D7A9F">
                          <w:rPr>
                            <w:b w:val="0"/>
                            <w:bCs w:val="0"/>
                            <w:i/>
                            <w:iCs/>
                            <w:sz w:val="22"/>
                            <w:szCs w:val="22"/>
                          </w:rPr>
                          <w:delInstrText xml:space="preserve"> SEQ Figure \* ARABIC </w:delInstrText>
                        </w:r>
                        <w:r w:rsidRPr="00D4698E" w:rsidDel="004D7A9F">
                          <w:rPr>
                            <w:b w:val="0"/>
                            <w:bCs w:val="0"/>
                            <w:i/>
                            <w:iCs/>
                            <w:sz w:val="22"/>
                            <w:szCs w:val="22"/>
                          </w:rPr>
                          <w:fldChar w:fldCharType="separate"/>
                        </w:r>
                      </w:del>
                      <w:del w:id="1420" w:author="Fernandes, Richard (he, him, his | il, le, lui)" w:date="2023-07-14T16:53:00Z">
                        <w:r w:rsidR="00D4698E" w:rsidDel="00D4698E">
                          <w:rPr>
                            <w:b w:val="0"/>
                            <w:bCs w:val="0"/>
                            <w:i/>
                            <w:iCs/>
                            <w:noProof/>
                            <w:sz w:val="22"/>
                            <w:szCs w:val="22"/>
                          </w:rPr>
                          <w:delText>2</w:delText>
                        </w:r>
                      </w:del>
                      <w:del w:id="1421" w:author="Fernandes, Richard (he, him, his | il, le, lui)" w:date="2023-07-14T16:55:00Z">
                        <w:r w:rsidRPr="00D4698E" w:rsidDel="004D7A9F">
                          <w:rPr>
                            <w:b w:val="0"/>
                            <w:bCs w:val="0"/>
                            <w:i/>
                            <w:iCs/>
                            <w:noProof/>
                            <w:sz w:val="22"/>
                            <w:szCs w:val="22"/>
                          </w:rPr>
                          <w:fldChar w:fldCharType="end"/>
                        </w:r>
                        <w:bookmarkEnd w:id="1418"/>
                        <w:r w:rsidRPr="00D4698E" w:rsidDel="004D7A9F">
                          <w:rPr>
                            <w:b w:val="0"/>
                            <w:bCs w:val="0"/>
                            <w:i/>
                            <w:iCs/>
                            <w:sz w:val="22"/>
                            <w:szCs w:val="22"/>
                          </w:rPr>
                          <w:delText>.  SL2P-CCRS architecture.  So</w:delText>
                        </w:r>
                        <w:r w:rsidR="00D4698E" w:rsidRPr="00D4698E" w:rsidDel="004D7A9F">
                          <w:rPr>
                            <w:b w:val="0"/>
                            <w:bCs w:val="0"/>
                            <w:i/>
                            <w:iCs/>
                            <w:sz w:val="22"/>
                            <w:szCs w:val="22"/>
                          </w:rPr>
                          <w:delText>lid</w:delText>
                        </w:r>
                        <w:r w:rsidRPr="00D4698E" w:rsidDel="004D7A9F">
                          <w:rPr>
                            <w:b w:val="0"/>
                            <w:bCs w:val="0"/>
                            <w:i/>
                            <w:iCs/>
                            <w:sz w:val="22"/>
                            <w:szCs w:val="22"/>
                          </w:rPr>
                          <w:delText xml:space="preserve"> lines indicate data flow during calibration; dashed lines indicate data flow during application.</w:delText>
                        </w:r>
                      </w:del>
                    </w:p>
                  </w:txbxContent>
                </v:textbox>
                <w10:wrap type="topAndBottom"/>
              </v:shape>
            </w:pict>
          </mc:Fallback>
        </mc:AlternateContent>
      </w:r>
      <w:ins w:id="1422" w:author="Fernandes, Richard (he, him, his | il, le, lui)" w:date="2023-07-14T16:55:00Z">
        <w:r w:rsidR="004D7A9F">
          <w:rPr>
            <w:noProof/>
          </w:rPr>
          <mc:AlternateContent>
            <mc:Choice Requires="wps">
              <w:drawing>
                <wp:anchor distT="0" distB="0" distL="114300" distR="114300" simplePos="0" relativeHeight="251664384" behindDoc="0" locked="0" layoutInCell="1" allowOverlap="1" wp14:anchorId="59EE6F4A" wp14:editId="56642E56">
                  <wp:simplePos x="0" y="0"/>
                  <wp:positionH relativeFrom="column">
                    <wp:posOffset>0</wp:posOffset>
                  </wp:positionH>
                  <wp:positionV relativeFrom="paragraph">
                    <wp:posOffset>4345940</wp:posOffset>
                  </wp:positionV>
                  <wp:extent cx="425386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4253865" cy="635"/>
                          </a:xfrm>
                          <a:prstGeom prst="rect">
                            <a:avLst/>
                          </a:prstGeom>
                          <a:solidFill>
                            <a:prstClr val="white"/>
                          </a:solidFill>
                          <a:ln>
                            <a:noFill/>
                          </a:ln>
                        </wps:spPr>
                        <wps:txbx>
                          <w:txbxContent>
                            <w:p w14:paraId="1BD732A5" w14:textId="26100E88" w:rsidR="004D7A9F" w:rsidRPr="004D7A9F" w:rsidRDefault="004D7A9F" w:rsidP="004D7A9F">
                              <w:pPr>
                                <w:pStyle w:val="Caption"/>
                                <w:rPr>
                                  <w:ins w:id="1423" w:author="Fernandes, Richard (he, him, his | il, le, lui)" w:date="2023-07-14T16:55:00Z"/>
                                  <w:b w:val="0"/>
                                  <w:bCs w:val="0"/>
                                  <w:i/>
                                  <w:iCs/>
                                  <w:sz w:val="22"/>
                                  <w:szCs w:val="22"/>
                                </w:rPr>
                              </w:pPr>
                              <w:bookmarkStart w:id="1424" w:name="_Toc140248880"/>
                              <w:ins w:id="1425" w:author="Fernandes, Richard (he, him, his | il, le, lui)" w:date="2023-07-14T16:55:00Z">
                                <w:r w:rsidRPr="004D7A9F">
                                  <w:rPr>
                                    <w:b w:val="0"/>
                                    <w:bCs w:val="0"/>
                                    <w:sz w:val="22"/>
                                    <w:szCs w:val="22"/>
                                    <w:rPrChange w:id="1426" w:author="Fernandes, Richard (he, him, his | il, le, lui)" w:date="2023-07-14T16:55:00Z">
                                      <w:rPr/>
                                    </w:rPrChange>
                                  </w:rPr>
                                  <w:t xml:space="preserve">Figure </w:t>
                                </w:r>
                                <w:r w:rsidRPr="004D7A9F">
                                  <w:rPr>
                                    <w:b w:val="0"/>
                                    <w:bCs w:val="0"/>
                                    <w:sz w:val="22"/>
                                    <w:szCs w:val="22"/>
                                    <w:rPrChange w:id="1427" w:author="Fernandes, Richard (he, him, his | il, le, lui)" w:date="2023-07-14T16:55:00Z">
                                      <w:rPr/>
                                    </w:rPrChange>
                                  </w:rPr>
                                  <w:fldChar w:fldCharType="begin"/>
                                </w:r>
                                <w:r w:rsidRPr="004D7A9F">
                                  <w:rPr>
                                    <w:b w:val="0"/>
                                    <w:bCs w:val="0"/>
                                    <w:sz w:val="22"/>
                                    <w:szCs w:val="22"/>
                                    <w:rPrChange w:id="1428" w:author="Fernandes, Richard (he, him, his | il, le, lui)" w:date="2023-07-14T16:55:00Z">
                                      <w:rPr/>
                                    </w:rPrChange>
                                  </w:rPr>
                                  <w:instrText xml:space="preserve"> SEQ Figure \* ARABIC </w:instrText>
                                </w:r>
                              </w:ins>
                              <w:r w:rsidRPr="004D7A9F">
                                <w:rPr>
                                  <w:b w:val="0"/>
                                  <w:bCs w:val="0"/>
                                  <w:sz w:val="22"/>
                                  <w:szCs w:val="22"/>
                                  <w:rPrChange w:id="1429" w:author="Fernandes, Richard (he, him, his | il, le, lui)" w:date="2023-07-14T16:55:00Z">
                                    <w:rPr/>
                                  </w:rPrChange>
                                </w:rPr>
                                <w:fldChar w:fldCharType="separate"/>
                              </w:r>
                              <w:ins w:id="1430" w:author="Fernandes, Richard (he, him, his | il, le, lui)" w:date="2023-07-14T16:56:00Z">
                                <w:r>
                                  <w:rPr>
                                    <w:b w:val="0"/>
                                    <w:bCs w:val="0"/>
                                    <w:noProof/>
                                    <w:sz w:val="22"/>
                                    <w:szCs w:val="22"/>
                                  </w:rPr>
                                  <w:t>1</w:t>
                                </w:r>
                              </w:ins>
                              <w:ins w:id="1431" w:author="Fernandes, Richard (he, him, his | il, le, lui)" w:date="2023-07-14T16:55:00Z">
                                <w:r w:rsidRPr="004D7A9F">
                                  <w:rPr>
                                    <w:b w:val="0"/>
                                    <w:bCs w:val="0"/>
                                    <w:sz w:val="22"/>
                                    <w:szCs w:val="22"/>
                                    <w:rPrChange w:id="1432" w:author="Fernandes, Richard (he, him, his | il, le, lui)" w:date="2023-07-14T16:55:00Z">
                                      <w:rPr/>
                                    </w:rPrChange>
                                  </w:rPr>
                                  <w:fldChar w:fldCharType="end"/>
                                </w:r>
                                <w:r w:rsidRPr="004D7A9F">
                                  <w:rPr>
                                    <w:b w:val="0"/>
                                    <w:bCs w:val="0"/>
                                    <w:sz w:val="22"/>
                                    <w:szCs w:val="22"/>
                                    <w:rPrChange w:id="1433" w:author="Fernandes, Richard (he, him, his | il, le, lui)" w:date="2023-07-14T16:55:00Z">
                                      <w:rPr/>
                                    </w:rPrChange>
                                  </w:rPr>
                                  <w:t xml:space="preserve">.  </w:t>
                                </w:r>
                                <w:r w:rsidRPr="004D7A9F">
                                  <w:rPr>
                                    <w:b w:val="0"/>
                                    <w:bCs w:val="0"/>
                                    <w:i/>
                                    <w:iCs/>
                                    <w:sz w:val="22"/>
                                    <w:szCs w:val="22"/>
                                  </w:rPr>
                                  <w:t>SL2P</w:t>
                                </w:r>
                                <w:r w:rsidRPr="004D7A9F">
                                  <w:rPr>
                                    <w:b w:val="0"/>
                                    <w:bCs w:val="0"/>
                                    <w:i/>
                                    <w:iCs/>
                                    <w:sz w:val="22"/>
                                    <w:szCs w:val="22"/>
                                  </w:rPr>
                                  <w:t>-CCRS architecture.  Solid lines indicate data flow during calibration; dashed lines indicate data flow during application.</w:t>
                                </w:r>
                                <w:bookmarkEnd w:id="1424"/>
                              </w:ins>
                            </w:p>
                            <w:p w14:paraId="756276BE" w14:textId="29BE92A0" w:rsidR="004D7A9F" w:rsidRPr="00272C17" w:rsidRDefault="004D7A9F" w:rsidP="004D7A9F">
                              <w:pPr>
                                <w:pStyle w:val="Caption"/>
                                <w:rPr>
                                  <w:noProof/>
                                </w:rPr>
                                <w:pPrChange w:id="1434" w:author="Fernandes, Richard (he, him, his | il, le, lui)" w:date="2023-07-14T16:55:00Z">
                                  <w:pPr/>
                                </w:pPrChange>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E6F4A" id="Text Box 28" o:spid="_x0000_s1028" type="#_x0000_t202" style="position:absolute;margin-left:0;margin-top:342.2pt;width:334.9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u63GwIAAD8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" stroked="f">
                  <v:textbox style="mso-fit-shape-to-text:t" inset="0,0,0,0">
                    <w:txbxContent>
                      <w:p w14:paraId="1BD732A5" w14:textId="26100E88" w:rsidR="004D7A9F" w:rsidRPr="004D7A9F" w:rsidRDefault="004D7A9F" w:rsidP="004D7A9F">
                        <w:pPr>
                          <w:pStyle w:val="Caption"/>
                          <w:rPr>
                            <w:ins w:id="1435" w:author="Fernandes, Richard (he, him, his | il, le, lui)" w:date="2023-07-14T16:55:00Z"/>
                            <w:b w:val="0"/>
                            <w:bCs w:val="0"/>
                            <w:i/>
                            <w:iCs/>
                            <w:sz w:val="22"/>
                            <w:szCs w:val="22"/>
                          </w:rPr>
                        </w:pPr>
                        <w:bookmarkStart w:id="1436" w:name="_Toc140248880"/>
                        <w:ins w:id="1437" w:author="Fernandes, Richard (he, him, his | il, le, lui)" w:date="2023-07-14T16:55:00Z">
                          <w:r w:rsidRPr="004D7A9F">
                            <w:rPr>
                              <w:b w:val="0"/>
                              <w:bCs w:val="0"/>
                              <w:sz w:val="22"/>
                              <w:szCs w:val="22"/>
                              <w:rPrChange w:id="1438" w:author="Fernandes, Richard (he, him, his | il, le, lui)" w:date="2023-07-14T16:55:00Z">
                                <w:rPr/>
                              </w:rPrChange>
                            </w:rPr>
                            <w:t xml:space="preserve">Figure </w:t>
                          </w:r>
                          <w:r w:rsidRPr="004D7A9F">
                            <w:rPr>
                              <w:b w:val="0"/>
                              <w:bCs w:val="0"/>
                              <w:sz w:val="22"/>
                              <w:szCs w:val="22"/>
                              <w:rPrChange w:id="1439" w:author="Fernandes, Richard (he, him, his | il, le, lui)" w:date="2023-07-14T16:55:00Z">
                                <w:rPr/>
                              </w:rPrChange>
                            </w:rPr>
                            <w:fldChar w:fldCharType="begin"/>
                          </w:r>
                          <w:r w:rsidRPr="004D7A9F">
                            <w:rPr>
                              <w:b w:val="0"/>
                              <w:bCs w:val="0"/>
                              <w:sz w:val="22"/>
                              <w:szCs w:val="22"/>
                              <w:rPrChange w:id="1440" w:author="Fernandes, Richard (he, him, his | il, le, lui)" w:date="2023-07-14T16:55:00Z">
                                <w:rPr/>
                              </w:rPrChange>
                            </w:rPr>
                            <w:instrText xml:space="preserve"> SEQ Figure \* ARABIC </w:instrText>
                          </w:r>
                        </w:ins>
                        <w:r w:rsidRPr="004D7A9F">
                          <w:rPr>
                            <w:b w:val="0"/>
                            <w:bCs w:val="0"/>
                            <w:sz w:val="22"/>
                            <w:szCs w:val="22"/>
                            <w:rPrChange w:id="1441" w:author="Fernandes, Richard (he, him, his | il, le, lui)" w:date="2023-07-14T16:55:00Z">
                              <w:rPr/>
                            </w:rPrChange>
                          </w:rPr>
                          <w:fldChar w:fldCharType="separate"/>
                        </w:r>
                        <w:ins w:id="1442" w:author="Fernandes, Richard (he, him, his | il, le, lui)" w:date="2023-07-14T16:56:00Z">
                          <w:r>
                            <w:rPr>
                              <w:b w:val="0"/>
                              <w:bCs w:val="0"/>
                              <w:noProof/>
                              <w:sz w:val="22"/>
                              <w:szCs w:val="22"/>
                            </w:rPr>
                            <w:t>1</w:t>
                          </w:r>
                        </w:ins>
                        <w:ins w:id="1443" w:author="Fernandes, Richard (he, him, his | il, le, lui)" w:date="2023-07-14T16:55:00Z">
                          <w:r w:rsidRPr="004D7A9F">
                            <w:rPr>
                              <w:b w:val="0"/>
                              <w:bCs w:val="0"/>
                              <w:sz w:val="22"/>
                              <w:szCs w:val="22"/>
                              <w:rPrChange w:id="1444" w:author="Fernandes, Richard (he, him, his | il, le, lui)" w:date="2023-07-14T16:55:00Z">
                                <w:rPr/>
                              </w:rPrChange>
                            </w:rPr>
                            <w:fldChar w:fldCharType="end"/>
                          </w:r>
                          <w:r w:rsidRPr="004D7A9F">
                            <w:rPr>
                              <w:b w:val="0"/>
                              <w:bCs w:val="0"/>
                              <w:sz w:val="22"/>
                              <w:szCs w:val="22"/>
                              <w:rPrChange w:id="1445" w:author="Fernandes, Richard (he, him, his | il, le, lui)" w:date="2023-07-14T16:55:00Z">
                                <w:rPr/>
                              </w:rPrChange>
                            </w:rPr>
                            <w:t xml:space="preserve">.  </w:t>
                          </w:r>
                          <w:r w:rsidRPr="004D7A9F">
                            <w:rPr>
                              <w:b w:val="0"/>
                              <w:bCs w:val="0"/>
                              <w:i/>
                              <w:iCs/>
                              <w:sz w:val="22"/>
                              <w:szCs w:val="22"/>
                            </w:rPr>
                            <w:t>SL2P</w:t>
                          </w:r>
                          <w:r w:rsidRPr="004D7A9F">
                            <w:rPr>
                              <w:b w:val="0"/>
                              <w:bCs w:val="0"/>
                              <w:i/>
                              <w:iCs/>
                              <w:sz w:val="22"/>
                              <w:szCs w:val="22"/>
                            </w:rPr>
                            <w:t>-CCRS architecture.  Solid lines indicate data flow during calibration; dashed lines indicate data flow during application.</w:t>
                          </w:r>
                          <w:bookmarkEnd w:id="1436"/>
                        </w:ins>
                      </w:p>
                      <w:p w14:paraId="756276BE" w14:textId="29BE92A0" w:rsidR="004D7A9F" w:rsidRPr="00272C17" w:rsidRDefault="004D7A9F" w:rsidP="004D7A9F">
                        <w:pPr>
                          <w:pStyle w:val="Caption"/>
                          <w:rPr>
                            <w:noProof/>
                          </w:rPr>
                          <w:pPrChange w:id="1446" w:author="Fernandes, Richard (he, him, his | il, le, lui)" w:date="2023-07-14T16:55:00Z">
                            <w:pPr/>
                          </w:pPrChange>
                        </w:pPr>
                      </w:p>
                    </w:txbxContent>
                  </v:textbox>
                  <w10:wrap type="topAndBottom"/>
                </v:shape>
              </w:pict>
            </mc:Fallback>
          </mc:AlternateContent>
        </w:r>
      </w:ins>
      <w:r w:rsidRPr="00CF7EB0">
        <w:rPr>
          <w:noProof/>
          <w:lang w:eastAsia="en-CA"/>
        </w:rPr>
        <mc:AlternateContent>
          <mc:Choice Requires="wpg">
            <w:drawing>
              <wp:anchor distT="0" distB="0" distL="114300" distR="114300" simplePos="0" relativeHeight="251661312" behindDoc="0" locked="0" layoutInCell="1" allowOverlap="1" wp14:anchorId="7A90230B" wp14:editId="069D581B">
                <wp:simplePos x="0" y="0"/>
                <wp:positionH relativeFrom="column">
                  <wp:posOffset>0</wp:posOffset>
                </wp:positionH>
                <wp:positionV relativeFrom="paragraph">
                  <wp:posOffset>847</wp:posOffset>
                </wp:positionV>
                <wp:extent cx="4254095" cy="4288725"/>
                <wp:effectExtent l="228600" t="0" r="241935" b="17145"/>
                <wp:wrapTopAndBottom/>
                <wp:docPr id="7" name="Group 85"/>
                <wp:cNvGraphicFramePr/>
                <a:graphic xmlns:a="http://schemas.openxmlformats.org/drawingml/2006/main">
                  <a:graphicData uri="http://schemas.microsoft.com/office/word/2010/wordprocessingGroup">
                    <wpg:wgp>
                      <wpg:cNvGrpSpPr/>
                      <wpg:grpSpPr>
                        <a:xfrm>
                          <a:off x="0" y="0"/>
                          <a:ext cx="4254095" cy="4288725"/>
                          <a:chOff x="0" y="0"/>
                          <a:chExt cx="4254095" cy="4288725"/>
                        </a:xfrm>
                      </wpg:grpSpPr>
                      <wpg:grpSp>
                        <wpg:cNvPr id="9" name="Group 9"/>
                        <wpg:cNvGrpSpPr/>
                        <wpg:grpSpPr>
                          <a:xfrm>
                            <a:off x="0" y="0"/>
                            <a:ext cx="4254095" cy="4288725"/>
                            <a:chOff x="0" y="0"/>
                            <a:chExt cx="4254095" cy="4288725"/>
                          </a:xfrm>
                        </wpg:grpSpPr>
                        <wps:wsp>
                          <wps:cNvPr id="10" name="Rounded Rectangle 5"/>
                          <wps:cNvSpPr/>
                          <wps:spPr>
                            <a:xfrm>
                              <a:off x="2806135" y="1079512"/>
                              <a:ext cx="1435260" cy="6771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ED148E" w14:textId="77777777" w:rsidR="0097469C" w:rsidRDefault="0097469C" w:rsidP="0097469C">
                                <w:pPr>
                                  <w:pStyle w:val="NormalWeb"/>
                                  <w:spacing w:before="0" w:beforeAutospacing="0" w:after="0" w:afterAutospacing="0"/>
                                  <w:jc w:val="center"/>
                                </w:pPr>
                                <w:r>
                                  <w:rPr>
                                    <w:rFonts w:asciiTheme="minorHAnsi" w:hAnsi="Calibri" w:cstheme="minorBidi"/>
                                    <w:color w:val="FFFFFF" w:themeColor="light1"/>
                                    <w:kern w:val="24"/>
                                    <w:sz w:val="32"/>
                                    <w:szCs w:val="32"/>
                                  </w:rPr>
                                  <w:t>Regression Calibration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Rounded Rectangle 6"/>
                          <wps:cNvSpPr/>
                          <wps:spPr>
                            <a:xfrm>
                              <a:off x="0" y="1079513"/>
                              <a:ext cx="1435260" cy="6771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066D98" w14:textId="77777777" w:rsidR="0097469C" w:rsidRDefault="0097469C" w:rsidP="0097469C">
                                <w:pPr>
                                  <w:pStyle w:val="NormalWeb"/>
                                  <w:spacing w:before="0" w:beforeAutospacing="0" w:after="0" w:afterAutospacing="0"/>
                                  <w:jc w:val="center"/>
                                </w:pPr>
                                <w:r>
                                  <w:rPr>
                                    <w:rFonts w:asciiTheme="minorHAnsi" w:hAnsi="Calibri" w:cstheme="minorBidi"/>
                                    <w:color w:val="FFFFFF" w:themeColor="light1"/>
                                    <w:kern w:val="24"/>
                                    <w:sz w:val="32"/>
                                    <w:szCs w:val="32"/>
                                  </w:rPr>
                                  <w:t>Simulation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Rounded Rectangle 7"/>
                          <wps:cNvSpPr/>
                          <wps:spPr>
                            <a:xfrm>
                              <a:off x="1435260" y="2171007"/>
                              <a:ext cx="1435260" cy="6771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C4D8A4" w14:textId="77777777" w:rsidR="0097469C" w:rsidRDefault="0097469C" w:rsidP="0097469C">
                                <w:pPr>
                                  <w:pStyle w:val="NormalWeb"/>
                                  <w:spacing w:before="0" w:beforeAutospacing="0" w:after="0" w:afterAutospacing="0"/>
                                  <w:jc w:val="center"/>
                                </w:pPr>
                                <w:r>
                                  <w:rPr>
                                    <w:rFonts w:asciiTheme="minorHAnsi" w:hAnsi="Calibri" w:cstheme="minorBidi"/>
                                    <w:color w:val="FFFFFF" w:themeColor="light1"/>
                                    <w:kern w:val="24"/>
                                    <w:sz w:val="32"/>
                                    <w:szCs w:val="32"/>
                                  </w:rPr>
                                  <w:t>Cross-Validation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Elbow Connector 8"/>
                          <wps:cNvCnPr/>
                          <wps:spPr>
                            <a:xfrm rot="5400000">
                              <a:off x="1228796" y="153972"/>
                              <a:ext cx="414375" cy="1436706"/>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wps:wsp>
                          <wps:cNvPr id="14" name="Elbow Connector 9"/>
                          <wps:cNvCnPr/>
                          <wps:spPr>
                            <a:xfrm rot="16200000" flipH="1">
                              <a:off x="2631863" y="187610"/>
                              <a:ext cx="414374" cy="1369429"/>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wps:wsp>
                          <wps:cNvPr id="15" name="Elbow Connector 10"/>
                          <wps:cNvCnPr/>
                          <wps:spPr>
                            <a:xfrm flipV="1">
                              <a:off x="1435260" y="1418072"/>
                              <a:ext cx="1370875" cy="1"/>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wps:wsp>
                          <wps:cNvPr id="16" name="Elbow Connector 11"/>
                          <wps:cNvCnPr/>
                          <wps:spPr>
                            <a:xfrm rot="16200000" flipH="1">
                              <a:off x="1228073" y="1246190"/>
                              <a:ext cx="414374" cy="1435260"/>
                            </a:xfrm>
                            <a:prstGeom prst="bentConnector3">
                              <a:avLst>
                                <a:gd name="adj1" fmla="val 50000"/>
                              </a:avLst>
                            </a:prstGeom>
                            <a:ln>
                              <a:tailEnd type="triangle"/>
                            </a:ln>
                          </wps:spPr>
                          <wps:style>
                            <a:lnRef idx="3">
                              <a:schemeClr val="dk1"/>
                            </a:lnRef>
                            <a:fillRef idx="0">
                              <a:schemeClr val="dk1"/>
                            </a:fillRef>
                            <a:effectRef idx="2">
                              <a:schemeClr val="dk1"/>
                            </a:effectRef>
                            <a:fontRef idx="minor">
                              <a:schemeClr val="tx1"/>
                            </a:fontRef>
                          </wps:style>
                          <wps:bodyPr/>
                        </wps:wsp>
                        <wps:wsp>
                          <wps:cNvPr id="17" name="Elbow Connector 12"/>
                          <wps:cNvCnPr/>
                          <wps:spPr>
                            <a:xfrm rot="5400000">
                              <a:off x="2631141" y="1278382"/>
                              <a:ext cx="414375" cy="1370875"/>
                            </a:xfrm>
                            <a:prstGeom prst="bentConnector3">
                              <a:avLst>
                                <a:gd name="adj1" fmla="val 50000"/>
                              </a:avLst>
                            </a:prstGeom>
                            <a:ln>
                              <a:tailEnd type="triangle"/>
                            </a:ln>
                          </wps:spPr>
                          <wps:style>
                            <a:lnRef idx="3">
                              <a:schemeClr val="dk1"/>
                            </a:lnRef>
                            <a:fillRef idx="0">
                              <a:schemeClr val="dk1"/>
                            </a:fillRef>
                            <a:effectRef idx="2">
                              <a:schemeClr val="dk1"/>
                            </a:effectRef>
                            <a:fontRef idx="minor">
                              <a:schemeClr val="tx1"/>
                            </a:fontRef>
                          </wps:style>
                          <wps:bodyPr/>
                        </wps:wsp>
                        <wps:wsp>
                          <wps:cNvPr id="18" name="Flowchart: Document 18"/>
                          <wps:cNvSpPr/>
                          <wps:spPr>
                            <a:xfrm>
                              <a:off x="1502537" y="0"/>
                              <a:ext cx="1303598" cy="712224"/>
                            </a:xfrm>
                            <a:prstGeom prst="flowChart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412278" w14:textId="77777777" w:rsidR="0097469C" w:rsidRDefault="0097469C" w:rsidP="0097469C">
                                <w:pPr>
                                  <w:pStyle w:val="NormalWeb"/>
                                  <w:spacing w:before="0" w:beforeAutospacing="0" w:after="0" w:afterAutospacing="0"/>
                                  <w:jc w:val="center"/>
                                </w:pPr>
                                <w:r>
                                  <w:rPr>
                                    <w:rFonts w:asciiTheme="minorHAnsi" w:hAnsi="Calibri" w:cstheme="minorBidi"/>
                                    <w:color w:val="FFFFFF" w:themeColor="light1"/>
                                    <w:kern w:val="24"/>
                                    <w:sz w:val="32"/>
                                    <w:szCs w:val="32"/>
                                  </w:rPr>
                                  <w:t>Parameter File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Flowchart: Document 19"/>
                          <wps:cNvSpPr/>
                          <wps:spPr>
                            <a:xfrm>
                              <a:off x="0" y="3566665"/>
                              <a:ext cx="1303598" cy="712224"/>
                            </a:xfrm>
                            <a:prstGeom prst="flowChart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9E5166" w14:textId="77777777" w:rsidR="0097469C" w:rsidRDefault="0097469C" w:rsidP="0097469C">
                                <w:pPr>
                                  <w:pStyle w:val="NormalWeb"/>
                                  <w:spacing w:before="0" w:beforeAutospacing="0" w:after="0" w:afterAutospacing="0"/>
                                  <w:jc w:val="center"/>
                                </w:pPr>
                                <w:r>
                                  <w:rPr>
                                    <w:rFonts w:asciiTheme="minorHAnsi" w:hAnsi="Calibri" w:cstheme="minorBidi"/>
                                    <w:color w:val="FFFFFF" w:themeColor="light1"/>
                                    <w:kern w:val="24"/>
                                    <w:sz w:val="32"/>
                                    <w:szCs w:val="32"/>
                                  </w:rPr>
                                  <w:t xml:space="preserve">Simulation </w:t>
                                </w:r>
                              </w:p>
                              <w:p w14:paraId="4AA5BB47" w14:textId="77777777" w:rsidR="0097469C" w:rsidRDefault="0097469C" w:rsidP="0097469C">
                                <w:pPr>
                                  <w:pStyle w:val="NormalWeb"/>
                                  <w:spacing w:before="0" w:beforeAutospacing="0" w:after="0" w:afterAutospacing="0"/>
                                  <w:jc w:val="center"/>
                                </w:pPr>
                                <w:r>
                                  <w:rPr>
                                    <w:rFonts w:asciiTheme="minorHAnsi" w:hAnsi="Calibri" w:cstheme="minorBidi"/>
                                    <w:color w:val="FFFFFF" w:themeColor="light1"/>
                                    <w:kern w:val="24"/>
                                    <w:sz w:val="32"/>
                                    <w:szCs w:val="32"/>
                                  </w:rPr>
                                  <w:t>Database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Flowchart: Document 20"/>
                          <wps:cNvSpPr/>
                          <wps:spPr>
                            <a:xfrm>
                              <a:off x="1502537" y="3576501"/>
                              <a:ext cx="1303598" cy="712224"/>
                            </a:xfrm>
                            <a:prstGeom prst="flowChart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E5C373" w14:textId="77777777" w:rsidR="0097469C" w:rsidRDefault="0097469C" w:rsidP="0097469C">
                                <w:pPr>
                                  <w:pStyle w:val="NormalWeb"/>
                                  <w:spacing w:before="0" w:beforeAutospacing="0" w:after="0" w:afterAutospacing="0"/>
                                  <w:jc w:val="center"/>
                                </w:pPr>
                                <w:r>
                                  <w:rPr>
                                    <w:rFonts w:asciiTheme="minorHAnsi" w:hAnsi="Calibri" w:cstheme="minorBidi"/>
                                    <w:color w:val="FFFFFF" w:themeColor="light1"/>
                                    <w:kern w:val="24"/>
                                    <w:sz w:val="32"/>
                                    <w:szCs w:val="32"/>
                                  </w:rPr>
                                  <w:t>Performance Visualization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Flowchart: Document 21"/>
                          <wps:cNvSpPr/>
                          <wps:spPr>
                            <a:xfrm>
                              <a:off x="2937797" y="3568201"/>
                              <a:ext cx="1303598" cy="712224"/>
                            </a:xfrm>
                            <a:prstGeom prst="flowChart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33459C" w14:textId="77777777" w:rsidR="0097469C" w:rsidRDefault="0097469C" w:rsidP="0097469C">
                                <w:pPr>
                                  <w:pStyle w:val="NormalWeb"/>
                                  <w:spacing w:before="0" w:beforeAutospacing="0" w:after="0" w:afterAutospacing="0"/>
                                  <w:jc w:val="center"/>
                                </w:pPr>
                                <w:r>
                                  <w:rPr>
                                    <w:rFonts w:asciiTheme="minorHAnsi" w:hAnsi="Calibri" w:cstheme="minorBidi"/>
                                    <w:color w:val="FFFFFF" w:themeColor="light1"/>
                                    <w:kern w:val="24"/>
                                    <w:sz w:val="32"/>
                                    <w:szCs w:val="32"/>
                                  </w:rPr>
                                  <w:t>Regression Predictors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Elbow Connector 17"/>
                          <wps:cNvCnPr/>
                          <wps:spPr>
                            <a:xfrm rot="10800000" flipV="1">
                              <a:off x="0" y="1418073"/>
                              <a:ext cx="12700" cy="2504704"/>
                            </a:xfrm>
                            <a:prstGeom prst="bentConnector3">
                              <a:avLst>
                                <a:gd name="adj1" fmla="val 1800000"/>
                              </a:avLst>
                            </a:prstGeom>
                            <a:ln>
                              <a:tailEnd type="triangle"/>
                            </a:ln>
                          </wps:spPr>
                          <wps:style>
                            <a:lnRef idx="3">
                              <a:schemeClr val="dk1"/>
                            </a:lnRef>
                            <a:fillRef idx="0">
                              <a:schemeClr val="dk1"/>
                            </a:fillRef>
                            <a:effectRef idx="2">
                              <a:schemeClr val="dk1"/>
                            </a:effectRef>
                            <a:fontRef idx="minor">
                              <a:schemeClr val="tx1"/>
                            </a:fontRef>
                          </wps:style>
                          <wps:bodyPr/>
                        </wps:wsp>
                        <wps:wsp>
                          <wps:cNvPr id="23" name="Elbow Connector 18"/>
                          <wps:cNvCnPr/>
                          <wps:spPr>
                            <a:xfrm>
                              <a:off x="4241395" y="1418072"/>
                              <a:ext cx="12700" cy="2506241"/>
                            </a:xfrm>
                            <a:prstGeom prst="bentConnector3">
                              <a:avLst>
                                <a:gd name="adj1" fmla="val 1800000"/>
                              </a:avLst>
                            </a:prstGeom>
                            <a:ln>
                              <a:tailEnd type="triangle"/>
                            </a:ln>
                          </wps:spPr>
                          <wps:style>
                            <a:lnRef idx="3">
                              <a:schemeClr val="dk1"/>
                            </a:lnRef>
                            <a:fillRef idx="0">
                              <a:schemeClr val="dk1"/>
                            </a:fillRef>
                            <a:effectRef idx="2">
                              <a:schemeClr val="dk1"/>
                            </a:effectRef>
                            <a:fontRef idx="minor">
                              <a:schemeClr val="tx1"/>
                            </a:fontRef>
                          </wps:style>
                          <wps:bodyPr/>
                        </wps:wsp>
                        <wps:wsp>
                          <wps:cNvPr id="24" name="Elbow Connector 19"/>
                          <wps:cNvCnPr/>
                          <wps:spPr>
                            <a:xfrm rot="16200000" flipH="1">
                              <a:off x="1789426" y="3211591"/>
                              <a:ext cx="728374" cy="1446"/>
                            </a:xfrm>
                            <a:prstGeom prst="bentConnector3">
                              <a:avLst>
                                <a:gd name="adj1" fmla="val 50000"/>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25" name="Elbow Connector 3"/>
                        <wps:cNvCnPr/>
                        <wps:spPr>
                          <a:xfrm rot="5400000" flipH="1" flipV="1">
                            <a:off x="514980" y="2646386"/>
                            <a:ext cx="1057098" cy="783461"/>
                          </a:xfrm>
                          <a:prstGeom prst="bentConnector2">
                            <a:avLst/>
                          </a:prstGeom>
                          <a:ln w="254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6" name="Elbow Connector 4"/>
                        <wps:cNvCnPr/>
                        <wps:spPr>
                          <a:xfrm rot="16200000" flipV="1">
                            <a:off x="2700741" y="2679346"/>
                            <a:ext cx="1058634" cy="719076"/>
                          </a:xfrm>
                          <a:prstGeom prst="bentConnector2">
                            <a:avLst/>
                          </a:prstGeom>
                          <a:ln w="25400">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A90230B" id="Group 85" o:spid="_x0000_s1029" style="position:absolute;margin-left:0;margin-top:.05pt;width:334.95pt;height:337.7pt;z-index:251661312" coordsize="42540,42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">
                <v:group id="Group 9" o:spid="_x0000_s1030" style="position:absolute;width:42540;height:42887" coordsize="42540,42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oundrect id="Rounded Rectangle 5" o:spid="_x0000_s1031" style="position:absolute;left:28061;top:10795;width:14352;height:67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" fillcolor="#4f81bd [3204]" strokecolor="#243f60 [1604]" strokeweight="2pt">
                    <v:textbox>
                      <w:txbxContent>
                        <w:p w14:paraId="60ED148E" w14:textId="77777777" w:rsidR="0097469C" w:rsidRDefault="0097469C" w:rsidP="0097469C">
                          <w:pPr>
                            <w:pStyle w:val="NormalWeb"/>
                            <w:spacing w:before="0" w:beforeAutospacing="0" w:after="0" w:afterAutospacing="0"/>
                            <w:jc w:val="center"/>
                          </w:pPr>
                          <w:r>
                            <w:rPr>
                              <w:rFonts w:asciiTheme="minorHAnsi" w:hAnsi="Calibri" w:cstheme="minorBidi"/>
                              <w:color w:val="FFFFFF" w:themeColor="light1"/>
                              <w:kern w:val="24"/>
                              <w:sz w:val="32"/>
                              <w:szCs w:val="32"/>
                            </w:rPr>
                            <w:t>Regression Calibration</w:t>
                          </w:r>
                        </w:p>
                      </w:txbxContent>
                    </v:textbox>
                  </v:roundrect>
                  <v:roundrect id="Rounded Rectangle 6" o:spid="_x0000_s1032" style="position:absolute;top:10795;width:14352;height:67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" fillcolor="#4f81bd [3204]" strokecolor="#243f60 [1604]" strokeweight="2pt">
                    <v:textbox>
                      <w:txbxContent>
                        <w:p w14:paraId="19066D98" w14:textId="77777777" w:rsidR="0097469C" w:rsidRDefault="0097469C" w:rsidP="0097469C">
                          <w:pPr>
                            <w:pStyle w:val="NormalWeb"/>
                            <w:spacing w:before="0" w:beforeAutospacing="0" w:after="0" w:afterAutospacing="0"/>
                            <w:jc w:val="center"/>
                          </w:pPr>
                          <w:r>
                            <w:rPr>
                              <w:rFonts w:asciiTheme="minorHAnsi" w:hAnsi="Calibri" w:cstheme="minorBidi"/>
                              <w:color w:val="FFFFFF" w:themeColor="light1"/>
                              <w:kern w:val="24"/>
                              <w:sz w:val="32"/>
                              <w:szCs w:val="32"/>
                            </w:rPr>
                            <w:t>Simulation</w:t>
                          </w:r>
                        </w:p>
                      </w:txbxContent>
                    </v:textbox>
                  </v:roundrect>
                  <v:roundrect id="Rounded Rectangle 7" o:spid="_x0000_s1033" style="position:absolute;left:14352;top:21710;width:14353;height:67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" fillcolor="#4f81bd [3204]" strokecolor="#243f60 [1604]" strokeweight="2pt">
                    <v:textbox>
                      <w:txbxContent>
                        <w:p w14:paraId="75C4D8A4" w14:textId="77777777" w:rsidR="0097469C" w:rsidRDefault="0097469C" w:rsidP="0097469C">
                          <w:pPr>
                            <w:pStyle w:val="NormalWeb"/>
                            <w:spacing w:before="0" w:beforeAutospacing="0" w:after="0" w:afterAutospacing="0"/>
                            <w:jc w:val="center"/>
                          </w:pPr>
                          <w:r>
                            <w:rPr>
                              <w:rFonts w:asciiTheme="minorHAnsi" w:hAnsi="Calibri" w:cstheme="minorBidi"/>
                              <w:color w:val="FFFFFF" w:themeColor="light1"/>
                              <w:kern w:val="24"/>
                              <w:sz w:val="32"/>
                              <w:szCs w:val="32"/>
                            </w:rPr>
                            <w:t>Cross-Validation</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 o:spid="_x0000_s1034" type="#_x0000_t34" style="position:absolute;left:12288;top:1539;width:4144;height:14367;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" strokecolor="black [3200]" strokeweight="3pt">
                    <v:stroke endarrow="block"/>
                    <v:shadow on="t" color="black" opacity="22937f" origin=",.5" offset="0,.63889mm"/>
                  </v:shape>
                  <v:shape id="Elbow Connector 9" o:spid="_x0000_s1035" type="#_x0000_t34" style="position:absolute;left:26318;top:1876;width:4144;height:1369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" strokecolor="black [3200]" strokeweight="3pt">
                    <v:stroke endarrow="block"/>
                    <v:shadow on="t" color="black" opacity="22937f" origin=",.5" offset="0,.63889mm"/>
                  </v:shape>
                  <v:shape id="Elbow Connector 10" o:spid="_x0000_s1036" type="#_x0000_t34" style="position:absolute;left:14352;top:14180;width:13709;height: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" strokecolor="black [3200]" strokeweight="3pt">
                    <v:stroke endarrow="block"/>
                    <v:shadow on="t" color="black" opacity="22937f" origin=",.5" offset="0,.63889mm"/>
                  </v:shape>
                  <v:shape id="Elbow Connector 11" o:spid="_x0000_s1037" type="#_x0000_t34" style="position:absolute;left:12280;top:12462;width:4144;height:1435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" strokecolor="black [3200]" strokeweight="3pt">
                    <v:stroke endarrow="block"/>
                    <v:shadow on="t" color="black" opacity="22937f" origin=",.5" offset="0,.63889mm"/>
                  </v:shape>
                  <v:shape id="Elbow Connector 12" o:spid="_x0000_s1038" type="#_x0000_t34" style="position:absolute;left:26311;top:12783;width:4144;height:1370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" strokecolor="black [3200]" strokeweight="3pt">
                    <v:stroke endarrow="block"/>
                    <v:shadow on="t" color="black" opacity="22937f" origin=",.5" offset="0,.63889mm"/>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8" o:spid="_x0000_s1039" type="#_x0000_t114" style="position:absolute;left:15025;width:13036;height:7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" fillcolor="#4f81bd [3204]" strokecolor="#243f60 [1604]" strokeweight="2pt">
                    <v:textbox>
                      <w:txbxContent>
                        <w:p w14:paraId="7F412278" w14:textId="77777777" w:rsidR="0097469C" w:rsidRDefault="0097469C" w:rsidP="0097469C">
                          <w:pPr>
                            <w:pStyle w:val="NormalWeb"/>
                            <w:spacing w:before="0" w:beforeAutospacing="0" w:after="0" w:afterAutospacing="0"/>
                            <w:jc w:val="center"/>
                          </w:pPr>
                          <w:r>
                            <w:rPr>
                              <w:rFonts w:asciiTheme="minorHAnsi" w:hAnsi="Calibri" w:cstheme="minorBidi"/>
                              <w:color w:val="FFFFFF" w:themeColor="light1"/>
                              <w:kern w:val="24"/>
                              <w:sz w:val="32"/>
                              <w:szCs w:val="32"/>
                            </w:rPr>
                            <w:t>Parameter File</w:t>
                          </w:r>
                        </w:p>
                      </w:txbxContent>
                    </v:textbox>
                  </v:shape>
                  <v:shape id="Flowchart: Document 19" o:spid="_x0000_s1040" type="#_x0000_t114" style="position:absolute;top:35666;width:13035;height:7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" fillcolor="#4f81bd [3204]" strokecolor="#243f60 [1604]" strokeweight="2pt">
                    <v:textbox>
                      <w:txbxContent>
                        <w:p w14:paraId="6E9E5166" w14:textId="77777777" w:rsidR="0097469C" w:rsidRDefault="0097469C" w:rsidP="0097469C">
                          <w:pPr>
                            <w:pStyle w:val="NormalWeb"/>
                            <w:spacing w:before="0" w:beforeAutospacing="0" w:after="0" w:afterAutospacing="0"/>
                            <w:jc w:val="center"/>
                          </w:pPr>
                          <w:r>
                            <w:rPr>
                              <w:rFonts w:asciiTheme="minorHAnsi" w:hAnsi="Calibri" w:cstheme="minorBidi"/>
                              <w:color w:val="FFFFFF" w:themeColor="light1"/>
                              <w:kern w:val="24"/>
                              <w:sz w:val="32"/>
                              <w:szCs w:val="32"/>
                            </w:rPr>
                            <w:t xml:space="preserve">Simulation </w:t>
                          </w:r>
                        </w:p>
                        <w:p w14:paraId="4AA5BB47" w14:textId="77777777" w:rsidR="0097469C" w:rsidRDefault="0097469C" w:rsidP="0097469C">
                          <w:pPr>
                            <w:pStyle w:val="NormalWeb"/>
                            <w:spacing w:before="0" w:beforeAutospacing="0" w:after="0" w:afterAutospacing="0"/>
                            <w:jc w:val="center"/>
                          </w:pPr>
                          <w:r>
                            <w:rPr>
                              <w:rFonts w:asciiTheme="minorHAnsi" w:hAnsi="Calibri" w:cstheme="minorBidi"/>
                              <w:color w:val="FFFFFF" w:themeColor="light1"/>
                              <w:kern w:val="24"/>
                              <w:sz w:val="32"/>
                              <w:szCs w:val="32"/>
                            </w:rPr>
                            <w:t>Database</w:t>
                          </w:r>
                        </w:p>
                      </w:txbxContent>
                    </v:textbox>
                  </v:shape>
                  <v:shape id="Flowchart: Document 20" o:spid="_x0000_s1041" type="#_x0000_t114" style="position:absolute;left:15025;top:35765;width:13036;height:7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" fillcolor="#4f81bd [3204]" strokecolor="#243f60 [1604]" strokeweight="2pt">
                    <v:textbox>
                      <w:txbxContent>
                        <w:p w14:paraId="6CE5C373" w14:textId="77777777" w:rsidR="0097469C" w:rsidRDefault="0097469C" w:rsidP="0097469C">
                          <w:pPr>
                            <w:pStyle w:val="NormalWeb"/>
                            <w:spacing w:before="0" w:beforeAutospacing="0" w:after="0" w:afterAutospacing="0"/>
                            <w:jc w:val="center"/>
                          </w:pPr>
                          <w:r>
                            <w:rPr>
                              <w:rFonts w:asciiTheme="minorHAnsi" w:hAnsi="Calibri" w:cstheme="minorBidi"/>
                              <w:color w:val="FFFFFF" w:themeColor="light1"/>
                              <w:kern w:val="24"/>
                              <w:sz w:val="32"/>
                              <w:szCs w:val="32"/>
                            </w:rPr>
                            <w:t>Performance Visualization</w:t>
                          </w:r>
                        </w:p>
                      </w:txbxContent>
                    </v:textbox>
                  </v:shape>
                  <v:shape id="Flowchart: Document 21" o:spid="_x0000_s1042" type="#_x0000_t114" style="position:absolute;left:29377;top:35682;width:13036;height:7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" fillcolor="#4f81bd [3204]" strokecolor="#243f60 [1604]" strokeweight="2pt">
                    <v:textbox>
                      <w:txbxContent>
                        <w:p w14:paraId="0F33459C" w14:textId="77777777" w:rsidR="0097469C" w:rsidRDefault="0097469C" w:rsidP="0097469C">
                          <w:pPr>
                            <w:pStyle w:val="NormalWeb"/>
                            <w:spacing w:before="0" w:beforeAutospacing="0" w:after="0" w:afterAutospacing="0"/>
                            <w:jc w:val="center"/>
                          </w:pPr>
                          <w:r>
                            <w:rPr>
                              <w:rFonts w:asciiTheme="minorHAnsi" w:hAnsi="Calibri" w:cstheme="minorBidi"/>
                              <w:color w:val="FFFFFF" w:themeColor="light1"/>
                              <w:kern w:val="24"/>
                              <w:sz w:val="32"/>
                              <w:szCs w:val="32"/>
                            </w:rPr>
                            <w:t>Regression Predictors</w:t>
                          </w:r>
                        </w:p>
                      </w:txbxContent>
                    </v:textbox>
                  </v:shape>
                  <v:shape id="Elbow Connector 17" o:spid="_x0000_s1043" type="#_x0000_t34" style="position:absolute;top:14180;width:127;height:2504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" adj="388800" strokecolor="black [3200]" strokeweight="3pt">
                    <v:stroke endarrow="block"/>
                    <v:shadow on="t" color="black" opacity="22937f" origin=",.5" offset="0,.63889mm"/>
                  </v:shape>
                  <v:shape id="Elbow Connector 18" o:spid="_x0000_s1044" type="#_x0000_t34" style="position:absolute;left:42413;top:14180;width:127;height:250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" adj="388800" strokecolor="black [3200]" strokeweight="3pt">
                    <v:stroke endarrow="block"/>
                    <v:shadow on="t" color="black" opacity="22937f" origin=",.5" offset="0,.63889mm"/>
                  </v:shape>
                  <v:shape id="Elbow Connector 19" o:spid="_x0000_s1045" type="#_x0000_t34" style="position:absolute;left:17894;top:32115;width:7284;height:1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" strokecolor="black [3200]" strokeweight="3pt">
                    <v:stroke endarrow="block"/>
                    <v:shadow on="t" color="black" opacity="22937f" origin=",.5" offset="0,.63889mm"/>
                  </v:shape>
                </v:group>
                <v:shapetype id="_x0000_t33" coordsize="21600,21600" o:spt="33" o:oned="t" path="m,l21600,r,21600e" filled="f">
                  <v:stroke joinstyle="miter"/>
                  <v:path arrowok="t" fillok="f" o:connecttype="none"/>
                  <o:lock v:ext="edit" shapetype="t"/>
                </v:shapetype>
                <v:shape id="Elbow Connector 3" o:spid="_x0000_s1046" type="#_x0000_t33" style="position:absolute;left:5149;top:26463;width:10571;height:783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" strokecolor="black [3213]" strokeweight="2pt">
                  <v:stroke dashstyle="dash" endarrow="block"/>
                </v:shape>
                <v:shape id="Elbow Connector 4" o:spid="_x0000_s1047" type="#_x0000_t33" style="position:absolute;left:27006;top:26794;width:10587;height:719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" strokecolor="black [3213]" strokeweight="2pt">
                  <v:stroke dashstyle="dash" endarrow="block"/>
                </v:shape>
                <w10:wrap type="topAndBottom"/>
              </v:group>
            </w:pict>
          </mc:Fallback>
        </mc:AlternateContent>
      </w:r>
    </w:p>
    <w:p w14:paraId="41CF5DBC" w14:textId="3F8FD4ED" w:rsidR="0097469C" w:rsidRDefault="00D75311" w:rsidP="0097469C">
      <w:pPr>
        <w:pStyle w:val="Heading1"/>
      </w:pPr>
      <w:bookmarkStart w:id="1447" w:name="_Toc140248646"/>
      <w:ins w:id="1448" w:author="Fernandes, Richard (he, him, his | il, le, lui)" w:date="2023-07-14T17:15:00Z">
        <w:r>
          <w:t xml:space="preserve">4.0 </w:t>
        </w:r>
      </w:ins>
      <w:r w:rsidR="0097469C">
        <w:t>Parameter File</w:t>
      </w:r>
      <w:bookmarkEnd w:id="1447"/>
    </w:p>
    <w:p w14:paraId="4B4BCDDD" w14:textId="77777777" w:rsidR="0097469C" w:rsidRDefault="0097469C" w:rsidP="0097469C"/>
    <w:p w14:paraId="36256596" w14:textId="75127E3E" w:rsidR="0097469C" w:rsidRDefault="0097469C" w:rsidP="0097469C">
      <w:r>
        <w:t xml:space="preserve">There is a separate parameter file for each SL2P-CCRS database </w:t>
      </w:r>
      <w:del w:id="1449" w:author="Fernandes, Richard (he, him, his | il, le, lui)" w:date="2023-07-14T16:49:00Z">
        <w:r w:rsidDel="00D4698E">
          <w:delText xml:space="preserve"> </w:delText>
        </w:r>
        <w:r w:rsidRPr="00A71189" w:rsidDel="00D4698E">
          <w:delText>https://github.com/rfernand387/SL2P-CCRS/tree/main/Parameter%20Files</w:delText>
        </w:r>
        <w:r w:rsidDel="00D4698E">
          <w:delText>)</w:delText>
        </w:r>
      </w:del>
      <w:r>
        <w:t>.  Each parameter file is a Microsoft Excel .</w:t>
      </w:r>
      <w:proofErr w:type="spellStart"/>
      <w:r>
        <w:t>xls</w:t>
      </w:r>
      <w:proofErr w:type="spellEnd"/>
      <w:r>
        <w:t xml:space="preserve"> that defines algorithm calibration, including specification of the input measurements and outputs, the regression model for estimating outputs, and the nominal validation database.  The parameter file has </w:t>
      </w:r>
      <w:proofErr w:type="gramStart"/>
      <w:r>
        <w:t>a number of</w:t>
      </w:r>
      <w:proofErr w:type="gramEnd"/>
      <w:r>
        <w:t xml:space="preserve"> worksheets that are described below.  Worksheet formatting must be preserved during calibration.  In most instances the MATLAB implementation will indicate an error if formatting or errors in data entry result in inconsistent parameter values or naming of resources (database or classes) that do not exists.</w:t>
      </w:r>
    </w:p>
    <w:p w14:paraId="53B6FE36" w14:textId="77777777" w:rsidR="0097469C" w:rsidRDefault="0097469C" w:rsidP="0097469C">
      <w:pPr>
        <w:rPr>
          <w:ins w:id="1450" w:author="Fernandes, Richard (he, him, his | il, le, lui)" w:date="2023-07-14T16:50:00Z"/>
        </w:rPr>
      </w:pPr>
    </w:p>
    <w:p w14:paraId="4A537C25" w14:textId="77777777" w:rsidR="00D4698E" w:rsidRPr="00A01A51" w:rsidRDefault="00D4698E" w:rsidP="0097469C"/>
    <w:p w14:paraId="2E434BD7" w14:textId="77777777" w:rsidR="0097469C" w:rsidRDefault="0097469C" w:rsidP="0097469C">
      <w:pPr>
        <w:pStyle w:val="Heading2"/>
      </w:pPr>
      <w:bookmarkStart w:id="1451" w:name="_Toc19015349"/>
      <w:bookmarkStart w:id="1452" w:name="_Toc140248647"/>
      <w:r>
        <w:lastRenderedPageBreak/>
        <w:t>Start</w:t>
      </w:r>
      <w:bookmarkEnd w:id="1451"/>
      <w:bookmarkEnd w:id="1452"/>
    </w:p>
    <w:p w14:paraId="66C131FF" w14:textId="77777777" w:rsidR="0097469C" w:rsidRPr="00BE5A2D" w:rsidRDefault="0097469C" w:rsidP="0097469C"/>
    <w:p w14:paraId="1CA7FB00" w14:textId="7AD83DAD" w:rsidR="0097469C" w:rsidRDefault="0097469C" w:rsidP="0097469C">
      <w:r>
        <w:t>This sheet contains the title of the algorithm, a database, the name of the validation database and a flag (</w:t>
      </w:r>
      <w:proofErr w:type="spellStart"/>
      <w:r>
        <w:t>CopyFlag</w:t>
      </w:r>
      <w:proofErr w:type="spellEnd"/>
      <w:r>
        <w:t>) indicating if simulations can be reused between land cover class (</w:t>
      </w:r>
      <w:ins w:id="1453" w:author="Fernandes, Richard (he, him, his | il, le, lui)" w:date="2023-07-14T16:52:00Z">
        <w:r w:rsidR="00D4698E">
          <w:fldChar w:fldCharType="begin"/>
        </w:r>
        <w:r w:rsidR="00D4698E">
          <w:instrText xml:space="preserve"> REF _Ref18586827 \h </w:instrText>
        </w:r>
      </w:ins>
      <w:r w:rsidR="00D4698E">
        <w:fldChar w:fldCharType="separate"/>
      </w:r>
      <w:ins w:id="1454" w:author="Fernandes, Richard (he, him, his | il, le, lui)" w:date="2023-07-14T17:36:00Z">
        <w:r w:rsidR="00DD40B0" w:rsidRPr="00D4698E">
          <w:rPr>
            <w:b/>
            <w:rPrChange w:id="1455" w:author="Fernandes, Richard (he, him, his | il, le, lui)" w:date="2023-07-14T16:50:00Z">
              <w:rPr/>
            </w:rPrChange>
          </w:rPr>
          <w:t xml:space="preserve">Table </w:t>
        </w:r>
        <w:r w:rsidR="00DD40B0">
          <w:rPr>
            <w:b/>
            <w:bCs/>
            <w:noProof/>
          </w:rPr>
          <w:t>4</w:t>
        </w:r>
      </w:ins>
      <w:ins w:id="1456" w:author="Fernandes, Richard (he, him, his | il, le, lui)" w:date="2023-07-14T16:52:00Z">
        <w:r w:rsidR="00D4698E">
          <w:fldChar w:fldCharType="end"/>
        </w:r>
      </w:ins>
      <w:del w:id="1457" w:author="Fernandes, Richard (he, him, his | il, le, lui)" w:date="2023-07-14T16:52:00Z">
        <w:r w:rsidDel="00D4698E">
          <w:fldChar w:fldCharType="begin"/>
        </w:r>
        <w:r w:rsidDel="00D4698E">
          <w:delInstrText xml:space="preserve"> REF _Ref18586827 \h </w:delInstrText>
        </w:r>
        <w:r w:rsidDel="00D4698E">
          <w:fldChar w:fldCharType="separate"/>
        </w:r>
        <w:r w:rsidDel="00D4698E">
          <w:delText xml:space="preserve">Table </w:delText>
        </w:r>
        <w:r w:rsidDel="00D4698E">
          <w:rPr>
            <w:noProof/>
          </w:rPr>
          <w:delText>2</w:delText>
        </w:r>
        <w:r w:rsidDel="00D4698E">
          <w:fldChar w:fldCharType="end"/>
        </w:r>
      </w:del>
      <w:r>
        <w:t>).</w:t>
      </w:r>
    </w:p>
    <w:p w14:paraId="7354F009" w14:textId="18120264" w:rsidR="0097469C" w:rsidRPr="00D4698E" w:rsidRDefault="0097469C" w:rsidP="0097469C">
      <w:pPr>
        <w:pStyle w:val="Caption"/>
        <w:keepNext/>
        <w:rPr>
          <w:b w:val="0"/>
          <w:bCs w:val="0"/>
          <w:sz w:val="22"/>
          <w:szCs w:val="22"/>
          <w:rPrChange w:id="1458" w:author="Fernandes, Richard (he, him, his | il, le, lui)" w:date="2023-07-14T16:50:00Z">
            <w:rPr/>
          </w:rPrChange>
        </w:rPr>
      </w:pPr>
      <w:bookmarkStart w:id="1459" w:name="_Ref18586827"/>
      <w:r w:rsidRPr="00D4698E">
        <w:rPr>
          <w:b w:val="0"/>
          <w:bCs w:val="0"/>
          <w:sz w:val="22"/>
          <w:szCs w:val="22"/>
          <w:rPrChange w:id="1460" w:author="Fernandes, Richard (he, him, his | il, le, lui)" w:date="2023-07-14T16:50:00Z">
            <w:rPr/>
          </w:rPrChange>
        </w:rPr>
        <w:t xml:space="preserve">Table </w:t>
      </w:r>
      <w:r w:rsidRPr="00D4698E">
        <w:rPr>
          <w:b w:val="0"/>
          <w:bCs w:val="0"/>
          <w:sz w:val="22"/>
          <w:szCs w:val="22"/>
          <w:rPrChange w:id="1461" w:author="Fernandes, Richard (he, him, his | il, le, lui)" w:date="2023-07-14T16:50:00Z">
            <w:rPr/>
          </w:rPrChange>
        </w:rPr>
        <w:fldChar w:fldCharType="begin"/>
      </w:r>
      <w:r w:rsidRPr="00D4698E">
        <w:rPr>
          <w:b w:val="0"/>
          <w:bCs w:val="0"/>
          <w:sz w:val="22"/>
          <w:szCs w:val="22"/>
          <w:rPrChange w:id="1462" w:author="Fernandes, Richard (he, him, his | il, le, lui)" w:date="2023-07-14T16:50:00Z">
            <w:rPr/>
          </w:rPrChange>
        </w:rPr>
        <w:instrText xml:space="preserve"> SEQ Table \* ARABIC </w:instrText>
      </w:r>
      <w:r w:rsidRPr="00D4698E">
        <w:rPr>
          <w:b w:val="0"/>
          <w:bCs w:val="0"/>
          <w:sz w:val="22"/>
          <w:szCs w:val="22"/>
          <w:rPrChange w:id="1463" w:author="Fernandes, Richard (he, him, his | il, le, lui)" w:date="2023-07-14T16:50:00Z">
            <w:rPr/>
          </w:rPrChange>
        </w:rPr>
        <w:fldChar w:fldCharType="separate"/>
      </w:r>
      <w:ins w:id="1464" w:author="Fernandes, Richard (he, him, his | il, le, lui)" w:date="2023-07-14T17:36:00Z">
        <w:r w:rsidR="00DD40B0">
          <w:rPr>
            <w:b w:val="0"/>
            <w:bCs w:val="0"/>
            <w:noProof/>
            <w:sz w:val="22"/>
            <w:szCs w:val="22"/>
          </w:rPr>
          <w:t>4</w:t>
        </w:r>
      </w:ins>
      <w:del w:id="1465" w:author="Fernandes, Richard (he, him, his | il, le, lui)" w:date="2023-07-14T16:51:00Z">
        <w:r w:rsidRPr="00D4698E" w:rsidDel="00D4698E">
          <w:rPr>
            <w:b w:val="0"/>
            <w:bCs w:val="0"/>
            <w:noProof/>
            <w:sz w:val="22"/>
            <w:szCs w:val="22"/>
            <w:rPrChange w:id="1466" w:author="Fernandes, Richard (he, him, his | il, le, lui)" w:date="2023-07-14T16:50:00Z">
              <w:rPr>
                <w:noProof/>
              </w:rPr>
            </w:rPrChange>
          </w:rPr>
          <w:delText>4</w:delText>
        </w:r>
      </w:del>
      <w:r w:rsidRPr="00D4698E">
        <w:rPr>
          <w:b w:val="0"/>
          <w:bCs w:val="0"/>
          <w:noProof/>
          <w:sz w:val="22"/>
          <w:szCs w:val="22"/>
          <w:rPrChange w:id="1467" w:author="Fernandes, Richard (he, him, his | il, le, lui)" w:date="2023-07-14T16:50:00Z">
            <w:rPr>
              <w:noProof/>
            </w:rPr>
          </w:rPrChange>
        </w:rPr>
        <w:fldChar w:fldCharType="end"/>
      </w:r>
      <w:bookmarkEnd w:id="1459"/>
      <w:r w:rsidRPr="00D4698E">
        <w:rPr>
          <w:b w:val="0"/>
          <w:bCs w:val="0"/>
          <w:sz w:val="22"/>
          <w:szCs w:val="22"/>
          <w:rPrChange w:id="1468" w:author="Fernandes, Richard (he, him, his | il, le, lui)" w:date="2023-07-14T16:50:00Z">
            <w:rPr/>
          </w:rPrChange>
        </w:rPr>
        <w:t>.  Description of Start worksheet entries.</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97469C" w14:paraId="1F4A8C8F" w14:textId="77777777" w:rsidTr="00A36C2B">
        <w:trPr>
          <w:trHeight w:val="70"/>
        </w:trPr>
        <w:tc>
          <w:tcPr>
            <w:tcW w:w="4675" w:type="dxa"/>
            <w:vAlign w:val="bottom"/>
          </w:tcPr>
          <w:p w14:paraId="1C897C96" w14:textId="77777777" w:rsidR="0097469C" w:rsidRPr="004825F6" w:rsidRDefault="0097469C" w:rsidP="00A36C2B">
            <w:pPr>
              <w:rPr>
                <w:rFonts w:cstheme="minorHAnsi"/>
                <w:bCs/>
                <w:sz w:val="16"/>
                <w:szCs w:val="16"/>
              </w:rPr>
            </w:pPr>
            <w:r w:rsidRPr="004825F6">
              <w:rPr>
                <w:rFonts w:cstheme="minorHAnsi"/>
                <w:bCs/>
                <w:sz w:val="16"/>
                <w:szCs w:val="16"/>
              </w:rPr>
              <w:t>Database directory name</w:t>
            </w:r>
          </w:p>
        </w:tc>
        <w:tc>
          <w:tcPr>
            <w:tcW w:w="4675" w:type="dxa"/>
            <w:vAlign w:val="bottom"/>
          </w:tcPr>
          <w:p w14:paraId="617D4EF2" w14:textId="77777777" w:rsidR="0097469C" w:rsidRPr="004825F6" w:rsidRDefault="0097469C" w:rsidP="00A36C2B">
            <w:pPr>
              <w:rPr>
                <w:rFonts w:cstheme="minorHAnsi"/>
                <w:bCs/>
                <w:sz w:val="16"/>
                <w:szCs w:val="16"/>
              </w:rPr>
            </w:pPr>
            <w:r w:rsidRPr="004825F6">
              <w:rPr>
                <w:rFonts w:cstheme="minorHAnsi"/>
                <w:bCs/>
                <w:sz w:val="16"/>
                <w:szCs w:val="16"/>
              </w:rPr>
              <w:t>Name of the directory that will contain the report</w:t>
            </w:r>
          </w:p>
        </w:tc>
      </w:tr>
      <w:tr w:rsidR="0097469C" w:rsidRPr="004825F6" w14:paraId="54CEF97C" w14:textId="77777777" w:rsidTr="00A36C2B">
        <w:tc>
          <w:tcPr>
            <w:tcW w:w="4675" w:type="dxa"/>
            <w:vAlign w:val="bottom"/>
          </w:tcPr>
          <w:p w14:paraId="09FEF9FB" w14:textId="77777777" w:rsidR="0097469C" w:rsidRPr="004825F6" w:rsidRDefault="0097469C" w:rsidP="00A36C2B">
            <w:pPr>
              <w:rPr>
                <w:rFonts w:cstheme="minorHAnsi"/>
                <w:bCs/>
                <w:sz w:val="16"/>
                <w:szCs w:val="16"/>
              </w:rPr>
            </w:pPr>
            <w:r w:rsidRPr="004825F6">
              <w:rPr>
                <w:rFonts w:cstheme="minorHAnsi"/>
                <w:bCs/>
                <w:sz w:val="16"/>
                <w:szCs w:val="16"/>
              </w:rPr>
              <w:t>Comments</w:t>
            </w:r>
          </w:p>
        </w:tc>
        <w:tc>
          <w:tcPr>
            <w:tcW w:w="4675" w:type="dxa"/>
            <w:vAlign w:val="bottom"/>
          </w:tcPr>
          <w:p w14:paraId="15C8D639" w14:textId="77777777" w:rsidR="0097469C" w:rsidRPr="004825F6" w:rsidRDefault="0097469C" w:rsidP="00A36C2B">
            <w:pPr>
              <w:rPr>
                <w:rFonts w:cstheme="minorHAnsi"/>
                <w:bCs/>
                <w:sz w:val="16"/>
                <w:szCs w:val="16"/>
              </w:rPr>
            </w:pPr>
            <w:r w:rsidRPr="004825F6">
              <w:rPr>
                <w:rFonts w:cstheme="minorHAnsi"/>
                <w:bCs/>
                <w:sz w:val="16"/>
                <w:szCs w:val="16"/>
              </w:rPr>
              <w:t>Comments</w:t>
            </w:r>
          </w:p>
        </w:tc>
      </w:tr>
      <w:tr w:rsidR="0097469C" w14:paraId="4B3E9938" w14:textId="77777777" w:rsidTr="00A36C2B">
        <w:tc>
          <w:tcPr>
            <w:tcW w:w="4675" w:type="dxa"/>
            <w:vAlign w:val="bottom"/>
          </w:tcPr>
          <w:p w14:paraId="2345ED67" w14:textId="77777777" w:rsidR="0097469C" w:rsidRPr="004825F6" w:rsidRDefault="0097469C" w:rsidP="00A36C2B">
            <w:pPr>
              <w:rPr>
                <w:rFonts w:cstheme="minorHAnsi"/>
                <w:bCs/>
                <w:sz w:val="16"/>
                <w:szCs w:val="16"/>
              </w:rPr>
            </w:pPr>
            <w:r w:rsidRPr="004825F6">
              <w:rPr>
                <w:rFonts w:cstheme="minorHAnsi"/>
                <w:bCs/>
                <w:sz w:val="16"/>
                <w:szCs w:val="16"/>
              </w:rPr>
              <w:t>Inversion Algorithm Name</w:t>
            </w:r>
          </w:p>
        </w:tc>
        <w:tc>
          <w:tcPr>
            <w:tcW w:w="4675" w:type="dxa"/>
            <w:vAlign w:val="bottom"/>
          </w:tcPr>
          <w:p w14:paraId="4CB15CB6" w14:textId="77777777" w:rsidR="0097469C" w:rsidRPr="004825F6" w:rsidRDefault="0097469C" w:rsidP="00A36C2B">
            <w:pPr>
              <w:rPr>
                <w:rFonts w:cstheme="minorHAnsi"/>
                <w:bCs/>
                <w:sz w:val="16"/>
                <w:szCs w:val="16"/>
              </w:rPr>
            </w:pPr>
            <w:r w:rsidRPr="004825F6">
              <w:rPr>
                <w:rFonts w:cstheme="minorHAnsi"/>
                <w:bCs/>
                <w:sz w:val="16"/>
                <w:szCs w:val="16"/>
              </w:rPr>
              <w:t>Inversion Algorithm Name</w:t>
            </w:r>
          </w:p>
        </w:tc>
      </w:tr>
      <w:tr w:rsidR="0097469C" w14:paraId="4A6FD346" w14:textId="77777777" w:rsidTr="00A36C2B">
        <w:tc>
          <w:tcPr>
            <w:tcW w:w="4675" w:type="dxa"/>
            <w:vAlign w:val="bottom"/>
          </w:tcPr>
          <w:p w14:paraId="3B88D0C9" w14:textId="77777777" w:rsidR="0097469C" w:rsidRPr="004825F6" w:rsidRDefault="0097469C" w:rsidP="00A36C2B">
            <w:pPr>
              <w:rPr>
                <w:rFonts w:cstheme="minorHAnsi"/>
                <w:bCs/>
                <w:sz w:val="16"/>
                <w:szCs w:val="16"/>
              </w:rPr>
            </w:pPr>
            <w:r w:rsidRPr="004825F6">
              <w:rPr>
                <w:rFonts w:cstheme="minorHAnsi"/>
                <w:bCs/>
                <w:sz w:val="16"/>
                <w:szCs w:val="16"/>
              </w:rPr>
              <w:t>Name of Validation Database Directory</w:t>
            </w:r>
          </w:p>
        </w:tc>
        <w:tc>
          <w:tcPr>
            <w:tcW w:w="4675" w:type="dxa"/>
            <w:vAlign w:val="bottom"/>
          </w:tcPr>
          <w:p w14:paraId="0ABE87E3" w14:textId="77777777" w:rsidR="0097469C" w:rsidRPr="004825F6" w:rsidRDefault="0097469C" w:rsidP="00A36C2B">
            <w:pPr>
              <w:rPr>
                <w:rFonts w:cstheme="minorHAnsi"/>
                <w:bCs/>
                <w:sz w:val="16"/>
                <w:szCs w:val="16"/>
              </w:rPr>
            </w:pPr>
            <w:r w:rsidRPr="004825F6">
              <w:rPr>
                <w:rFonts w:cstheme="minorHAnsi"/>
                <w:bCs/>
                <w:sz w:val="16"/>
                <w:szCs w:val="16"/>
              </w:rPr>
              <w:t>Name of Validation Database Directory</w:t>
            </w:r>
          </w:p>
        </w:tc>
      </w:tr>
      <w:tr w:rsidR="0097469C" w14:paraId="62479E82" w14:textId="77777777" w:rsidTr="00A36C2B">
        <w:tc>
          <w:tcPr>
            <w:tcW w:w="4675" w:type="dxa"/>
            <w:vAlign w:val="bottom"/>
          </w:tcPr>
          <w:p w14:paraId="3F090D08" w14:textId="77777777" w:rsidR="0097469C" w:rsidRPr="004825F6" w:rsidRDefault="0097469C" w:rsidP="00A36C2B">
            <w:pPr>
              <w:rPr>
                <w:rFonts w:cstheme="minorHAnsi"/>
                <w:bCs/>
                <w:sz w:val="16"/>
                <w:szCs w:val="16"/>
              </w:rPr>
            </w:pPr>
            <w:proofErr w:type="spellStart"/>
            <w:r w:rsidRPr="004825F6">
              <w:rPr>
                <w:rFonts w:cstheme="minorHAnsi"/>
                <w:bCs/>
                <w:sz w:val="16"/>
                <w:szCs w:val="16"/>
              </w:rPr>
              <w:t>CopyFlag</w:t>
            </w:r>
            <w:proofErr w:type="spellEnd"/>
          </w:p>
        </w:tc>
        <w:tc>
          <w:tcPr>
            <w:tcW w:w="4675" w:type="dxa"/>
            <w:vAlign w:val="bottom"/>
          </w:tcPr>
          <w:p w14:paraId="5945B543" w14:textId="77777777" w:rsidR="0097469C" w:rsidRPr="004825F6" w:rsidRDefault="0097469C" w:rsidP="00A36C2B">
            <w:pPr>
              <w:rPr>
                <w:rFonts w:cstheme="minorHAnsi"/>
                <w:bCs/>
                <w:sz w:val="16"/>
                <w:szCs w:val="16"/>
              </w:rPr>
            </w:pPr>
            <w:proofErr w:type="spellStart"/>
            <w:r w:rsidRPr="004825F6">
              <w:rPr>
                <w:rFonts w:cstheme="minorHAnsi"/>
                <w:bCs/>
                <w:sz w:val="16"/>
                <w:szCs w:val="16"/>
              </w:rPr>
              <w:t>CopyFlag</w:t>
            </w:r>
            <w:proofErr w:type="spellEnd"/>
          </w:p>
        </w:tc>
      </w:tr>
    </w:tbl>
    <w:p w14:paraId="7098D2E4" w14:textId="77777777" w:rsidR="0097469C" w:rsidRDefault="0097469C" w:rsidP="0097469C"/>
    <w:p w14:paraId="31DF63B9" w14:textId="77777777" w:rsidR="0097469C" w:rsidRDefault="0097469C" w:rsidP="0097469C">
      <w:r>
        <w:t xml:space="preserve">  By convention, uses should tile databases as:</w:t>
      </w:r>
    </w:p>
    <w:p w14:paraId="62018373" w14:textId="77777777" w:rsidR="0097469C" w:rsidRDefault="0097469C" w:rsidP="0097469C">
      <w:r>
        <w:t xml:space="preserve">{Sensor </w:t>
      </w:r>
      <w:proofErr w:type="gramStart"/>
      <w:r>
        <w:t>input}_</w:t>
      </w:r>
      <w:proofErr w:type="gramEnd"/>
      <w:r>
        <w:t>{geographiczone}_{soildatabase}_{terraincomplexity}_{size}_{sampling scheme}.xls</w:t>
      </w:r>
    </w:p>
    <w:p w14:paraId="6F1CCB69" w14:textId="77777777" w:rsidR="0097469C" w:rsidRDefault="0097469C" w:rsidP="0097469C">
      <w:r>
        <w:t xml:space="preserve">Phrases in brace brackets are selected from valid values from tables described below.   The title is assigned to the database </w:t>
      </w:r>
      <w:proofErr w:type="spellStart"/>
      <w:r>
        <w:t>andused</w:t>
      </w:r>
      <w:proofErr w:type="spellEnd"/>
      <w:r>
        <w:t xml:space="preserve"> to determine if this database can be used to validate regression models from another database.  </w:t>
      </w:r>
    </w:p>
    <w:p w14:paraId="3EB465EB" w14:textId="77777777" w:rsidR="0097469C" w:rsidRDefault="0097469C" w:rsidP="0097469C"/>
    <w:p w14:paraId="29B6BC11" w14:textId="77777777" w:rsidR="0097469C" w:rsidRDefault="0097469C" w:rsidP="0097469C">
      <w:pPr>
        <w:pStyle w:val="Heading2"/>
      </w:pPr>
      <w:bookmarkStart w:id="1469" w:name="_Toc19015350"/>
      <w:bookmarkStart w:id="1470" w:name="_Toc140248648"/>
      <w:r>
        <w:t>Learning Data</w:t>
      </w:r>
      <w:bookmarkEnd w:id="1469"/>
      <w:bookmarkEnd w:id="1470"/>
    </w:p>
    <w:p w14:paraId="6259ADE4" w14:textId="77777777" w:rsidR="0097469C" w:rsidRDefault="0097469C" w:rsidP="0097469C"/>
    <w:p w14:paraId="2570FC3D" w14:textId="7D457B10" w:rsidR="0097469C" w:rsidRDefault="0097469C" w:rsidP="0097469C">
      <w:r>
        <w:t xml:space="preserve">The Learning Data worksheet contains global parameters for the algorithm as defined in </w:t>
      </w:r>
      <w:r>
        <w:fldChar w:fldCharType="begin"/>
      </w:r>
      <w:r>
        <w:instrText xml:space="preserve"> REF _Ref18586837 \h </w:instrText>
      </w:r>
      <w:r>
        <w:fldChar w:fldCharType="separate"/>
      </w:r>
      <w:ins w:id="1471" w:author="Fernandes, Richard (he, him, his | il, le, lui)" w:date="2023-07-14T17:36:00Z">
        <w:r w:rsidR="00DD40B0" w:rsidRPr="00DD40B0">
          <w:t xml:space="preserve">Table </w:t>
        </w:r>
        <w:r w:rsidR="00DD40B0">
          <w:rPr>
            <w:b/>
            <w:bCs/>
            <w:noProof/>
          </w:rPr>
          <w:t>5</w:t>
        </w:r>
      </w:ins>
      <w:del w:id="1472" w:author="Fernandes, Richard (he, him, his | il, le, lui)" w:date="2023-07-14T16:57:00Z">
        <w:r w:rsidDel="004D7A9F">
          <w:delText xml:space="preserve">Table </w:delText>
        </w:r>
        <w:r w:rsidDel="004D7A9F">
          <w:rPr>
            <w:noProof/>
          </w:rPr>
          <w:delText>3</w:delText>
        </w:r>
      </w:del>
      <w:r>
        <w:fldChar w:fldCharType="end"/>
      </w:r>
      <w:r>
        <w:t xml:space="preserve">.  </w:t>
      </w:r>
    </w:p>
    <w:p w14:paraId="7A898606" w14:textId="77777777" w:rsidR="0097469C" w:rsidRDefault="0097469C" w:rsidP="0097469C"/>
    <w:p w14:paraId="08E79A88" w14:textId="4FA18DFB" w:rsidR="0097469C" w:rsidRPr="00D4698E" w:rsidRDefault="0097469C" w:rsidP="0097469C">
      <w:pPr>
        <w:pStyle w:val="Caption"/>
        <w:keepNext/>
        <w:rPr>
          <w:b w:val="0"/>
          <w:bCs w:val="0"/>
          <w:sz w:val="22"/>
          <w:szCs w:val="22"/>
          <w:rPrChange w:id="1473" w:author="Fernandes, Richard (he, him, his | il, le, lui)" w:date="2023-07-14T16:50:00Z">
            <w:rPr/>
          </w:rPrChange>
        </w:rPr>
      </w:pPr>
      <w:bookmarkStart w:id="1474" w:name="_Ref18586837"/>
      <w:r w:rsidRPr="00D4698E">
        <w:rPr>
          <w:b w:val="0"/>
          <w:bCs w:val="0"/>
          <w:sz w:val="22"/>
          <w:szCs w:val="22"/>
          <w:rPrChange w:id="1475" w:author="Fernandes, Richard (he, him, his | il, le, lui)" w:date="2023-07-14T16:50:00Z">
            <w:rPr/>
          </w:rPrChange>
        </w:rPr>
        <w:t xml:space="preserve">Table </w:t>
      </w:r>
      <w:r w:rsidRPr="00D4698E">
        <w:rPr>
          <w:b w:val="0"/>
          <w:bCs w:val="0"/>
          <w:noProof/>
          <w:sz w:val="22"/>
          <w:szCs w:val="22"/>
          <w:rPrChange w:id="1476" w:author="Fernandes, Richard (he, him, his | il, le, lui)" w:date="2023-07-14T16:50:00Z">
            <w:rPr>
              <w:noProof/>
            </w:rPr>
          </w:rPrChange>
        </w:rPr>
        <w:fldChar w:fldCharType="begin"/>
      </w:r>
      <w:r w:rsidRPr="00D4698E">
        <w:rPr>
          <w:b w:val="0"/>
          <w:bCs w:val="0"/>
          <w:noProof/>
          <w:sz w:val="22"/>
          <w:szCs w:val="22"/>
          <w:rPrChange w:id="1477" w:author="Fernandes, Richard (he, him, his | il, le, lui)" w:date="2023-07-14T16:50:00Z">
            <w:rPr>
              <w:noProof/>
            </w:rPr>
          </w:rPrChange>
        </w:rPr>
        <w:instrText xml:space="preserve"> SEQ Table \* ARABIC </w:instrText>
      </w:r>
      <w:r w:rsidRPr="00D4698E">
        <w:rPr>
          <w:b w:val="0"/>
          <w:bCs w:val="0"/>
          <w:noProof/>
          <w:sz w:val="22"/>
          <w:szCs w:val="22"/>
          <w:rPrChange w:id="1478" w:author="Fernandes, Richard (he, him, his | il, le, lui)" w:date="2023-07-14T16:50:00Z">
            <w:rPr>
              <w:noProof/>
            </w:rPr>
          </w:rPrChange>
        </w:rPr>
        <w:fldChar w:fldCharType="separate"/>
      </w:r>
      <w:ins w:id="1479" w:author="Fernandes, Richard (he, him, his | il, le, lui)" w:date="2023-07-14T17:36:00Z">
        <w:r w:rsidR="00DD40B0">
          <w:rPr>
            <w:b w:val="0"/>
            <w:bCs w:val="0"/>
            <w:noProof/>
            <w:sz w:val="22"/>
            <w:szCs w:val="22"/>
          </w:rPr>
          <w:t>5</w:t>
        </w:r>
      </w:ins>
      <w:del w:id="1480" w:author="Fernandes, Richard (he, him, his | il, le, lui)" w:date="2023-07-14T16:56:00Z">
        <w:r w:rsidRPr="00D4698E" w:rsidDel="004D7A9F">
          <w:rPr>
            <w:b w:val="0"/>
            <w:bCs w:val="0"/>
            <w:noProof/>
            <w:sz w:val="22"/>
            <w:szCs w:val="22"/>
            <w:rPrChange w:id="1481" w:author="Fernandes, Richard (he, him, his | il, le, lui)" w:date="2023-07-14T16:50:00Z">
              <w:rPr>
                <w:noProof/>
              </w:rPr>
            </w:rPrChange>
          </w:rPr>
          <w:delText>5</w:delText>
        </w:r>
      </w:del>
      <w:r w:rsidRPr="00D4698E">
        <w:rPr>
          <w:b w:val="0"/>
          <w:bCs w:val="0"/>
          <w:noProof/>
          <w:sz w:val="22"/>
          <w:szCs w:val="22"/>
          <w:rPrChange w:id="1482" w:author="Fernandes, Richard (he, him, his | il, le, lui)" w:date="2023-07-14T16:50:00Z">
            <w:rPr>
              <w:noProof/>
            </w:rPr>
          </w:rPrChange>
        </w:rPr>
        <w:fldChar w:fldCharType="end"/>
      </w:r>
      <w:bookmarkEnd w:id="1474"/>
      <w:r w:rsidRPr="00D4698E">
        <w:rPr>
          <w:b w:val="0"/>
          <w:bCs w:val="0"/>
          <w:sz w:val="22"/>
          <w:szCs w:val="22"/>
          <w:rPrChange w:id="1483" w:author="Fernandes, Richard (he, him, his | il, le, lui)" w:date="2023-07-14T16:50:00Z">
            <w:rPr/>
          </w:rPrChange>
        </w:rPr>
        <w:t>.  Learning Data worksheet descript</w:t>
      </w:r>
      <w:ins w:id="1484" w:author="Fernandes, Richard (he, him, his | il, le, lui)" w:date="2023-07-14T16:50:00Z">
        <w:r w:rsidR="00D4698E">
          <w:rPr>
            <w:b w:val="0"/>
            <w:bCs w:val="0"/>
            <w:sz w:val="22"/>
            <w:szCs w:val="22"/>
          </w:rPr>
          <w:t>i</w:t>
        </w:r>
      </w:ins>
      <w:r w:rsidRPr="00D4698E">
        <w:rPr>
          <w:b w:val="0"/>
          <w:bCs w:val="0"/>
          <w:sz w:val="22"/>
          <w:szCs w:val="22"/>
          <w:rPrChange w:id="1485" w:author="Fernandes, Richard (he, him, his | il, le, lui)" w:date="2023-07-14T16:50:00Z">
            <w:rPr/>
          </w:rPrChange>
        </w:rPr>
        <w:t>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3754"/>
        <w:gridCol w:w="2551"/>
      </w:tblGrid>
      <w:tr w:rsidR="0097469C" w:rsidRPr="00C77CAD" w14:paraId="22292D2B" w14:textId="77777777" w:rsidTr="00A36C2B">
        <w:tc>
          <w:tcPr>
            <w:tcW w:w="2337" w:type="dxa"/>
          </w:tcPr>
          <w:p w14:paraId="381FFABF" w14:textId="77777777" w:rsidR="0097469C" w:rsidRPr="00C77CAD" w:rsidRDefault="0097469C" w:rsidP="00A36C2B">
            <w:pPr>
              <w:spacing w:after="0"/>
              <w:rPr>
                <w:sz w:val="16"/>
                <w:szCs w:val="16"/>
              </w:rPr>
            </w:pPr>
            <w:r w:rsidRPr="00C77CAD">
              <w:rPr>
                <w:sz w:val="16"/>
                <w:szCs w:val="16"/>
              </w:rPr>
              <w:t>Name</w:t>
            </w:r>
          </w:p>
        </w:tc>
        <w:tc>
          <w:tcPr>
            <w:tcW w:w="3754" w:type="dxa"/>
          </w:tcPr>
          <w:p w14:paraId="3DE332BA" w14:textId="77777777" w:rsidR="0097469C" w:rsidRPr="00C77CAD" w:rsidRDefault="0097469C" w:rsidP="00A36C2B">
            <w:pPr>
              <w:spacing w:after="0"/>
              <w:rPr>
                <w:sz w:val="16"/>
                <w:szCs w:val="16"/>
              </w:rPr>
            </w:pPr>
            <w:r w:rsidRPr="00C77CAD">
              <w:rPr>
                <w:sz w:val="16"/>
                <w:szCs w:val="16"/>
              </w:rPr>
              <w:t>Description</w:t>
            </w:r>
          </w:p>
        </w:tc>
        <w:tc>
          <w:tcPr>
            <w:tcW w:w="2551" w:type="dxa"/>
          </w:tcPr>
          <w:p w14:paraId="501DCC08" w14:textId="77777777" w:rsidR="0097469C" w:rsidRPr="00C77CAD" w:rsidRDefault="0097469C" w:rsidP="00A36C2B">
            <w:pPr>
              <w:spacing w:after="0"/>
              <w:rPr>
                <w:sz w:val="16"/>
                <w:szCs w:val="16"/>
              </w:rPr>
            </w:pPr>
            <w:r w:rsidRPr="00C77CAD">
              <w:rPr>
                <w:sz w:val="16"/>
                <w:szCs w:val="16"/>
              </w:rPr>
              <w:t>Range</w:t>
            </w:r>
          </w:p>
        </w:tc>
      </w:tr>
      <w:tr w:rsidR="0097469C" w:rsidRPr="00C77CAD" w14:paraId="79C50E66" w14:textId="77777777" w:rsidTr="00A36C2B">
        <w:tc>
          <w:tcPr>
            <w:tcW w:w="2337" w:type="dxa"/>
          </w:tcPr>
          <w:p w14:paraId="20B6916E" w14:textId="77777777" w:rsidR="0097469C" w:rsidRPr="00C77CAD" w:rsidRDefault="0097469C" w:rsidP="00A36C2B">
            <w:pPr>
              <w:spacing w:after="0"/>
              <w:rPr>
                <w:sz w:val="16"/>
                <w:szCs w:val="16"/>
              </w:rPr>
            </w:pPr>
            <w:proofErr w:type="spellStart"/>
            <w:r w:rsidRPr="00C77CAD">
              <w:rPr>
                <w:sz w:val="16"/>
                <w:szCs w:val="16"/>
              </w:rPr>
              <w:t>Toc_Toa</w:t>
            </w:r>
            <w:proofErr w:type="spellEnd"/>
          </w:p>
        </w:tc>
        <w:tc>
          <w:tcPr>
            <w:tcW w:w="3754" w:type="dxa"/>
          </w:tcPr>
          <w:p w14:paraId="16F5F564" w14:textId="77777777" w:rsidR="0097469C" w:rsidRPr="00C77CAD" w:rsidRDefault="0097469C" w:rsidP="00A36C2B">
            <w:pPr>
              <w:spacing w:after="0"/>
              <w:rPr>
                <w:sz w:val="16"/>
                <w:szCs w:val="16"/>
              </w:rPr>
            </w:pPr>
            <w:r w:rsidRPr="00C77CAD">
              <w:rPr>
                <w:sz w:val="16"/>
                <w:szCs w:val="16"/>
              </w:rPr>
              <w:t>Switch between TOA and TOC reflectance</w:t>
            </w:r>
          </w:p>
        </w:tc>
        <w:tc>
          <w:tcPr>
            <w:tcW w:w="2551" w:type="dxa"/>
          </w:tcPr>
          <w:p w14:paraId="74D3BB4A" w14:textId="77777777" w:rsidR="0097469C" w:rsidRPr="00C77CAD" w:rsidRDefault="0097469C" w:rsidP="00A36C2B">
            <w:pPr>
              <w:spacing w:after="0"/>
              <w:rPr>
                <w:sz w:val="16"/>
                <w:szCs w:val="16"/>
              </w:rPr>
            </w:pPr>
            <w:r w:rsidRPr="00C77CAD">
              <w:rPr>
                <w:sz w:val="16"/>
                <w:szCs w:val="16"/>
              </w:rPr>
              <w:t>‘Toc’ or ‘Toa’</w:t>
            </w:r>
          </w:p>
        </w:tc>
      </w:tr>
      <w:tr w:rsidR="0097469C" w:rsidRPr="00C77CAD" w14:paraId="01FD8CEB" w14:textId="77777777" w:rsidTr="00A36C2B">
        <w:tc>
          <w:tcPr>
            <w:tcW w:w="2337" w:type="dxa"/>
          </w:tcPr>
          <w:p w14:paraId="17C65D76" w14:textId="77777777" w:rsidR="0097469C" w:rsidRPr="00C77CAD" w:rsidRDefault="0097469C" w:rsidP="00A36C2B">
            <w:pPr>
              <w:spacing w:after="0"/>
              <w:rPr>
                <w:sz w:val="16"/>
                <w:szCs w:val="16"/>
              </w:rPr>
            </w:pPr>
            <w:r w:rsidRPr="00C77CAD">
              <w:rPr>
                <w:sz w:val="16"/>
                <w:szCs w:val="16"/>
              </w:rPr>
              <w:t>Terrain</w:t>
            </w:r>
          </w:p>
        </w:tc>
        <w:tc>
          <w:tcPr>
            <w:tcW w:w="3754" w:type="dxa"/>
          </w:tcPr>
          <w:p w14:paraId="2FFC3BD4" w14:textId="77777777" w:rsidR="0097469C" w:rsidRPr="00C77CAD" w:rsidRDefault="0097469C" w:rsidP="00A36C2B">
            <w:pPr>
              <w:spacing w:after="0"/>
              <w:rPr>
                <w:sz w:val="16"/>
                <w:szCs w:val="16"/>
              </w:rPr>
            </w:pPr>
            <w:r w:rsidRPr="00C77CAD">
              <w:rPr>
                <w:sz w:val="16"/>
                <w:szCs w:val="16"/>
              </w:rPr>
              <w:t>Terrain complexity for input noise</w:t>
            </w:r>
          </w:p>
        </w:tc>
        <w:tc>
          <w:tcPr>
            <w:tcW w:w="2551" w:type="dxa"/>
          </w:tcPr>
          <w:p w14:paraId="7A900430" w14:textId="77777777" w:rsidR="0097469C" w:rsidRPr="00C77CAD" w:rsidRDefault="0097469C" w:rsidP="00A36C2B">
            <w:pPr>
              <w:spacing w:after="0"/>
              <w:rPr>
                <w:sz w:val="16"/>
                <w:szCs w:val="16"/>
              </w:rPr>
            </w:pPr>
            <w:r w:rsidRPr="00C77CAD">
              <w:rPr>
                <w:sz w:val="16"/>
                <w:szCs w:val="16"/>
              </w:rPr>
              <w:t>‘Simple’ or ‘Complex’</w:t>
            </w:r>
          </w:p>
        </w:tc>
      </w:tr>
      <w:tr w:rsidR="0097469C" w:rsidRPr="00C77CAD" w14:paraId="2FF98E31" w14:textId="77777777" w:rsidTr="00A36C2B">
        <w:tc>
          <w:tcPr>
            <w:tcW w:w="2337" w:type="dxa"/>
          </w:tcPr>
          <w:p w14:paraId="7713C100" w14:textId="77777777" w:rsidR="0097469C" w:rsidRPr="00C77CAD" w:rsidRDefault="0097469C" w:rsidP="00A36C2B">
            <w:pPr>
              <w:spacing w:after="0"/>
              <w:rPr>
                <w:sz w:val="16"/>
                <w:szCs w:val="16"/>
              </w:rPr>
            </w:pPr>
            <w:r w:rsidRPr="00C77CAD">
              <w:rPr>
                <w:sz w:val="16"/>
                <w:szCs w:val="16"/>
              </w:rPr>
              <w:t>Classification</w:t>
            </w:r>
          </w:p>
        </w:tc>
        <w:tc>
          <w:tcPr>
            <w:tcW w:w="3754" w:type="dxa"/>
          </w:tcPr>
          <w:p w14:paraId="4BE00E98" w14:textId="77777777" w:rsidR="0097469C" w:rsidRPr="00C77CAD" w:rsidRDefault="0097469C" w:rsidP="00A36C2B">
            <w:pPr>
              <w:spacing w:after="0"/>
              <w:rPr>
                <w:sz w:val="16"/>
                <w:szCs w:val="16"/>
              </w:rPr>
            </w:pPr>
            <w:r w:rsidRPr="00C77CAD">
              <w:rPr>
                <w:sz w:val="16"/>
                <w:szCs w:val="16"/>
              </w:rPr>
              <w:t xml:space="preserve">Land cover classification for documentation </w:t>
            </w:r>
          </w:p>
        </w:tc>
        <w:tc>
          <w:tcPr>
            <w:tcW w:w="2551" w:type="dxa"/>
          </w:tcPr>
          <w:p w14:paraId="6D9CB5DB" w14:textId="77777777" w:rsidR="0097469C" w:rsidRPr="00C77CAD" w:rsidRDefault="0097469C" w:rsidP="00A36C2B">
            <w:pPr>
              <w:spacing w:after="0"/>
              <w:rPr>
                <w:sz w:val="16"/>
                <w:szCs w:val="16"/>
              </w:rPr>
            </w:pPr>
            <w:r w:rsidRPr="00C77CAD">
              <w:rPr>
                <w:sz w:val="16"/>
                <w:szCs w:val="16"/>
              </w:rPr>
              <w:t>‘CCRS</w:t>
            </w:r>
            <w:proofErr w:type="gramStart"/>
            <w:r w:rsidRPr="00C77CAD">
              <w:rPr>
                <w:sz w:val="16"/>
                <w:szCs w:val="16"/>
              </w:rPr>
              <w:t>’ ,</w:t>
            </w:r>
            <w:proofErr w:type="gramEnd"/>
            <w:r w:rsidRPr="00C77CAD">
              <w:rPr>
                <w:sz w:val="16"/>
                <w:szCs w:val="16"/>
              </w:rPr>
              <w:t xml:space="preserve"> ‘SL2P’</w:t>
            </w:r>
          </w:p>
        </w:tc>
      </w:tr>
      <w:tr w:rsidR="0097469C" w:rsidRPr="00C77CAD" w14:paraId="2946E3CC" w14:textId="77777777" w:rsidTr="00A36C2B">
        <w:tc>
          <w:tcPr>
            <w:tcW w:w="2337" w:type="dxa"/>
          </w:tcPr>
          <w:p w14:paraId="13D0BC8E" w14:textId="77777777" w:rsidR="0097469C" w:rsidRPr="00C77CAD" w:rsidRDefault="0097469C" w:rsidP="00A36C2B">
            <w:pPr>
              <w:spacing w:after="0"/>
              <w:rPr>
                <w:sz w:val="16"/>
                <w:szCs w:val="16"/>
              </w:rPr>
            </w:pPr>
            <w:proofErr w:type="spellStart"/>
            <w:r w:rsidRPr="00C77CAD">
              <w:rPr>
                <w:sz w:val="16"/>
                <w:szCs w:val="16"/>
              </w:rPr>
              <w:t>Nb_Classes</w:t>
            </w:r>
            <w:proofErr w:type="spellEnd"/>
          </w:p>
        </w:tc>
        <w:tc>
          <w:tcPr>
            <w:tcW w:w="3754" w:type="dxa"/>
          </w:tcPr>
          <w:p w14:paraId="49DE4364" w14:textId="77777777" w:rsidR="0097469C" w:rsidRPr="00C77CAD" w:rsidRDefault="0097469C" w:rsidP="00A36C2B">
            <w:pPr>
              <w:spacing w:after="0"/>
              <w:rPr>
                <w:sz w:val="16"/>
                <w:szCs w:val="16"/>
              </w:rPr>
            </w:pPr>
            <w:r w:rsidRPr="00C77CAD">
              <w:rPr>
                <w:sz w:val="16"/>
                <w:szCs w:val="16"/>
              </w:rPr>
              <w:t>Number of classes used; each requires a canopy/atmosphere description worksheet</w:t>
            </w:r>
          </w:p>
        </w:tc>
        <w:tc>
          <w:tcPr>
            <w:tcW w:w="2551" w:type="dxa"/>
          </w:tcPr>
          <w:p w14:paraId="6ECC28D2" w14:textId="77777777" w:rsidR="0097469C" w:rsidRPr="00C77CAD" w:rsidRDefault="0097469C" w:rsidP="00A36C2B">
            <w:pPr>
              <w:spacing w:after="0"/>
              <w:rPr>
                <w:sz w:val="16"/>
                <w:szCs w:val="16"/>
              </w:rPr>
            </w:pPr>
            <w:r w:rsidRPr="00C77CAD">
              <w:rPr>
                <w:sz w:val="16"/>
                <w:szCs w:val="16"/>
              </w:rPr>
              <w:t>&lt;= #classes in Classification</w:t>
            </w:r>
          </w:p>
        </w:tc>
      </w:tr>
      <w:tr w:rsidR="0097469C" w:rsidRPr="00C77CAD" w14:paraId="189C313F" w14:textId="77777777" w:rsidTr="00A36C2B">
        <w:tc>
          <w:tcPr>
            <w:tcW w:w="2337" w:type="dxa"/>
          </w:tcPr>
          <w:p w14:paraId="1F9DC4FB" w14:textId="77777777" w:rsidR="0097469C" w:rsidRPr="00C77CAD" w:rsidRDefault="0097469C" w:rsidP="00A36C2B">
            <w:pPr>
              <w:spacing w:after="0"/>
              <w:rPr>
                <w:sz w:val="16"/>
                <w:szCs w:val="16"/>
              </w:rPr>
            </w:pPr>
            <w:proofErr w:type="spellStart"/>
            <w:r w:rsidRPr="00C77CAD">
              <w:rPr>
                <w:sz w:val="16"/>
                <w:szCs w:val="16"/>
              </w:rPr>
              <w:t>FAPAR_Time</w:t>
            </w:r>
            <w:proofErr w:type="spellEnd"/>
          </w:p>
        </w:tc>
        <w:tc>
          <w:tcPr>
            <w:tcW w:w="3754" w:type="dxa"/>
          </w:tcPr>
          <w:p w14:paraId="029A89AF" w14:textId="77777777" w:rsidR="0097469C" w:rsidRPr="00C77CAD" w:rsidRDefault="0097469C" w:rsidP="00A36C2B">
            <w:pPr>
              <w:spacing w:after="0"/>
              <w:rPr>
                <w:sz w:val="16"/>
                <w:szCs w:val="16"/>
              </w:rPr>
            </w:pPr>
            <w:r w:rsidRPr="00C77CAD">
              <w:rPr>
                <w:sz w:val="16"/>
                <w:szCs w:val="16"/>
              </w:rPr>
              <w:t>Time used for fAPAR computation</w:t>
            </w:r>
          </w:p>
        </w:tc>
        <w:tc>
          <w:tcPr>
            <w:tcW w:w="2551" w:type="dxa"/>
          </w:tcPr>
          <w:p w14:paraId="7DA0B066" w14:textId="77777777" w:rsidR="0097469C" w:rsidRPr="00C77CAD" w:rsidRDefault="0097469C" w:rsidP="00A36C2B">
            <w:pPr>
              <w:spacing w:after="0"/>
              <w:rPr>
                <w:sz w:val="16"/>
                <w:szCs w:val="16"/>
              </w:rPr>
            </w:pPr>
            <w:r w:rsidRPr="00C77CAD">
              <w:rPr>
                <w:sz w:val="16"/>
                <w:szCs w:val="16"/>
              </w:rPr>
              <w:t xml:space="preserve">Local Time </w:t>
            </w:r>
            <w:proofErr w:type="spellStart"/>
            <w:r w:rsidRPr="00C77CAD">
              <w:rPr>
                <w:sz w:val="16"/>
                <w:szCs w:val="16"/>
              </w:rPr>
              <w:t>hh:mm</w:t>
            </w:r>
            <w:proofErr w:type="spellEnd"/>
          </w:p>
        </w:tc>
      </w:tr>
      <w:tr w:rsidR="0097469C" w:rsidRPr="00C77CAD" w14:paraId="3EBF15A0" w14:textId="77777777" w:rsidTr="00A36C2B">
        <w:tc>
          <w:tcPr>
            <w:tcW w:w="2337" w:type="dxa"/>
          </w:tcPr>
          <w:p w14:paraId="3B19EF91" w14:textId="77777777" w:rsidR="0097469C" w:rsidRPr="00C77CAD" w:rsidRDefault="0097469C" w:rsidP="00A36C2B">
            <w:pPr>
              <w:spacing w:after="0"/>
              <w:rPr>
                <w:sz w:val="16"/>
                <w:szCs w:val="16"/>
              </w:rPr>
            </w:pPr>
            <w:r w:rsidRPr="00C77CAD">
              <w:rPr>
                <w:sz w:val="16"/>
                <w:szCs w:val="16"/>
              </w:rPr>
              <w:t>RTM</w:t>
            </w:r>
          </w:p>
        </w:tc>
        <w:tc>
          <w:tcPr>
            <w:tcW w:w="3754" w:type="dxa"/>
          </w:tcPr>
          <w:p w14:paraId="6D08518F" w14:textId="77777777" w:rsidR="0097469C" w:rsidRPr="00C77CAD" w:rsidRDefault="0097469C" w:rsidP="00A36C2B">
            <w:pPr>
              <w:spacing w:after="0"/>
              <w:rPr>
                <w:sz w:val="16"/>
                <w:szCs w:val="16"/>
              </w:rPr>
            </w:pPr>
            <w:r w:rsidRPr="00C77CAD">
              <w:rPr>
                <w:sz w:val="16"/>
                <w:szCs w:val="16"/>
              </w:rPr>
              <w:t>Radiative transfer model used for all simulations</w:t>
            </w:r>
          </w:p>
        </w:tc>
        <w:tc>
          <w:tcPr>
            <w:tcW w:w="2551" w:type="dxa"/>
          </w:tcPr>
          <w:p w14:paraId="732DCA84" w14:textId="77777777" w:rsidR="0097469C" w:rsidRPr="00C77CAD" w:rsidRDefault="0097469C" w:rsidP="00A36C2B">
            <w:pPr>
              <w:spacing w:after="0"/>
              <w:rPr>
                <w:sz w:val="16"/>
                <w:szCs w:val="16"/>
              </w:rPr>
            </w:pPr>
            <w:r w:rsidRPr="00C77CAD">
              <w:rPr>
                <w:sz w:val="16"/>
                <w:szCs w:val="16"/>
              </w:rPr>
              <w:t>‘sail3’; ‘</w:t>
            </w:r>
            <w:r>
              <w:rPr>
                <w:sz w:val="16"/>
                <w:szCs w:val="16"/>
              </w:rPr>
              <w:t>4SAIL2</w:t>
            </w:r>
            <w:r w:rsidRPr="00C77CAD">
              <w:rPr>
                <w:sz w:val="16"/>
                <w:szCs w:val="16"/>
              </w:rPr>
              <w:t>’; ‘Flight’</w:t>
            </w:r>
          </w:p>
        </w:tc>
      </w:tr>
      <w:tr w:rsidR="0097469C" w:rsidRPr="00C77CAD" w14:paraId="48819E87" w14:textId="77777777" w:rsidTr="00A36C2B">
        <w:tc>
          <w:tcPr>
            <w:tcW w:w="2337" w:type="dxa"/>
          </w:tcPr>
          <w:p w14:paraId="43AD75B7" w14:textId="77777777" w:rsidR="0097469C" w:rsidRPr="00C77CAD" w:rsidRDefault="0097469C" w:rsidP="00A36C2B">
            <w:pPr>
              <w:spacing w:after="0"/>
              <w:rPr>
                <w:sz w:val="16"/>
                <w:szCs w:val="16"/>
              </w:rPr>
            </w:pPr>
            <w:proofErr w:type="spellStart"/>
            <w:r w:rsidRPr="00C77CAD">
              <w:rPr>
                <w:sz w:val="16"/>
                <w:szCs w:val="16"/>
              </w:rPr>
              <w:t>Max_Sims</w:t>
            </w:r>
            <w:proofErr w:type="spellEnd"/>
          </w:p>
        </w:tc>
        <w:tc>
          <w:tcPr>
            <w:tcW w:w="3754" w:type="dxa"/>
          </w:tcPr>
          <w:p w14:paraId="7089B81B" w14:textId="77777777" w:rsidR="0097469C" w:rsidRPr="00C77CAD" w:rsidRDefault="0097469C" w:rsidP="00A36C2B">
            <w:pPr>
              <w:spacing w:after="0"/>
              <w:rPr>
                <w:sz w:val="16"/>
                <w:szCs w:val="16"/>
              </w:rPr>
            </w:pPr>
            <w:r w:rsidRPr="00C77CAD">
              <w:rPr>
                <w:sz w:val="16"/>
                <w:szCs w:val="16"/>
              </w:rPr>
              <w:t>Maximum # simulations per class; used to simulate geometry.</w:t>
            </w:r>
          </w:p>
        </w:tc>
        <w:tc>
          <w:tcPr>
            <w:tcW w:w="2551" w:type="dxa"/>
          </w:tcPr>
          <w:p w14:paraId="6E68E0B6" w14:textId="77777777" w:rsidR="0097469C" w:rsidRPr="00C77CAD" w:rsidRDefault="0097469C" w:rsidP="00A36C2B">
            <w:pPr>
              <w:spacing w:after="0"/>
              <w:rPr>
                <w:sz w:val="16"/>
                <w:szCs w:val="16"/>
              </w:rPr>
            </w:pPr>
            <w:r w:rsidRPr="00C77CAD">
              <w:rPr>
                <w:sz w:val="16"/>
                <w:szCs w:val="16"/>
              </w:rPr>
              <w:t>&gt;=</w:t>
            </w:r>
            <w:proofErr w:type="spellStart"/>
            <w:r w:rsidRPr="00C77CAD">
              <w:rPr>
                <w:sz w:val="16"/>
                <w:szCs w:val="16"/>
              </w:rPr>
              <w:t>Nb_Sims</w:t>
            </w:r>
            <w:proofErr w:type="spellEnd"/>
            <w:r w:rsidRPr="00C77CAD">
              <w:rPr>
                <w:sz w:val="16"/>
                <w:szCs w:val="16"/>
              </w:rPr>
              <w:t xml:space="preserve"> of </w:t>
            </w:r>
            <w:proofErr w:type="gramStart"/>
            <w:r w:rsidRPr="00C77CAD">
              <w:rPr>
                <w:sz w:val="16"/>
                <w:szCs w:val="16"/>
              </w:rPr>
              <w:t>all of</w:t>
            </w:r>
            <w:proofErr w:type="gramEnd"/>
            <w:r w:rsidRPr="00C77CAD">
              <w:rPr>
                <w:sz w:val="16"/>
                <w:szCs w:val="16"/>
              </w:rPr>
              <w:t xml:space="preserve"> the classes</w:t>
            </w:r>
          </w:p>
        </w:tc>
      </w:tr>
    </w:tbl>
    <w:p w14:paraId="2FAB76FD" w14:textId="77777777" w:rsidR="0097469C" w:rsidRDefault="0097469C" w:rsidP="0097469C"/>
    <w:p w14:paraId="6000887F" w14:textId="77777777" w:rsidR="0097469C" w:rsidRDefault="0097469C" w:rsidP="0097469C"/>
    <w:p w14:paraId="0F816002" w14:textId="77777777" w:rsidR="0097469C" w:rsidRDefault="0097469C" w:rsidP="0097469C">
      <w:r>
        <w:t>‘</w:t>
      </w:r>
      <w:proofErr w:type="spellStart"/>
      <w:r>
        <w:t>Toc_Toa</w:t>
      </w:r>
      <w:proofErr w:type="spellEnd"/>
      <w:r>
        <w:t xml:space="preserve">’ specifies the input reflectance measurements as either top of canopy or top of atmosphere.  If top of atmosphere is </w:t>
      </w:r>
      <w:proofErr w:type="gramStart"/>
      <w:r>
        <w:t>specified</w:t>
      </w:r>
      <w:proofErr w:type="gramEnd"/>
      <w:r>
        <w:t xml:space="preserve"> the SMAC radiative transfer model is used with a sampled distribution of atmosphere parameters specified under the Canopy_Atmosphere_Class1 worksheet to convert produce a calibration database of top of atmosphere reflectance; else the output of the selected canopy RTM is used.  </w:t>
      </w:r>
    </w:p>
    <w:p w14:paraId="714CE778" w14:textId="77777777" w:rsidR="0097469C" w:rsidRDefault="0097469C" w:rsidP="0097469C"/>
    <w:p w14:paraId="2E58D005" w14:textId="77777777" w:rsidR="0097469C" w:rsidRDefault="0097469C" w:rsidP="0097469C">
      <w:r>
        <w:t xml:space="preserve">‘Terrain’ specifies the terrain complexity in the sense defined by the SEN2COR atmospheric correction algorithm.   Complex terrain implies the contribution from surrounding land surfaces and the local slope cannot be neglected when determining TOA reflectance.  Since only 1D RTMs are used to model </w:t>
      </w:r>
      <w:proofErr w:type="gramStart"/>
      <w:r>
        <w:t>reflectance</w:t>
      </w:r>
      <w:proofErr w:type="gramEnd"/>
      <w:r>
        <w:t xml:space="preserve"> this contribution is considered noise and specified as such in the ‘Sensor’ worksheet.  Currently the results of Djamai and Fernandes (2018) are used to quantify the noise levels.</w:t>
      </w:r>
    </w:p>
    <w:p w14:paraId="2031192C" w14:textId="77777777" w:rsidR="0097469C" w:rsidRDefault="0097469C" w:rsidP="0097469C"/>
    <w:p w14:paraId="169F8028" w14:textId="77777777" w:rsidR="0097469C" w:rsidRDefault="0097469C" w:rsidP="0097469C">
      <w:r>
        <w:t>‘Classification’ specifies the land cover classification associated with each Class.  This is only for documentation purposes since the parameters for each Class are specified in individual worksheets.</w:t>
      </w:r>
    </w:p>
    <w:p w14:paraId="000449D7" w14:textId="77777777" w:rsidR="0097469C" w:rsidRDefault="0097469C" w:rsidP="0097469C"/>
    <w:p w14:paraId="3F915F46" w14:textId="77777777" w:rsidR="0097469C" w:rsidRDefault="0097469C" w:rsidP="0097469C">
      <w:r>
        <w:t>‘</w:t>
      </w:r>
      <w:proofErr w:type="spellStart"/>
      <w:r>
        <w:t>Nb_Classes</w:t>
      </w:r>
      <w:proofErr w:type="spellEnd"/>
      <w:proofErr w:type="gramStart"/>
      <w:r>
        <w:t>’  specifies</w:t>
      </w:r>
      <w:proofErr w:type="gramEnd"/>
      <w:r>
        <w:t xml:space="preserve"> the number of classes in this database.  Each class must be specified in a separate </w:t>
      </w:r>
      <w:proofErr w:type="spellStart"/>
      <w:r>
        <w:t>Canopy_atmosphere_Class</w:t>
      </w:r>
      <w:proofErr w:type="spellEnd"/>
      <w:r>
        <w:t># worksheet.</w:t>
      </w:r>
    </w:p>
    <w:p w14:paraId="4700D3AD" w14:textId="77777777" w:rsidR="0097469C" w:rsidRDefault="0097469C" w:rsidP="0097469C"/>
    <w:p w14:paraId="05C573FC" w14:textId="77777777" w:rsidR="0097469C" w:rsidRDefault="0097469C" w:rsidP="0097469C">
      <w:r>
        <w:t>‘</w:t>
      </w:r>
      <w:proofErr w:type="spellStart"/>
      <w:r>
        <w:t>FAPAR_Time</w:t>
      </w:r>
      <w:proofErr w:type="spellEnd"/>
      <w:r>
        <w:t xml:space="preserve">’ species the local time at with black sky fAPAR is computed in the simulation database.  </w:t>
      </w:r>
    </w:p>
    <w:p w14:paraId="02FF3FC0" w14:textId="77777777" w:rsidR="0097469C" w:rsidRDefault="0097469C" w:rsidP="0097469C"/>
    <w:p w14:paraId="153D5AE1" w14:textId="77777777" w:rsidR="0097469C" w:rsidRDefault="0097469C" w:rsidP="0097469C">
      <w:r>
        <w:t>‘RTM’ specifies the canopy radiative transfer model used for all simulations.  The same model is used for all classes to allow for copying of simulations between classes.  SL2P-D uses 4SAIL2.</w:t>
      </w:r>
    </w:p>
    <w:p w14:paraId="6DD43112" w14:textId="77777777" w:rsidR="0097469C" w:rsidRDefault="0097469C" w:rsidP="0097469C"/>
    <w:p w14:paraId="006B6D63" w14:textId="77777777" w:rsidR="0097469C" w:rsidRDefault="0097469C" w:rsidP="0097469C">
      <w:r>
        <w:t>‘</w:t>
      </w:r>
      <w:proofErr w:type="spellStart"/>
      <w:r>
        <w:t>Max_Sims</w:t>
      </w:r>
      <w:proofErr w:type="spellEnd"/>
      <w:r>
        <w:t xml:space="preserve">’ </w:t>
      </w:r>
      <w:proofErr w:type="spellStart"/>
      <w:r>
        <w:t>specifes</w:t>
      </w:r>
      <w:proofErr w:type="spellEnd"/>
      <w:r>
        <w:t xml:space="preserve"> the maximum allowable simulations for a class.  It is used to produce a database of randomly sampled geometric acquisition variables based on the spatiotemporal extents specified in the ‘Configuration’ worksheet.  The database is randomized before use.</w:t>
      </w:r>
    </w:p>
    <w:p w14:paraId="34502D88" w14:textId="77777777" w:rsidR="0097469C" w:rsidRDefault="0097469C" w:rsidP="0097469C"/>
    <w:p w14:paraId="02EF8796" w14:textId="77777777" w:rsidR="0097469C" w:rsidRDefault="0097469C" w:rsidP="0097469C">
      <w:r>
        <w:t>‘</w:t>
      </w:r>
      <w:proofErr w:type="spellStart"/>
      <w:r>
        <w:t>Validation_Name</w:t>
      </w:r>
      <w:proofErr w:type="spellEnd"/>
      <w:r>
        <w:t xml:space="preserve">’ specifies the name of the database containing validation data.  The database may be i. the same as the current database in which case all calibration data is used for validation ii. A different complete database or iii. A partially specified database containing only input and output values.  In all </w:t>
      </w:r>
      <w:r>
        <w:lastRenderedPageBreak/>
        <w:t>cases, the database must include a definition (</w:t>
      </w:r>
      <w:proofErr w:type="spellStart"/>
      <w:r>
        <w:t>Def_Base</w:t>
      </w:r>
      <w:proofErr w:type="spellEnd"/>
      <w:r>
        <w:t xml:space="preserve">) specifying the number of classes and corresponding input and output data for each class.  </w:t>
      </w:r>
    </w:p>
    <w:p w14:paraId="3A3147EB" w14:textId="77777777" w:rsidR="0097469C" w:rsidRDefault="0097469C" w:rsidP="0097469C"/>
    <w:p w14:paraId="0FA0C9F8" w14:textId="77777777" w:rsidR="0097469C" w:rsidRDefault="0097469C" w:rsidP="0097469C">
      <w:r>
        <w:t>‘</w:t>
      </w:r>
      <w:proofErr w:type="spellStart"/>
      <w:r>
        <w:t>Copy_Flag</w:t>
      </w:r>
      <w:proofErr w:type="spellEnd"/>
      <w:r>
        <w:t xml:space="preserve">’ is set to ‘yes’ if simulated input-output pairs for a class should be first copied from existing simulated classes in the same database.  This avoids having to redo similar simulations but slightly modifies the initial sampling scheme for the class since a desired simulation law may not have an exact match in any other class.  The maximum tolerated mismatch is determined by the most constraining </w:t>
      </w:r>
      <w:proofErr w:type="spellStart"/>
      <w:r>
        <w:t>Nb_levels</w:t>
      </w:r>
      <w:proofErr w:type="spellEnd"/>
      <w:r>
        <w:t xml:space="preserve"> parameter specified in the </w:t>
      </w:r>
      <w:proofErr w:type="spellStart"/>
      <w:r>
        <w:t>Canopy_Atmosphere_Class</w:t>
      </w:r>
      <w:proofErr w:type="spellEnd"/>
      <w:r>
        <w:t xml:space="preserve"># worksheet for the class being populated.  </w:t>
      </w:r>
    </w:p>
    <w:p w14:paraId="2670FBBF" w14:textId="77777777" w:rsidR="0097469C" w:rsidDel="00D4698E" w:rsidRDefault="0097469C" w:rsidP="0097469C">
      <w:pPr>
        <w:rPr>
          <w:del w:id="1486" w:author="Fernandes, Richard (he, him, his | il, le, lui)" w:date="2023-07-14T16:51:00Z"/>
        </w:rPr>
      </w:pPr>
    </w:p>
    <w:p w14:paraId="5776A142" w14:textId="77777777" w:rsidR="0097469C" w:rsidRDefault="0097469C" w:rsidP="0097469C"/>
    <w:p w14:paraId="7D1536C4" w14:textId="77777777" w:rsidR="0097469C" w:rsidRDefault="0097469C" w:rsidP="0097469C">
      <w:pPr>
        <w:pStyle w:val="Heading2"/>
      </w:pPr>
      <w:bookmarkStart w:id="1487" w:name="_Toc19015352"/>
      <w:bookmarkStart w:id="1488" w:name="_Toc140248649"/>
      <w:proofErr w:type="spellStart"/>
      <w:r>
        <w:t>Bandnames</w:t>
      </w:r>
      <w:bookmarkEnd w:id="1487"/>
      <w:bookmarkEnd w:id="1488"/>
      <w:proofErr w:type="spellEnd"/>
    </w:p>
    <w:p w14:paraId="31E2FC95" w14:textId="77777777" w:rsidR="0097469C" w:rsidRDefault="0097469C" w:rsidP="0097469C"/>
    <w:p w14:paraId="6C00B1E0" w14:textId="66997F17" w:rsidR="0097469C" w:rsidRDefault="0097469C" w:rsidP="0097469C">
      <w:r>
        <w:t>The ‘</w:t>
      </w:r>
      <w:proofErr w:type="spellStart"/>
      <w:r>
        <w:t>Bandnames</w:t>
      </w:r>
      <w:proofErr w:type="spellEnd"/>
      <w:r>
        <w:t>’ worksheet specifies the allowable band names that can be selected in the ‘Sensors’ worksheet as inputs to the calibration database.  Each new sensor (or newly calibrated sensor) is specified in a new column in this worksheet.  The name of the sensor at the top of the column and the band names in lower rows must match the name of a structure and associated structure members in the ‘</w:t>
      </w:r>
      <w:proofErr w:type="spellStart"/>
      <w:r>
        <w:t>Orbito_Sensor.m</w:t>
      </w:r>
      <w:proofErr w:type="spellEnd"/>
      <w:r>
        <w:t>’ and ‘</w:t>
      </w:r>
      <w:proofErr w:type="spellStart"/>
      <w:r>
        <w:t>Filters_Smac.mat</w:t>
      </w:r>
      <w:proofErr w:type="spellEnd"/>
      <w:r>
        <w:t xml:space="preserve">’ file.  Following Djamai et al. (2018) the following bands used for Landsat OLI and Sentinel 2 MSI are indicated in </w:t>
      </w:r>
      <w:ins w:id="1489" w:author="Fernandes, Richard (he, him, his | il, le, lui)" w:date="2023-07-14T16:57:00Z">
        <w:r w:rsidR="004D7A9F">
          <w:fldChar w:fldCharType="begin"/>
        </w:r>
        <w:r w:rsidR="004D7A9F">
          <w:instrText xml:space="preserve"> REF _Ref18586881 \h </w:instrText>
        </w:r>
        <w:r w:rsidR="004D7A9F">
          <w:fldChar w:fldCharType="separate"/>
        </w:r>
      </w:ins>
      <w:ins w:id="1490" w:author="Fernandes, Richard (he, him, his | il, le, lui)" w:date="2023-07-14T17:36:00Z">
        <w:r w:rsidR="00DD40B0" w:rsidRPr="00DD40B0">
          <w:t xml:space="preserve">Table </w:t>
        </w:r>
        <w:r w:rsidR="00DD40B0">
          <w:rPr>
            <w:b/>
            <w:bCs/>
            <w:noProof/>
          </w:rPr>
          <w:t>6</w:t>
        </w:r>
      </w:ins>
      <w:ins w:id="1491" w:author="Fernandes, Richard (he, him, his | il, le, lui)" w:date="2023-07-14T16:57:00Z">
        <w:r w:rsidR="004D7A9F">
          <w:fldChar w:fldCharType="end"/>
        </w:r>
        <w:r w:rsidR="004D7A9F">
          <w:t xml:space="preserve"> and </w:t>
        </w:r>
      </w:ins>
      <w:r>
        <w:fldChar w:fldCharType="begin"/>
      </w:r>
      <w:r>
        <w:instrText xml:space="preserve"> REF _Ref18586869 \h </w:instrText>
      </w:r>
      <w:r>
        <w:fldChar w:fldCharType="separate"/>
      </w:r>
      <w:ins w:id="1492" w:author="Fernandes, Richard (he, him, his | il, le, lui)" w:date="2023-07-14T17:36:00Z">
        <w:r w:rsidR="00DD40B0" w:rsidRPr="00DD40B0">
          <w:t xml:space="preserve">Table </w:t>
        </w:r>
        <w:r w:rsidR="00DD40B0">
          <w:rPr>
            <w:b/>
            <w:bCs/>
            <w:noProof/>
          </w:rPr>
          <w:t>7</w:t>
        </w:r>
      </w:ins>
      <w:del w:id="1493" w:author="Fernandes, Richard (he, him, his | il, le, lui)" w:date="2023-07-14T16:51:00Z">
        <w:r w:rsidDel="00D4698E">
          <w:delText xml:space="preserve">Table </w:delText>
        </w:r>
        <w:r w:rsidDel="00D4698E">
          <w:rPr>
            <w:noProof/>
          </w:rPr>
          <w:delText>5</w:delText>
        </w:r>
      </w:del>
      <w:r>
        <w:fldChar w:fldCharType="end"/>
      </w:r>
      <w:ins w:id="1494" w:author="Fernandes, Richard (he, him, his | il, le, lui)" w:date="2023-07-14T16:57:00Z">
        <w:r w:rsidR="004D7A9F">
          <w:t>.</w:t>
        </w:r>
      </w:ins>
      <w:del w:id="1495" w:author="Fernandes, Richard (he, him, his | il, le, lui)" w:date="2023-07-14T16:57:00Z">
        <w:r w:rsidDel="004D7A9F">
          <w:delText xml:space="preserve"> and </w:delText>
        </w:r>
        <w:r w:rsidDel="004D7A9F">
          <w:fldChar w:fldCharType="begin"/>
        </w:r>
        <w:r w:rsidDel="004D7A9F">
          <w:delInstrText xml:space="preserve"> REF _Ref18586881 \h </w:delInstrText>
        </w:r>
        <w:r w:rsidDel="004D7A9F">
          <w:fldChar w:fldCharType="separate"/>
        </w:r>
        <w:r w:rsidDel="004D7A9F">
          <w:delText xml:space="preserve">Table </w:delText>
        </w:r>
        <w:r w:rsidDel="004D7A9F">
          <w:rPr>
            <w:noProof/>
          </w:rPr>
          <w:delText>6</w:delText>
        </w:r>
        <w:r w:rsidDel="004D7A9F">
          <w:fldChar w:fldCharType="end"/>
        </w:r>
        <w:r w:rsidDel="004D7A9F">
          <w:delText>.</w:delText>
        </w:r>
      </w:del>
    </w:p>
    <w:p w14:paraId="71B4BEBB" w14:textId="66A63960" w:rsidR="0097469C" w:rsidRPr="00D4698E" w:rsidRDefault="0097469C" w:rsidP="0097469C">
      <w:pPr>
        <w:pStyle w:val="Caption"/>
        <w:keepNext/>
        <w:rPr>
          <w:b w:val="0"/>
          <w:bCs w:val="0"/>
          <w:sz w:val="22"/>
          <w:szCs w:val="22"/>
          <w:rPrChange w:id="1496" w:author="Fernandes, Richard (he, him, his | il, le, lui)" w:date="2023-07-14T16:51:00Z">
            <w:rPr/>
          </w:rPrChange>
        </w:rPr>
      </w:pPr>
      <w:bookmarkStart w:id="1497" w:name="_Ref18586881"/>
      <w:r w:rsidRPr="00D4698E">
        <w:rPr>
          <w:b w:val="0"/>
          <w:bCs w:val="0"/>
          <w:sz w:val="22"/>
          <w:szCs w:val="22"/>
          <w:rPrChange w:id="1498" w:author="Fernandes, Richard (he, him, his | il, le, lui)" w:date="2023-07-14T16:51:00Z">
            <w:rPr/>
          </w:rPrChange>
        </w:rPr>
        <w:t xml:space="preserve">Table </w:t>
      </w:r>
      <w:r w:rsidRPr="00D4698E">
        <w:rPr>
          <w:b w:val="0"/>
          <w:bCs w:val="0"/>
          <w:noProof/>
          <w:sz w:val="22"/>
          <w:szCs w:val="22"/>
          <w:rPrChange w:id="1499" w:author="Fernandes, Richard (he, him, his | il, le, lui)" w:date="2023-07-14T16:51:00Z">
            <w:rPr>
              <w:noProof/>
            </w:rPr>
          </w:rPrChange>
        </w:rPr>
        <w:fldChar w:fldCharType="begin"/>
      </w:r>
      <w:r w:rsidRPr="00D4698E">
        <w:rPr>
          <w:b w:val="0"/>
          <w:bCs w:val="0"/>
          <w:noProof/>
          <w:sz w:val="22"/>
          <w:szCs w:val="22"/>
          <w:rPrChange w:id="1500" w:author="Fernandes, Richard (he, him, his | il, le, lui)" w:date="2023-07-14T16:51:00Z">
            <w:rPr>
              <w:noProof/>
            </w:rPr>
          </w:rPrChange>
        </w:rPr>
        <w:instrText xml:space="preserve"> SEQ Table \* ARABIC </w:instrText>
      </w:r>
      <w:r w:rsidRPr="00D4698E">
        <w:rPr>
          <w:b w:val="0"/>
          <w:bCs w:val="0"/>
          <w:noProof/>
          <w:sz w:val="22"/>
          <w:szCs w:val="22"/>
          <w:rPrChange w:id="1501" w:author="Fernandes, Richard (he, him, his | il, le, lui)" w:date="2023-07-14T16:51:00Z">
            <w:rPr>
              <w:noProof/>
            </w:rPr>
          </w:rPrChange>
        </w:rPr>
        <w:fldChar w:fldCharType="separate"/>
      </w:r>
      <w:ins w:id="1502" w:author="Fernandes, Richard (he, him, his | il, le, lui)" w:date="2023-07-14T17:36:00Z">
        <w:r w:rsidR="00DD40B0">
          <w:rPr>
            <w:b w:val="0"/>
            <w:bCs w:val="0"/>
            <w:noProof/>
            <w:sz w:val="22"/>
            <w:szCs w:val="22"/>
          </w:rPr>
          <w:t>6</w:t>
        </w:r>
      </w:ins>
      <w:del w:id="1503" w:author="Fernandes, Richard (he, him, his | il, le, lui)" w:date="2023-07-14T17:08:00Z">
        <w:r w:rsidRPr="00D4698E" w:rsidDel="007D13D1">
          <w:rPr>
            <w:b w:val="0"/>
            <w:bCs w:val="0"/>
            <w:noProof/>
            <w:sz w:val="22"/>
            <w:szCs w:val="22"/>
            <w:rPrChange w:id="1504" w:author="Fernandes, Richard (he, him, his | il, le, lui)" w:date="2023-07-14T16:51:00Z">
              <w:rPr>
                <w:noProof/>
              </w:rPr>
            </w:rPrChange>
          </w:rPr>
          <w:delText>6</w:delText>
        </w:r>
      </w:del>
      <w:r w:rsidRPr="00D4698E">
        <w:rPr>
          <w:b w:val="0"/>
          <w:bCs w:val="0"/>
          <w:noProof/>
          <w:sz w:val="22"/>
          <w:szCs w:val="22"/>
          <w:rPrChange w:id="1505" w:author="Fernandes, Richard (he, him, his | il, le, lui)" w:date="2023-07-14T16:51:00Z">
            <w:rPr>
              <w:noProof/>
            </w:rPr>
          </w:rPrChange>
        </w:rPr>
        <w:fldChar w:fldCharType="end"/>
      </w:r>
      <w:bookmarkEnd w:id="1497"/>
      <w:r w:rsidRPr="00D4698E">
        <w:rPr>
          <w:b w:val="0"/>
          <w:bCs w:val="0"/>
          <w:noProof/>
          <w:sz w:val="22"/>
          <w:szCs w:val="22"/>
          <w:rPrChange w:id="1506" w:author="Fernandes, Richard (he, him, his | il, le, lui)" w:date="2023-07-14T16:51:00Z">
            <w:rPr>
              <w:noProof/>
            </w:rPr>
          </w:rPrChange>
        </w:rPr>
        <w:t>.  Landsat OLI bands used within SL2P-CCRS.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0"/>
        <w:gridCol w:w="1488"/>
        <w:gridCol w:w="1488"/>
        <w:gridCol w:w="1196"/>
      </w:tblGrid>
      <w:tr w:rsidR="0097469C" w:rsidRPr="00E616DE" w14:paraId="30A39FBA" w14:textId="77777777" w:rsidTr="00A36C2B">
        <w:tc>
          <w:tcPr>
            <w:tcW w:w="940" w:type="dxa"/>
          </w:tcPr>
          <w:p w14:paraId="3E05FC8D" w14:textId="77777777" w:rsidR="0097469C" w:rsidRPr="00E616DE" w:rsidRDefault="0097469C" w:rsidP="00A36C2B">
            <w:pPr>
              <w:pStyle w:val="Default"/>
              <w:rPr>
                <w:rFonts w:asciiTheme="minorHAnsi" w:hAnsiTheme="minorHAnsi" w:cstheme="minorHAnsi"/>
                <w:sz w:val="16"/>
                <w:szCs w:val="16"/>
              </w:rPr>
            </w:pPr>
            <w:r w:rsidRPr="00E616DE">
              <w:rPr>
                <w:rFonts w:asciiTheme="minorHAnsi" w:hAnsiTheme="minorHAnsi" w:cstheme="minorHAnsi"/>
                <w:bCs/>
                <w:sz w:val="16"/>
                <w:szCs w:val="16"/>
              </w:rPr>
              <w:t xml:space="preserve">OLI Band </w:t>
            </w:r>
          </w:p>
        </w:tc>
        <w:tc>
          <w:tcPr>
            <w:tcW w:w="1488" w:type="dxa"/>
          </w:tcPr>
          <w:p w14:paraId="06B6875D" w14:textId="77777777" w:rsidR="0097469C" w:rsidRPr="00E616DE" w:rsidRDefault="0097469C" w:rsidP="00A36C2B">
            <w:pPr>
              <w:pStyle w:val="Default"/>
              <w:rPr>
                <w:rFonts w:asciiTheme="minorHAnsi" w:hAnsiTheme="minorHAnsi" w:cstheme="minorHAnsi"/>
                <w:bCs/>
                <w:sz w:val="16"/>
                <w:szCs w:val="16"/>
              </w:rPr>
            </w:pPr>
            <w:r w:rsidRPr="00E616DE">
              <w:rPr>
                <w:rFonts w:asciiTheme="minorHAnsi" w:hAnsiTheme="minorHAnsi" w:cstheme="minorHAnsi"/>
                <w:bCs/>
                <w:sz w:val="16"/>
                <w:szCs w:val="16"/>
              </w:rPr>
              <w:t xml:space="preserve">Central </w:t>
            </w:r>
            <w:proofErr w:type="spellStart"/>
            <w:r w:rsidRPr="00E616DE">
              <w:rPr>
                <w:rFonts w:asciiTheme="minorHAnsi" w:hAnsiTheme="minorHAnsi" w:cstheme="minorHAnsi"/>
                <w:bCs/>
                <w:sz w:val="16"/>
                <w:szCs w:val="16"/>
              </w:rPr>
              <w:t>wavlength</w:t>
            </w:r>
            <w:proofErr w:type="spellEnd"/>
          </w:p>
        </w:tc>
        <w:tc>
          <w:tcPr>
            <w:tcW w:w="1488" w:type="dxa"/>
          </w:tcPr>
          <w:p w14:paraId="2373C1F8" w14:textId="77777777" w:rsidR="0097469C" w:rsidRPr="00E616DE" w:rsidRDefault="0097469C" w:rsidP="00A36C2B">
            <w:pPr>
              <w:pStyle w:val="Default"/>
              <w:rPr>
                <w:rFonts w:asciiTheme="minorHAnsi" w:hAnsiTheme="minorHAnsi" w:cstheme="minorHAnsi"/>
                <w:sz w:val="16"/>
                <w:szCs w:val="16"/>
              </w:rPr>
            </w:pPr>
            <w:r w:rsidRPr="00E616DE">
              <w:rPr>
                <w:rFonts w:asciiTheme="minorHAnsi" w:hAnsiTheme="minorHAnsi" w:cstheme="minorHAnsi"/>
                <w:bCs/>
                <w:sz w:val="16"/>
                <w:szCs w:val="16"/>
              </w:rPr>
              <w:t xml:space="preserve">Nominal Width </w:t>
            </w:r>
          </w:p>
        </w:tc>
        <w:tc>
          <w:tcPr>
            <w:tcW w:w="1196" w:type="dxa"/>
          </w:tcPr>
          <w:p w14:paraId="2AE51000" w14:textId="77777777" w:rsidR="0097469C" w:rsidRPr="00E616DE" w:rsidRDefault="0097469C" w:rsidP="00A36C2B">
            <w:pPr>
              <w:pStyle w:val="Default"/>
              <w:rPr>
                <w:rFonts w:asciiTheme="minorHAnsi" w:hAnsiTheme="minorHAnsi" w:cstheme="minorHAnsi"/>
                <w:sz w:val="16"/>
                <w:szCs w:val="16"/>
              </w:rPr>
            </w:pPr>
            <w:r w:rsidRPr="00E616DE">
              <w:rPr>
                <w:rFonts w:asciiTheme="minorHAnsi" w:hAnsiTheme="minorHAnsi" w:cstheme="minorHAnsi"/>
                <w:bCs/>
                <w:sz w:val="16"/>
                <w:szCs w:val="16"/>
              </w:rPr>
              <w:t>Spatial resolution</w:t>
            </w:r>
          </w:p>
        </w:tc>
      </w:tr>
      <w:tr w:rsidR="0097469C" w:rsidRPr="00E616DE" w14:paraId="6ECECCAD" w14:textId="77777777" w:rsidTr="00A36C2B">
        <w:tc>
          <w:tcPr>
            <w:tcW w:w="940" w:type="dxa"/>
          </w:tcPr>
          <w:p w14:paraId="1033603D" w14:textId="77777777" w:rsidR="0097469C" w:rsidRPr="00E616DE" w:rsidRDefault="0097469C" w:rsidP="00A36C2B">
            <w:pPr>
              <w:pStyle w:val="Default"/>
              <w:rPr>
                <w:rFonts w:asciiTheme="minorHAnsi" w:hAnsiTheme="minorHAnsi" w:cstheme="minorHAnsi"/>
                <w:bCs/>
                <w:sz w:val="16"/>
                <w:szCs w:val="16"/>
              </w:rPr>
            </w:pPr>
            <w:r w:rsidRPr="00E616DE">
              <w:rPr>
                <w:rFonts w:asciiTheme="minorHAnsi" w:hAnsiTheme="minorHAnsi" w:cstheme="minorHAnsi"/>
                <w:bCs/>
                <w:sz w:val="16"/>
                <w:szCs w:val="16"/>
              </w:rPr>
              <w:t>name</w:t>
            </w:r>
          </w:p>
        </w:tc>
        <w:tc>
          <w:tcPr>
            <w:tcW w:w="1488" w:type="dxa"/>
          </w:tcPr>
          <w:p w14:paraId="1DFFCA72" w14:textId="77777777" w:rsidR="0097469C" w:rsidRPr="00E616DE" w:rsidRDefault="0097469C" w:rsidP="00A36C2B">
            <w:pPr>
              <w:pStyle w:val="Default"/>
              <w:rPr>
                <w:rFonts w:asciiTheme="minorHAnsi" w:hAnsiTheme="minorHAnsi" w:cstheme="minorHAnsi"/>
                <w:bCs/>
                <w:sz w:val="16"/>
                <w:szCs w:val="16"/>
              </w:rPr>
            </w:pPr>
            <w:r w:rsidRPr="00E616DE">
              <w:rPr>
                <w:rFonts w:asciiTheme="minorHAnsi" w:hAnsiTheme="minorHAnsi" w:cstheme="minorHAnsi"/>
                <w:bCs/>
                <w:sz w:val="16"/>
                <w:szCs w:val="16"/>
              </w:rPr>
              <w:t>nm</w:t>
            </w:r>
          </w:p>
        </w:tc>
        <w:tc>
          <w:tcPr>
            <w:tcW w:w="1488" w:type="dxa"/>
          </w:tcPr>
          <w:p w14:paraId="7906396C" w14:textId="77777777" w:rsidR="0097469C" w:rsidRPr="00E616DE" w:rsidRDefault="0097469C" w:rsidP="00A36C2B">
            <w:pPr>
              <w:pStyle w:val="Default"/>
              <w:rPr>
                <w:rFonts w:asciiTheme="minorHAnsi" w:hAnsiTheme="minorHAnsi" w:cstheme="minorHAnsi"/>
                <w:bCs/>
                <w:sz w:val="16"/>
                <w:szCs w:val="16"/>
              </w:rPr>
            </w:pPr>
            <w:r w:rsidRPr="00E616DE">
              <w:rPr>
                <w:rFonts w:asciiTheme="minorHAnsi" w:hAnsiTheme="minorHAnsi" w:cstheme="minorHAnsi"/>
                <w:bCs/>
                <w:sz w:val="16"/>
                <w:szCs w:val="16"/>
              </w:rPr>
              <w:t>nm</w:t>
            </w:r>
          </w:p>
        </w:tc>
        <w:tc>
          <w:tcPr>
            <w:tcW w:w="1196" w:type="dxa"/>
          </w:tcPr>
          <w:p w14:paraId="7ED5E568" w14:textId="77777777" w:rsidR="0097469C" w:rsidRPr="00E616DE" w:rsidRDefault="0097469C" w:rsidP="00A36C2B">
            <w:pPr>
              <w:pStyle w:val="Default"/>
              <w:rPr>
                <w:rFonts w:asciiTheme="minorHAnsi" w:hAnsiTheme="minorHAnsi" w:cstheme="minorHAnsi"/>
                <w:bCs/>
                <w:sz w:val="16"/>
                <w:szCs w:val="16"/>
              </w:rPr>
            </w:pPr>
            <w:r w:rsidRPr="00E616DE">
              <w:rPr>
                <w:rFonts w:asciiTheme="minorHAnsi" w:hAnsiTheme="minorHAnsi" w:cstheme="minorHAnsi"/>
                <w:bCs/>
                <w:sz w:val="16"/>
                <w:szCs w:val="16"/>
              </w:rPr>
              <w:t>m</w:t>
            </w:r>
          </w:p>
        </w:tc>
      </w:tr>
      <w:tr w:rsidR="0097469C" w:rsidRPr="00E616DE" w14:paraId="107C40C4" w14:textId="77777777" w:rsidTr="00A36C2B">
        <w:tc>
          <w:tcPr>
            <w:tcW w:w="940" w:type="dxa"/>
            <w:vAlign w:val="center"/>
          </w:tcPr>
          <w:p w14:paraId="0E8EF978" w14:textId="77777777" w:rsidR="0097469C" w:rsidRPr="00E616DE" w:rsidRDefault="0097469C" w:rsidP="00A36C2B">
            <w:pPr>
              <w:spacing w:after="0"/>
              <w:rPr>
                <w:rFonts w:cstheme="minorHAnsi"/>
                <w:color w:val="000000"/>
                <w:sz w:val="16"/>
                <w:szCs w:val="16"/>
              </w:rPr>
            </w:pPr>
            <w:r>
              <w:rPr>
                <w:rFonts w:cstheme="minorHAnsi"/>
                <w:color w:val="000000"/>
                <w:sz w:val="16"/>
                <w:szCs w:val="16"/>
              </w:rPr>
              <w:t>B2</w:t>
            </w:r>
          </w:p>
        </w:tc>
        <w:tc>
          <w:tcPr>
            <w:tcW w:w="1488" w:type="dxa"/>
          </w:tcPr>
          <w:p w14:paraId="1E05245F" w14:textId="77777777" w:rsidR="0097469C" w:rsidRPr="00E616DE" w:rsidRDefault="0097469C" w:rsidP="00A36C2B">
            <w:pPr>
              <w:spacing w:after="0"/>
              <w:rPr>
                <w:rFonts w:cstheme="minorHAnsi"/>
                <w:color w:val="000000"/>
                <w:sz w:val="16"/>
                <w:szCs w:val="16"/>
              </w:rPr>
            </w:pPr>
            <w:r w:rsidRPr="00E616DE">
              <w:rPr>
                <w:sz w:val="16"/>
                <w:szCs w:val="16"/>
              </w:rPr>
              <w:t>482.5</w:t>
            </w:r>
          </w:p>
        </w:tc>
        <w:tc>
          <w:tcPr>
            <w:tcW w:w="1488" w:type="dxa"/>
          </w:tcPr>
          <w:p w14:paraId="465117B2" w14:textId="77777777" w:rsidR="0097469C" w:rsidRPr="00E616DE" w:rsidRDefault="0097469C" w:rsidP="00A36C2B">
            <w:pPr>
              <w:spacing w:after="0"/>
              <w:rPr>
                <w:rFonts w:cstheme="minorHAnsi"/>
                <w:color w:val="000000"/>
                <w:sz w:val="16"/>
                <w:szCs w:val="16"/>
              </w:rPr>
            </w:pPr>
            <w:r w:rsidRPr="00E616DE">
              <w:rPr>
                <w:sz w:val="16"/>
                <w:szCs w:val="16"/>
              </w:rPr>
              <w:t>66</w:t>
            </w:r>
          </w:p>
        </w:tc>
        <w:tc>
          <w:tcPr>
            <w:tcW w:w="1196" w:type="dxa"/>
            <w:vAlign w:val="center"/>
          </w:tcPr>
          <w:p w14:paraId="3006D092" w14:textId="77777777" w:rsidR="0097469C" w:rsidRPr="00E616DE" w:rsidRDefault="0097469C" w:rsidP="00A36C2B">
            <w:pPr>
              <w:spacing w:after="0"/>
              <w:rPr>
                <w:rFonts w:cstheme="minorHAnsi"/>
                <w:color w:val="000000"/>
                <w:sz w:val="16"/>
                <w:szCs w:val="16"/>
              </w:rPr>
            </w:pPr>
            <w:r w:rsidRPr="00E616DE">
              <w:rPr>
                <w:rFonts w:cstheme="minorHAnsi"/>
                <w:color w:val="000000"/>
                <w:sz w:val="16"/>
                <w:szCs w:val="16"/>
              </w:rPr>
              <w:t>30</w:t>
            </w:r>
          </w:p>
        </w:tc>
      </w:tr>
      <w:tr w:rsidR="0097469C" w:rsidRPr="00E616DE" w14:paraId="3F6B3AF0" w14:textId="77777777" w:rsidTr="00A36C2B">
        <w:tc>
          <w:tcPr>
            <w:tcW w:w="940" w:type="dxa"/>
            <w:vAlign w:val="center"/>
          </w:tcPr>
          <w:p w14:paraId="09CD5CDF" w14:textId="77777777" w:rsidR="0097469C" w:rsidRPr="00E616DE" w:rsidRDefault="0097469C" w:rsidP="00A36C2B">
            <w:pPr>
              <w:spacing w:after="0"/>
              <w:rPr>
                <w:rFonts w:cstheme="minorHAnsi"/>
                <w:color w:val="000000"/>
                <w:sz w:val="16"/>
                <w:szCs w:val="16"/>
              </w:rPr>
            </w:pPr>
            <w:r>
              <w:rPr>
                <w:rFonts w:cstheme="minorHAnsi"/>
                <w:color w:val="000000"/>
                <w:sz w:val="16"/>
                <w:szCs w:val="16"/>
              </w:rPr>
              <w:t>B3</w:t>
            </w:r>
          </w:p>
        </w:tc>
        <w:tc>
          <w:tcPr>
            <w:tcW w:w="1488" w:type="dxa"/>
          </w:tcPr>
          <w:p w14:paraId="26709D4C" w14:textId="77777777" w:rsidR="0097469C" w:rsidRPr="00E616DE" w:rsidRDefault="0097469C" w:rsidP="00A36C2B">
            <w:pPr>
              <w:spacing w:after="0"/>
              <w:rPr>
                <w:rFonts w:cstheme="minorHAnsi"/>
                <w:color w:val="000000"/>
                <w:sz w:val="16"/>
                <w:szCs w:val="16"/>
              </w:rPr>
            </w:pPr>
            <w:r w:rsidRPr="00E616DE">
              <w:rPr>
                <w:sz w:val="16"/>
                <w:szCs w:val="16"/>
              </w:rPr>
              <w:t>562.5</w:t>
            </w:r>
          </w:p>
        </w:tc>
        <w:tc>
          <w:tcPr>
            <w:tcW w:w="1488" w:type="dxa"/>
          </w:tcPr>
          <w:p w14:paraId="494F2E9F" w14:textId="77777777" w:rsidR="0097469C" w:rsidRPr="00E616DE" w:rsidRDefault="0097469C" w:rsidP="00A36C2B">
            <w:pPr>
              <w:spacing w:after="0"/>
              <w:rPr>
                <w:rFonts w:cstheme="minorHAnsi"/>
                <w:color w:val="000000"/>
                <w:sz w:val="16"/>
                <w:szCs w:val="16"/>
              </w:rPr>
            </w:pPr>
            <w:r w:rsidRPr="00E616DE">
              <w:rPr>
                <w:sz w:val="16"/>
                <w:szCs w:val="16"/>
              </w:rPr>
              <w:t>76</w:t>
            </w:r>
          </w:p>
        </w:tc>
        <w:tc>
          <w:tcPr>
            <w:tcW w:w="1196" w:type="dxa"/>
            <w:vAlign w:val="center"/>
          </w:tcPr>
          <w:p w14:paraId="7DBC6492" w14:textId="77777777" w:rsidR="0097469C" w:rsidRPr="00E616DE" w:rsidRDefault="0097469C" w:rsidP="00A36C2B">
            <w:pPr>
              <w:spacing w:after="0"/>
              <w:rPr>
                <w:rFonts w:cstheme="minorHAnsi"/>
                <w:color w:val="000000"/>
                <w:sz w:val="16"/>
                <w:szCs w:val="16"/>
              </w:rPr>
            </w:pPr>
            <w:r w:rsidRPr="00E616DE">
              <w:rPr>
                <w:rFonts w:cstheme="minorHAnsi"/>
                <w:color w:val="000000"/>
                <w:sz w:val="16"/>
                <w:szCs w:val="16"/>
              </w:rPr>
              <w:t>30</w:t>
            </w:r>
          </w:p>
        </w:tc>
      </w:tr>
      <w:tr w:rsidR="0097469C" w:rsidRPr="00E616DE" w14:paraId="41D95B88" w14:textId="77777777" w:rsidTr="00A36C2B">
        <w:tc>
          <w:tcPr>
            <w:tcW w:w="940" w:type="dxa"/>
            <w:vAlign w:val="center"/>
          </w:tcPr>
          <w:p w14:paraId="0FC0D372" w14:textId="77777777" w:rsidR="0097469C" w:rsidRPr="00E616DE" w:rsidRDefault="0097469C" w:rsidP="00A36C2B">
            <w:pPr>
              <w:spacing w:after="0"/>
              <w:rPr>
                <w:rFonts w:cstheme="minorHAnsi"/>
                <w:color w:val="000000"/>
                <w:sz w:val="16"/>
                <w:szCs w:val="16"/>
              </w:rPr>
            </w:pPr>
            <w:r>
              <w:rPr>
                <w:rFonts w:cstheme="minorHAnsi"/>
                <w:color w:val="000000"/>
                <w:sz w:val="16"/>
                <w:szCs w:val="16"/>
              </w:rPr>
              <w:t>B4</w:t>
            </w:r>
          </w:p>
        </w:tc>
        <w:tc>
          <w:tcPr>
            <w:tcW w:w="1488" w:type="dxa"/>
          </w:tcPr>
          <w:p w14:paraId="737C701D" w14:textId="77777777" w:rsidR="0097469C" w:rsidRPr="00E616DE" w:rsidRDefault="0097469C" w:rsidP="00A36C2B">
            <w:pPr>
              <w:spacing w:after="0"/>
              <w:rPr>
                <w:rFonts w:cstheme="minorHAnsi"/>
                <w:color w:val="000000"/>
                <w:sz w:val="16"/>
                <w:szCs w:val="16"/>
              </w:rPr>
            </w:pPr>
            <w:r w:rsidRPr="00E616DE">
              <w:rPr>
                <w:sz w:val="16"/>
                <w:szCs w:val="16"/>
              </w:rPr>
              <w:t>655</w:t>
            </w:r>
          </w:p>
        </w:tc>
        <w:tc>
          <w:tcPr>
            <w:tcW w:w="1488" w:type="dxa"/>
          </w:tcPr>
          <w:p w14:paraId="07E5EF1E" w14:textId="77777777" w:rsidR="0097469C" w:rsidRPr="00E616DE" w:rsidRDefault="0097469C" w:rsidP="00A36C2B">
            <w:pPr>
              <w:spacing w:after="0"/>
              <w:rPr>
                <w:rFonts w:cstheme="minorHAnsi"/>
                <w:color w:val="000000"/>
                <w:sz w:val="16"/>
                <w:szCs w:val="16"/>
              </w:rPr>
            </w:pPr>
            <w:r w:rsidRPr="00E616DE">
              <w:rPr>
                <w:sz w:val="16"/>
                <w:szCs w:val="16"/>
              </w:rPr>
              <w:t>51</w:t>
            </w:r>
          </w:p>
        </w:tc>
        <w:tc>
          <w:tcPr>
            <w:tcW w:w="1196" w:type="dxa"/>
            <w:vAlign w:val="center"/>
          </w:tcPr>
          <w:p w14:paraId="1B12F8A4" w14:textId="77777777" w:rsidR="0097469C" w:rsidRPr="00E616DE" w:rsidRDefault="0097469C" w:rsidP="00A36C2B">
            <w:pPr>
              <w:spacing w:after="0"/>
              <w:rPr>
                <w:rFonts w:cstheme="minorHAnsi"/>
                <w:color w:val="000000"/>
                <w:sz w:val="16"/>
                <w:szCs w:val="16"/>
              </w:rPr>
            </w:pPr>
            <w:r w:rsidRPr="00E616DE">
              <w:rPr>
                <w:rFonts w:cstheme="minorHAnsi"/>
                <w:color w:val="000000"/>
                <w:sz w:val="16"/>
                <w:szCs w:val="16"/>
              </w:rPr>
              <w:t>30</w:t>
            </w:r>
          </w:p>
        </w:tc>
      </w:tr>
      <w:tr w:rsidR="0097469C" w:rsidRPr="00E616DE" w14:paraId="5427D43C" w14:textId="77777777" w:rsidTr="00A36C2B">
        <w:tc>
          <w:tcPr>
            <w:tcW w:w="940" w:type="dxa"/>
            <w:vAlign w:val="center"/>
          </w:tcPr>
          <w:p w14:paraId="4A9953D6" w14:textId="77777777" w:rsidR="0097469C" w:rsidRPr="00E616DE" w:rsidRDefault="0097469C" w:rsidP="00A36C2B">
            <w:pPr>
              <w:spacing w:after="0"/>
              <w:rPr>
                <w:rFonts w:cstheme="minorHAnsi"/>
                <w:color w:val="000000"/>
                <w:sz w:val="16"/>
                <w:szCs w:val="16"/>
              </w:rPr>
            </w:pPr>
            <w:r>
              <w:rPr>
                <w:rFonts w:cstheme="minorHAnsi"/>
                <w:color w:val="000000"/>
                <w:sz w:val="16"/>
                <w:szCs w:val="16"/>
              </w:rPr>
              <w:t>B5</w:t>
            </w:r>
          </w:p>
        </w:tc>
        <w:tc>
          <w:tcPr>
            <w:tcW w:w="1488" w:type="dxa"/>
          </w:tcPr>
          <w:p w14:paraId="77321400" w14:textId="77777777" w:rsidR="0097469C" w:rsidRPr="00E616DE" w:rsidRDefault="0097469C" w:rsidP="00A36C2B">
            <w:pPr>
              <w:spacing w:after="0"/>
              <w:rPr>
                <w:rFonts w:cstheme="minorHAnsi"/>
                <w:color w:val="000000"/>
                <w:sz w:val="16"/>
                <w:szCs w:val="16"/>
              </w:rPr>
            </w:pPr>
            <w:r w:rsidRPr="00E616DE">
              <w:rPr>
                <w:sz w:val="16"/>
                <w:szCs w:val="16"/>
              </w:rPr>
              <w:t>865</w:t>
            </w:r>
          </w:p>
        </w:tc>
        <w:tc>
          <w:tcPr>
            <w:tcW w:w="1488" w:type="dxa"/>
          </w:tcPr>
          <w:p w14:paraId="57364D58" w14:textId="77777777" w:rsidR="0097469C" w:rsidRPr="00E616DE" w:rsidRDefault="0097469C" w:rsidP="00A36C2B">
            <w:pPr>
              <w:spacing w:after="0"/>
              <w:rPr>
                <w:rFonts w:cstheme="minorHAnsi"/>
                <w:color w:val="000000"/>
                <w:sz w:val="16"/>
                <w:szCs w:val="16"/>
              </w:rPr>
            </w:pPr>
            <w:r w:rsidRPr="00E616DE">
              <w:rPr>
                <w:sz w:val="16"/>
                <w:szCs w:val="16"/>
              </w:rPr>
              <w:t>41</w:t>
            </w:r>
          </w:p>
        </w:tc>
        <w:tc>
          <w:tcPr>
            <w:tcW w:w="1196" w:type="dxa"/>
            <w:vAlign w:val="center"/>
          </w:tcPr>
          <w:p w14:paraId="594200DC" w14:textId="77777777" w:rsidR="0097469C" w:rsidRPr="00E616DE" w:rsidRDefault="0097469C" w:rsidP="00A36C2B">
            <w:pPr>
              <w:spacing w:after="0"/>
              <w:rPr>
                <w:rFonts w:cstheme="minorHAnsi"/>
                <w:color w:val="000000"/>
                <w:sz w:val="16"/>
                <w:szCs w:val="16"/>
              </w:rPr>
            </w:pPr>
            <w:r w:rsidRPr="00E616DE">
              <w:rPr>
                <w:rFonts w:cstheme="minorHAnsi"/>
                <w:color w:val="000000"/>
                <w:sz w:val="16"/>
                <w:szCs w:val="16"/>
              </w:rPr>
              <w:t>30</w:t>
            </w:r>
          </w:p>
        </w:tc>
      </w:tr>
      <w:tr w:rsidR="0097469C" w:rsidRPr="00E616DE" w14:paraId="6EFCFA71" w14:textId="77777777" w:rsidTr="00A36C2B">
        <w:tc>
          <w:tcPr>
            <w:tcW w:w="940" w:type="dxa"/>
            <w:vAlign w:val="center"/>
          </w:tcPr>
          <w:p w14:paraId="1705D33F" w14:textId="77777777" w:rsidR="0097469C" w:rsidRPr="00E616DE" w:rsidRDefault="0097469C" w:rsidP="00A36C2B">
            <w:pPr>
              <w:spacing w:after="0"/>
              <w:rPr>
                <w:rFonts w:cstheme="minorHAnsi"/>
                <w:color w:val="000000"/>
                <w:sz w:val="16"/>
                <w:szCs w:val="16"/>
              </w:rPr>
            </w:pPr>
            <w:r>
              <w:rPr>
                <w:rFonts w:cstheme="minorHAnsi"/>
                <w:color w:val="000000"/>
                <w:sz w:val="16"/>
                <w:szCs w:val="16"/>
              </w:rPr>
              <w:t>B6</w:t>
            </w:r>
          </w:p>
        </w:tc>
        <w:tc>
          <w:tcPr>
            <w:tcW w:w="1488" w:type="dxa"/>
          </w:tcPr>
          <w:p w14:paraId="5585DC5F" w14:textId="77777777" w:rsidR="0097469C" w:rsidRPr="00E616DE" w:rsidRDefault="0097469C" w:rsidP="00A36C2B">
            <w:pPr>
              <w:spacing w:after="0"/>
              <w:rPr>
                <w:rFonts w:cstheme="minorHAnsi"/>
                <w:color w:val="000000"/>
                <w:sz w:val="16"/>
                <w:szCs w:val="16"/>
              </w:rPr>
            </w:pPr>
            <w:r w:rsidRPr="00E616DE">
              <w:rPr>
                <w:sz w:val="16"/>
                <w:szCs w:val="16"/>
              </w:rPr>
              <w:t>1610</w:t>
            </w:r>
          </w:p>
        </w:tc>
        <w:tc>
          <w:tcPr>
            <w:tcW w:w="1488" w:type="dxa"/>
          </w:tcPr>
          <w:p w14:paraId="0B64031B" w14:textId="77777777" w:rsidR="0097469C" w:rsidRPr="00E616DE" w:rsidRDefault="0097469C" w:rsidP="00A36C2B">
            <w:pPr>
              <w:spacing w:after="0"/>
              <w:rPr>
                <w:rFonts w:cstheme="minorHAnsi"/>
                <w:color w:val="000000"/>
                <w:sz w:val="16"/>
                <w:szCs w:val="16"/>
              </w:rPr>
            </w:pPr>
            <w:r w:rsidRPr="00E616DE">
              <w:rPr>
                <w:sz w:val="16"/>
                <w:szCs w:val="16"/>
              </w:rPr>
              <w:t>101</w:t>
            </w:r>
          </w:p>
        </w:tc>
        <w:tc>
          <w:tcPr>
            <w:tcW w:w="1196" w:type="dxa"/>
            <w:vAlign w:val="center"/>
          </w:tcPr>
          <w:p w14:paraId="16D7C714" w14:textId="77777777" w:rsidR="0097469C" w:rsidRPr="00E616DE" w:rsidRDefault="0097469C" w:rsidP="00A36C2B">
            <w:pPr>
              <w:spacing w:after="0"/>
              <w:rPr>
                <w:rFonts w:cstheme="minorHAnsi"/>
                <w:color w:val="000000"/>
                <w:sz w:val="16"/>
                <w:szCs w:val="16"/>
              </w:rPr>
            </w:pPr>
            <w:r w:rsidRPr="00E616DE">
              <w:rPr>
                <w:rFonts w:cstheme="minorHAnsi"/>
                <w:color w:val="000000"/>
                <w:sz w:val="16"/>
                <w:szCs w:val="16"/>
              </w:rPr>
              <w:t>30</w:t>
            </w:r>
          </w:p>
        </w:tc>
      </w:tr>
      <w:tr w:rsidR="0097469C" w:rsidRPr="00E616DE" w14:paraId="2059F051" w14:textId="77777777" w:rsidTr="00A36C2B">
        <w:tc>
          <w:tcPr>
            <w:tcW w:w="940" w:type="dxa"/>
            <w:vAlign w:val="center"/>
          </w:tcPr>
          <w:p w14:paraId="7A20B962" w14:textId="77777777" w:rsidR="0097469C" w:rsidRPr="00E616DE" w:rsidRDefault="0097469C" w:rsidP="00A36C2B">
            <w:pPr>
              <w:spacing w:after="0"/>
              <w:rPr>
                <w:rFonts w:cstheme="minorHAnsi"/>
                <w:color w:val="000000"/>
                <w:sz w:val="16"/>
                <w:szCs w:val="16"/>
              </w:rPr>
            </w:pPr>
            <w:r>
              <w:rPr>
                <w:rFonts w:cstheme="minorHAnsi"/>
                <w:color w:val="000000"/>
                <w:sz w:val="16"/>
                <w:szCs w:val="16"/>
              </w:rPr>
              <w:t>B7</w:t>
            </w:r>
          </w:p>
        </w:tc>
        <w:tc>
          <w:tcPr>
            <w:tcW w:w="1488" w:type="dxa"/>
          </w:tcPr>
          <w:p w14:paraId="5474DA03" w14:textId="77777777" w:rsidR="0097469C" w:rsidRPr="00E616DE" w:rsidRDefault="0097469C" w:rsidP="00A36C2B">
            <w:pPr>
              <w:spacing w:after="0"/>
              <w:rPr>
                <w:rFonts w:cstheme="minorHAnsi"/>
                <w:color w:val="000000"/>
                <w:sz w:val="16"/>
                <w:szCs w:val="16"/>
              </w:rPr>
            </w:pPr>
            <w:r w:rsidRPr="00E616DE">
              <w:rPr>
                <w:sz w:val="16"/>
                <w:szCs w:val="16"/>
              </w:rPr>
              <w:t>2200</w:t>
            </w:r>
          </w:p>
        </w:tc>
        <w:tc>
          <w:tcPr>
            <w:tcW w:w="1488" w:type="dxa"/>
          </w:tcPr>
          <w:p w14:paraId="21DC9735" w14:textId="77777777" w:rsidR="0097469C" w:rsidRPr="00E616DE" w:rsidRDefault="0097469C" w:rsidP="00A36C2B">
            <w:pPr>
              <w:spacing w:after="0"/>
              <w:rPr>
                <w:rFonts w:cstheme="minorHAnsi"/>
                <w:color w:val="000000"/>
                <w:sz w:val="16"/>
                <w:szCs w:val="16"/>
              </w:rPr>
            </w:pPr>
            <w:r w:rsidRPr="00E616DE">
              <w:rPr>
                <w:sz w:val="16"/>
                <w:szCs w:val="16"/>
              </w:rPr>
              <w:t>201</w:t>
            </w:r>
          </w:p>
        </w:tc>
        <w:tc>
          <w:tcPr>
            <w:tcW w:w="1196" w:type="dxa"/>
            <w:vAlign w:val="center"/>
          </w:tcPr>
          <w:p w14:paraId="26A1983C" w14:textId="77777777" w:rsidR="0097469C" w:rsidRPr="00E616DE" w:rsidRDefault="0097469C" w:rsidP="00A36C2B">
            <w:pPr>
              <w:spacing w:after="0"/>
              <w:rPr>
                <w:rFonts w:cstheme="minorHAnsi"/>
                <w:color w:val="000000"/>
                <w:sz w:val="16"/>
                <w:szCs w:val="16"/>
              </w:rPr>
            </w:pPr>
            <w:r w:rsidRPr="00E616DE">
              <w:rPr>
                <w:rFonts w:cstheme="minorHAnsi"/>
                <w:color w:val="000000"/>
                <w:sz w:val="16"/>
                <w:szCs w:val="16"/>
              </w:rPr>
              <w:t>30</w:t>
            </w:r>
          </w:p>
        </w:tc>
      </w:tr>
    </w:tbl>
    <w:p w14:paraId="356527F2" w14:textId="77777777" w:rsidR="0097469C" w:rsidRDefault="0097469C" w:rsidP="0097469C"/>
    <w:p w14:paraId="04BA4490" w14:textId="48C5C684" w:rsidR="0097469C" w:rsidRPr="00D4698E" w:rsidRDefault="0097469C" w:rsidP="0097469C">
      <w:pPr>
        <w:pStyle w:val="Caption"/>
        <w:keepNext/>
        <w:rPr>
          <w:b w:val="0"/>
          <w:bCs w:val="0"/>
          <w:sz w:val="22"/>
          <w:szCs w:val="22"/>
          <w:rPrChange w:id="1507" w:author="Fernandes, Richard (he, him, his | il, le, lui)" w:date="2023-07-14T16:51:00Z">
            <w:rPr/>
          </w:rPrChange>
        </w:rPr>
      </w:pPr>
      <w:bookmarkStart w:id="1508" w:name="_Ref18586869"/>
      <w:r w:rsidRPr="00D4698E">
        <w:rPr>
          <w:b w:val="0"/>
          <w:bCs w:val="0"/>
          <w:sz w:val="22"/>
          <w:szCs w:val="22"/>
          <w:rPrChange w:id="1509" w:author="Fernandes, Richard (he, him, his | il, le, lui)" w:date="2023-07-14T16:51:00Z">
            <w:rPr/>
          </w:rPrChange>
        </w:rPr>
        <w:t xml:space="preserve">Table </w:t>
      </w:r>
      <w:r w:rsidRPr="00D4698E">
        <w:rPr>
          <w:b w:val="0"/>
          <w:bCs w:val="0"/>
          <w:noProof/>
          <w:sz w:val="22"/>
          <w:szCs w:val="22"/>
          <w:rPrChange w:id="1510" w:author="Fernandes, Richard (he, him, his | il, le, lui)" w:date="2023-07-14T16:51:00Z">
            <w:rPr>
              <w:noProof/>
            </w:rPr>
          </w:rPrChange>
        </w:rPr>
        <w:fldChar w:fldCharType="begin"/>
      </w:r>
      <w:r w:rsidRPr="00D4698E">
        <w:rPr>
          <w:b w:val="0"/>
          <w:bCs w:val="0"/>
          <w:noProof/>
          <w:sz w:val="22"/>
          <w:szCs w:val="22"/>
          <w:rPrChange w:id="1511" w:author="Fernandes, Richard (he, him, his | il, le, lui)" w:date="2023-07-14T16:51:00Z">
            <w:rPr>
              <w:noProof/>
            </w:rPr>
          </w:rPrChange>
        </w:rPr>
        <w:instrText xml:space="preserve"> SEQ Table \* ARABIC </w:instrText>
      </w:r>
      <w:r w:rsidRPr="00D4698E">
        <w:rPr>
          <w:b w:val="0"/>
          <w:bCs w:val="0"/>
          <w:noProof/>
          <w:sz w:val="22"/>
          <w:szCs w:val="22"/>
          <w:rPrChange w:id="1512" w:author="Fernandes, Richard (he, him, his | il, le, lui)" w:date="2023-07-14T16:51:00Z">
            <w:rPr>
              <w:noProof/>
            </w:rPr>
          </w:rPrChange>
        </w:rPr>
        <w:fldChar w:fldCharType="separate"/>
      </w:r>
      <w:ins w:id="1513" w:author="Fernandes, Richard (he, him, his | il, le, lui)" w:date="2023-07-14T17:36:00Z">
        <w:r w:rsidR="00DD40B0">
          <w:rPr>
            <w:b w:val="0"/>
            <w:bCs w:val="0"/>
            <w:noProof/>
            <w:sz w:val="22"/>
            <w:szCs w:val="22"/>
          </w:rPr>
          <w:t>7</w:t>
        </w:r>
      </w:ins>
      <w:del w:id="1514" w:author="Fernandes, Richard (he, him, his | il, le, lui)" w:date="2023-07-14T17:08:00Z">
        <w:r w:rsidRPr="00D4698E" w:rsidDel="007D13D1">
          <w:rPr>
            <w:b w:val="0"/>
            <w:bCs w:val="0"/>
            <w:noProof/>
            <w:sz w:val="22"/>
            <w:szCs w:val="22"/>
            <w:rPrChange w:id="1515" w:author="Fernandes, Richard (he, him, his | il, le, lui)" w:date="2023-07-14T16:51:00Z">
              <w:rPr>
                <w:noProof/>
              </w:rPr>
            </w:rPrChange>
          </w:rPr>
          <w:delText>7</w:delText>
        </w:r>
      </w:del>
      <w:r w:rsidRPr="00D4698E">
        <w:rPr>
          <w:b w:val="0"/>
          <w:bCs w:val="0"/>
          <w:noProof/>
          <w:sz w:val="22"/>
          <w:szCs w:val="22"/>
          <w:rPrChange w:id="1516" w:author="Fernandes, Richard (he, him, his | il, le, lui)" w:date="2023-07-14T16:51:00Z">
            <w:rPr>
              <w:noProof/>
            </w:rPr>
          </w:rPrChange>
        </w:rPr>
        <w:fldChar w:fldCharType="end"/>
      </w:r>
      <w:bookmarkEnd w:id="1508"/>
      <w:r w:rsidRPr="00D4698E">
        <w:rPr>
          <w:b w:val="0"/>
          <w:bCs w:val="0"/>
          <w:noProof/>
          <w:sz w:val="22"/>
          <w:szCs w:val="22"/>
          <w:rPrChange w:id="1517" w:author="Fernandes, Richard (he, him, his | il, le, lui)" w:date="2023-07-14T16:51:00Z">
            <w:rPr>
              <w:noProof/>
            </w:rPr>
          </w:rPrChange>
        </w:rPr>
        <w:t>.  Sentinel 2 MSI bands used within SL2P-D.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1401"/>
        <w:gridCol w:w="1203"/>
        <w:gridCol w:w="1352"/>
      </w:tblGrid>
      <w:tr w:rsidR="0097469C" w:rsidRPr="00C77CAD" w14:paraId="1754DE47" w14:textId="77777777" w:rsidTr="00A36C2B">
        <w:trPr>
          <w:trHeight w:val="57"/>
        </w:trPr>
        <w:tc>
          <w:tcPr>
            <w:tcW w:w="0" w:type="auto"/>
          </w:tcPr>
          <w:p w14:paraId="78E4ED06"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bCs/>
                <w:sz w:val="16"/>
                <w:szCs w:val="16"/>
              </w:rPr>
              <w:t xml:space="preserve">MSI Band </w:t>
            </w:r>
          </w:p>
        </w:tc>
        <w:tc>
          <w:tcPr>
            <w:tcW w:w="0" w:type="auto"/>
          </w:tcPr>
          <w:p w14:paraId="0165FF89"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bCs/>
                <w:sz w:val="16"/>
                <w:szCs w:val="16"/>
              </w:rPr>
              <w:t xml:space="preserve">Central </w:t>
            </w:r>
            <w:proofErr w:type="spellStart"/>
            <w:r w:rsidRPr="00C77CAD">
              <w:rPr>
                <w:rFonts w:asciiTheme="minorHAnsi" w:hAnsiTheme="minorHAnsi" w:cstheme="minorHAnsi"/>
                <w:bCs/>
                <w:sz w:val="16"/>
                <w:szCs w:val="16"/>
              </w:rPr>
              <w:t>wavlength</w:t>
            </w:r>
            <w:proofErr w:type="spellEnd"/>
          </w:p>
        </w:tc>
        <w:tc>
          <w:tcPr>
            <w:tcW w:w="0" w:type="auto"/>
          </w:tcPr>
          <w:p w14:paraId="4108E417"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bCs/>
                <w:sz w:val="16"/>
                <w:szCs w:val="16"/>
              </w:rPr>
              <w:t xml:space="preserve">Nominal Width </w:t>
            </w:r>
          </w:p>
        </w:tc>
        <w:tc>
          <w:tcPr>
            <w:tcW w:w="0" w:type="auto"/>
          </w:tcPr>
          <w:p w14:paraId="0D231E7A"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bCs/>
                <w:sz w:val="16"/>
                <w:szCs w:val="16"/>
              </w:rPr>
              <w:t>Spatial resolution</w:t>
            </w:r>
          </w:p>
        </w:tc>
      </w:tr>
      <w:tr w:rsidR="0097469C" w:rsidRPr="00C77CAD" w14:paraId="46A48643" w14:textId="77777777" w:rsidTr="00A36C2B">
        <w:trPr>
          <w:trHeight w:val="57"/>
        </w:trPr>
        <w:tc>
          <w:tcPr>
            <w:tcW w:w="0" w:type="auto"/>
          </w:tcPr>
          <w:p w14:paraId="2DE006DC" w14:textId="77777777" w:rsidR="0097469C" w:rsidRPr="00C77CAD" w:rsidRDefault="0097469C" w:rsidP="00A36C2B">
            <w:pPr>
              <w:pStyle w:val="Default"/>
              <w:rPr>
                <w:rFonts w:asciiTheme="minorHAnsi" w:hAnsiTheme="minorHAnsi" w:cstheme="minorHAnsi"/>
                <w:bCs/>
                <w:sz w:val="16"/>
                <w:szCs w:val="16"/>
              </w:rPr>
            </w:pPr>
            <w:r w:rsidRPr="00C77CAD">
              <w:rPr>
                <w:rFonts w:asciiTheme="minorHAnsi" w:hAnsiTheme="minorHAnsi" w:cstheme="minorHAnsi"/>
                <w:bCs/>
                <w:sz w:val="16"/>
                <w:szCs w:val="16"/>
              </w:rPr>
              <w:t>name</w:t>
            </w:r>
          </w:p>
        </w:tc>
        <w:tc>
          <w:tcPr>
            <w:tcW w:w="0" w:type="auto"/>
          </w:tcPr>
          <w:p w14:paraId="06740130" w14:textId="77777777" w:rsidR="0097469C" w:rsidRPr="00C77CAD" w:rsidRDefault="0097469C" w:rsidP="00A36C2B">
            <w:pPr>
              <w:pStyle w:val="Default"/>
              <w:rPr>
                <w:rFonts w:asciiTheme="minorHAnsi" w:hAnsiTheme="minorHAnsi" w:cstheme="minorHAnsi"/>
                <w:bCs/>
                <w:sz w:val="16"/>
                <w:szCs w:val="16"/>
              </w:rPr>
            </w:pPr>
            <w:r w:rsidRPr="00C77CAD">
              <w:rPr>
                <w:rFonts w:asciiTheme="minorHAnsi" w:hAnsiTheme="minorHAnsi" w:cstheme="minorHAnsi"/>
                <w:bCs/>
                <w:sz w:val="16"/>
                <w:szCs w:val="16"/>
              </w:rPr>
              <w:t>nm</w:t>
            </w:r>
          </w:p>
        </w:tc>
        <w:tc>
          <w:tcPr>
            <w:tcW w:w="0" w:type="auto"/>
          </w:tcPr>
          <w:p w14:paraId="2B5E4B0E" w14:textId="77777777" w:rsidR="0097469C" w:rsidRPr="00C77CAD" w:rsidRDefault="0097469C" w:rsidP="00A36C2B">
            <w:pPr>
              <w:pStyle w:val="Default"/>
              <w:rPr>
                <w:rFonts w:asciiTheme="minorHAnsi" w:hAnsiTheme="minorHAnsi" w:cstheme="minorHAnsi"/>
                <w:bCs/>
                <w:sz w:val="16"/>
                <w:szCs w:val="16"/>
              </w:rPr>
            </w:pPr>
            <w:r w:rsidRPr="00C77CAD">
              <w:rPr>
                <w:rFonts w:asciiTheme="minorHAnsi" w:hAnsiTheme="minorHAnsi" w:cstheme="minorHAnsi"/>
                <w:bCs/>
                <w:sz w:val="16"/>
                <w:szCs w:val="16"/>
              </w:rPr>
              <w:t>nm</w:t>
            </w:r>
          </w:p>
        </w:tc>
        <w:tc>
          <w:tcPr>
            <w:tcW w:w="0" w:type="auto"/>
          </w:tcPr>
          <w:p w14:paraId="5B722FE7" w14:textId="77777777" w:rsidR="0097469C" w:rsidRPr="00C77CAD" w:rsidRDefault="0097469C" w:rsidP="00A36C2B">
            <w:pPr>
              <w:pStyle w:val="Default"/>
              <w:rPr>
                <w:rFonts w:asciiTheme="minorHAnsi" w:hAnsiTheme="minorHAnsi" w:cstheme="minorHAnsi"/>
                <w:bCs/>
                <w:sz w:val="16"/>
                <w:szCs w:val="16"/>
              </w:rPr>
            </w:pPr>
            <w:r w:rsidRPr="00C77CAD">
              <w:rPr>
                <w:rFonts w:asciiTheme="minorHAnsi" w:hAnsiTheme="minorHAnsi" w:cstheme="minorHAnsi"/>
                <w:bCs/>
                <w:sz w:val="16"/>
                <w:szCs w:val="16"/>
              </w:rPr>
              <w:t>m</w:t>
            </w:r>
          </w:p>
        </w:tc>
      </w:tr>
      <w:tr w:rsidR="0097469C" w:rsidRPr="00C77CAD" w14:paraId="337B344C" w14:textId="77777777" w:rsidTr="00A36C2B">
        <w:trPr>
          <w:trHeight w:val="57"/>
        </w:trPr>
        <w:tc>
          <w:tcPr>
            <w:tcW w:w="0" w:type="auto"/>
          </w:tcPr>
          <w:p w14:paraId="30BF8DE9"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B3 </w:t>
            </w:r>
          </w:p>
        </w:tc>
        <w:tc>
          <w:tcPr>
            <w:tcW w:w="0" w:type="auto"/>
          </w:tcPr>
          <w:p w14:paraId="3FB3E7C1"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560 </w:t>
            </w:r>
          </w:p>
        </w:tc>
        <w:tc>
          <w:tcPr>
            <w:tcW w:w="0" w:type="auto"/>
          </w:tcPr>
          <w:p w14:paraId="73CEB538"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35 </w:t>
            </w:r>
          </w:p>
        </w:tc>
        <w:tc>
          <w:tcPr>
            <w:tcW w:w="0" w:type="auto"/>
          </w:tcPr>
          <w:p w14:paraId="5C0B2AF1"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10 </w:t>
            </w:r>
          </w:p>
        </w:tc>
      </w:tr>
      <w:tr w:rsidR="0097469C" w:rsidRPr="00C77CAD" w14:paraId="2F63C0F2" w14:textId="77777777" w:rsidTr="00A36C2B">
        <w:trPr>
          <w:trHeight w:val="57"/>
        </w:trPr>
        <w:tc>
          <w:tcPr>
            <w:tcW w:w="0" w:type="auto"/>
          </w:tcPr>
          <w:p w14:paraId="18920BCC"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sz w:val="16"/>
                <w:szCs w:val="16"/>
              </w:rPr>
              <w:t>B4</w:t>
            </w:r>
          </w:p>
        </w:tc>
        <w:tc>
          <w:tcPr>
            <w:tcW w:w="0" w:type="auto"/>
          </w:tcPr>
          <w:p w14:paraId="35DB4FD3" w14:textId="77777777" w:rsidR="0097469C" w:rsidRPr="00C77CAD" w:rsidRDefault="0097469C" w:rsidP="00A36C2B">
            <w:pPr>
              <w:spacing w:line="240" w:lineRule="auto"/>
              <w:rPr>
                <w:rFonts w:cstheme="minorHAnsi"/>
                <w:sz w:val="16"/>
                <w:szCs w:val="16"/>
              </w:rPr>
            </w:pPr>
            <w:r w:rsidRPr="00C77CAD">
              <w:rPr>
                <w:rFonts w:cstheme="minorHAnsi"/>
                <w:sz w:val="16"/>
                <w:szCs w:val="16"/>
              </w:rPr>
              <w:t>665</w:t>
            </w:r>
          </w:p>
        </w:tc>
        <w:tc>
          <w:tcPr>
            <w:tcW w:w="0" w:type="auto"/>
          </w:tcPr>
          <w:p w14:paraId="39922CC4"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30 </w:t>
            </w:r>
          </w:p>
        </w:tc>
        <w:tc>
          <w:tcPr>
            <w:tcW w:w="0" w:type="auto"/>
          </w:tcPr>
          <w:p w14:paraId="37CC303F"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sz w:val="16"/>
                <w:szCs w:val="16"/>
              </w:rPr>
              <w:t>10</w:t>
            </w:r>
          </w:p>
        </w:tc>
      </w:tr>
      <w:tr w:rsidR="0097469C" w:rsidRPr="00C77CAD" w14:paraId="17641C70" w14:textId="77777777" w:rsidTr="00A36C2B">
        <w:trPr>
          <w:trHeight w:val="57"/>
        </w:trPr>
        <w:tc>
          <w:tcPr>
            <w:tcW w:w="0" w:type="auto"/>
          </w:tcPr>
          <w:p w14:paraId="20EDD883" w14:textId="77777777" w:rsidR="0097469C" w:rsidRPr="00C77CAD" w:rsidRDefault="0097469C" w:rsidP="00A36C2B">
            <w:pPr>
              <w:spacing w:line="240" w:lineRule="auto"/>
              <w:rPr>
                <w:rFonts w:cstheme="minorHAnsi"/>
                <w:sz w:val="16"/>
                <w:szCs w:val="16"/>
              </w:rPr>
            </w:pPr>
            <w:r w:rsidRPr="00C77CAD">
              <w:rPr>
                <w:rFonts w:cstheme="minorHAnsi"/>
                <w:sz w:val="16"/>
                <w:szCs w:val="16"/>
              </w:rPr>
              <w:t xml:space="preserve">B5 </w:t>
            </w:r>
          </w:p>
        </w:tc>
        <w:tc>
          <w:tcPr>
            <w:tcW w:w="0" w:type="auto"/>
          </w:tcPr>
          <w:p w14:paraId="5F97CFD6"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705 </w:t>
            </w:r>
          </w:p>
        </w:tc>
        <w:tc>
          <w:tcPr>
            <w:tcW w:w="0" w:type="auto"/>
          </w:tcPr>
          <w:p w14:paraId="5E0D3210"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15 </w:t>
            </w:r>
          </w:p>
        </w:tc>
        <w:tc>
          <w:tcPr>
            <w:tcW w:w="0" w:type="auto"/>
          </w:tcPr>
          <w:p w14:paraId="3B466A2D"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20 </w:t>
            </w:r>
          </w:p>
        </w:tc>
      </w:tr>
      <w:tr w:rsidR="0097469C" w:rsidRPr="00C77CAD" w14:paraId="6F25BFFD" w14:textId="77777777" w:rsidTr="00A36C2B">
        <w:trPr>
          <w:trHeight w:val="57"/>
        </w:trPr>
        <w:tc>
          <w:tcPr>
            <w:tcW w:w="0" w:type="auto"/>
          </w:tcPr>
          <w:p w14:paraId="76A3B13A"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B6 </w:t>
            </w:r>
          </w:p>
        </w:tc>
        <w:tc>
          <w:tcPr>
            <w:tcW w:w="0" w:type="auto"/>
          </w:tcPr>
          <w:p w14:paraId="00D2F549"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740 </w:t>
            </w:r>
          </w:p>
        </w:tc>
        <w:tc>
          <w:tcPr>
            <w:tcW w:w="0" w:type="auto"/>
          </w:tcPr>
          <w:p w14:paraId="3818A4B2"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15 </w:t>
            </w:r>
          </w:p>
        </w:tc>
        <w:tc>
          <w:tcPr>
            <w:tcW w:w="0" w:type="auto"/>
          </w:tcPr>
          <w:p w14:paraId="24731CD4"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20 </w:t>
            </w:r>
          </w:p>
        </w:tc>
      </w:tr>
      <w:tr w:rsidR="0097469C" w:rsidRPr="00C77CAD" w14:paraId="018C0086" w14:textId="77777777" w:rsidTr="00A36C2B">
        <w:trPr>
          <w:trHeight w:val="57"/>
        </w:trPr>
        <w:tc>
          <w:tcPr>
            <w:tcW w:w="0" w:type="auto"/>
          </w:tcPr>
          <w:p w14:paraId="164337FC"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B7 </w:t>
            </w:r>
          </w:p>
        </w:tc>
        <w:tc>
          <w:tcPr>
            <w:tcW w:w="0" w:type="auto"/>
          </w:tcPr>
          <w:p w14:paraId="2BC787C1"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783 </w:t>
            </w:r>
          </w:p>
        </w:tc>
        <w:tc>
          <w:tcPr>
            <w:tcW w:w="0" w:type="auto"/>
          </w:tcPr>
          <w:p w14:paraId="20AFBC59"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20 </w:t>
            </w:r>
          </w:p>
        </w:tc>
        <w:tc>
          <w:tcPr>
            <w:tcW w:w="0" w:type="auto"/>
          </w:tcPr>
          <w:p w14:paraId="10D975E1"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20 </w:t>
            </w:r>
          </w:p>
        </w:tc>
      </w:tr>
      <w:tr w:rsidR="0097469C" w:rsidRPr="00C77CAD" w14:paraId="0C5C8EBC" w14:textId="77777777" w:rsidTr="00A36C2B">
        <w:trPr>
          <w:trHeight w:val="57"/>
        </w:trPr>
        <w:tc>
          <w:tcPr>
            <w:tcW w:w="0" w:type="auto"/>
          </w:tcPr>
          <w:p w14:paraId="72FCC89A"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B8a </w:t>
            </w:r>
          </w:p>
        </w:tc>
        <w:tc>
          <w:tcPr>
            <w:tcW w:w="0" w:type="auto"/>
          </w:tcPr>
          <w:p w14:paraId="66A8B76D"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865 </w:t>
            </w:r>
          </w:p>
        </w:tc>
        <w:tc>
          <w:tcPr>
            <w:tcW w:w="0" w:type="auto"/>
          </w:tcPr>
          <w:p w14:paraId="7191C329"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20 </w:t>
            </w:r>
          </w:p>
        </w:tc>
        <w:tc>
          <w:tcPr>
            <w:tcW w:w="0" w:type="auto"/>
          </w:tcPr>
          <w:p w14:paraId="7FF8F1AE" w14:textId="77777777" w:rsidR="0097469C" w:rsidRPr="00C77CAD" w:rsidRDefault="0097469C" w:rsidP="00A36C2B">
            <w:pPr>
              <w:spacing w:line="240" w:lineRule="auto"/>
              <w:rPr>
                <w:rFonts w:cstheme="minorHAnsi"/>
                <w:sz w:val="16"/>
                <w:szCs w:val="16"/>
              </w:rPr>
            </w:pPr>
            <w:r w:rsidRPr="00C77CAD">
              <w:rPr>
                <w:rFonts w:cstheme="minorHAnsi"/>
                <w:sz w:val="16"/>
                <w:szCs w:val="16"/>
              </w:rPr>
              <w:t xml:space="preserve">20 </w:t>
            </w:r>
          </w:p>
        </w:tc>
      </w:tr>
      <w:tr w:rsidR="0097469C" w:rsidRPr="00C77CAD" w14:paraId="0F517897" w14:textId="77777777" w:rsidTr="00A36C2B">
        <w:trPr>
          <w:trHeight w:val="57"/>
        </w:trPr>
        <w:tc>
          <w:tcPr>
            <w:tcW w:w="0" w:type="auto"/>
          </w:tcPr>
          <w:p w14:paraId="55DC72C6"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B11 </w:t>
            </w:r>
          </w:p>
        </w:tc>
        <w:tc>
          <w:tcPr>
            <w:tcW w:w="0" w:type="auto"/>
          </w:tcPr>
          <w:p w14:paraId="052C03C7"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1610 </w:t>
            </w:r>
          </w:p>
        </w:tc>
        <w:tc>
          <w:tcPr>
            <w:tcW w:w="0" w:type="auto"/>
          </w:tcPr>
          <w:p w14:paraId="0499A7B6"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90 </w:t>
            </w:r>
          </w:p>
        </w:tc>
        <w:tc>
          <w:tcPr>
            <w:tcW w:w="0" w:type="auto"/>
          </w:tcPr>
          <w:p w14:paraId="15C3B05C"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20 </w:t>
            </w:r>
          </w:p>
        </w:tc>
      </w:tr>
      <w:tr w:rsidR="0097469C" w:rsidRPr="00C77CAD" w14:paraId="605B7356" w14:textId="77777777" w:rsidTr="00A36C2B">
        <w:trPr>
          <w:trHeight w:val="57"/>
        </w:trPr>
        <w:tc>
          <w:tcPr>
            <w:tcW w:w="0" w:type="auto"/>
          </w:tcPr>
          <w:p w14:paraId="438BF10D"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B12 </w:t>
            </w:r>
          </w:p>
        </w:tc>
        <w:tc>
          <w:tcPr>
            <w:tcW w:w="0" w:type="auto"/>
          </w:tcPr>
          <w:p w14:paraId="6AAB6267"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2190 </w:t>
            </w:r>
          </w:p>
        </w:tc>
        <w:tc>
          <w:tcPr>
            <w:tcW w:w="0" w:type="auto"/>
          </w:tcPr>
          <w:p w14:paraId="4BEAEBB9"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180 </w:t>
            </w:r>
          </w:p>
        </w:tc>
        <w:tc>
          <w:tcPr>
            <w:tcW w:w="0" w:type="auto"/>
          </w:tcPr>
          <w:p w14:paraId="0E61FE0A" w14:textId="77777777" w:rsidR="0097469C" w:rsidRPr="00C77CAD" w:rsidRDefault="0097469C" w:rsidP="00A36C2B">
            <w:pPr>
              <w:pStyle w:val="Default"/>
              <w:rPr>
                <w:rFonts w:asciiTheme="minorHAnsi" w:hAnsiTheme="minorHAnsi" w:cstheme="minorHAnsi"/>
                <w:sz w:val="16"/>
                <w:szCs w:val="16"/>
              </w:rPr>
            </w:pPr>
            <w:r w:rsidRPr="00C77CAD">
              <w:rPr>
                <w:rFonts w:asciiTheme="minorHAnsi" w:hAnsiTheme="minorHAnsi" w:cstheme="minorHAnsi"/>
                <w:sz w:val="16"/>
                <w:szCs w:val="16"/>
              </w:rPr>
              <w:t xml:space="preserve">20 </w:t>
            </w:r>
          </w:p>
        </w:tc>
      </w:tr>
    </w:tbl>
    <w:p w14:paraId="2F64A2CE" w14:textId="77777777" w:rsidR="0097469C" w:rsidDel="00D4698E" w:rsidRDefault="0097469C" w:rsidP="0097469C">
      <w:pPr>
        <w:rPr>
          <w:del w:id="1518" w:author="Fernandes, Richard (he, him, his | il, le, lui)" w:date="2023-07-14T16:51:00Z"/>
        </w:rPr>
      </w:pPr>
    </w:p>
    <w:p w14:paraId="42C67647" w14:textId="77777777" w:rsidR="0097469C" w:rsidDel="00D4698E" w:rsidRDefault="0097469C" w:rsidP="0097469C">
      <w:pPr>
        <w:rPr>
          <w:del w:id="1519" w:author="Fernandes, Richard (he, him, his | il, le, lui)" w:date="2023-07-14T16:51:00Z"/>
        </w:rPr>
      </w:pPr>
    </w:p>
    <w:p w14:paraId="52B45988" w14:textId="77777777" w:rsidR="0097469C" w:rsidRDefault="0097469C" w:rsidP="0097469C"/>
    <w:p w14:paraId="6BDBAB24" w14:textId="77777777" w:rsidR="0097469C" w:rsidRDefault="0097469C" w:rsidP="0097469C">
      <w:pPr>
        <w:pStyle w:val="Heading2"/>
      </w:pPr>
      <w:bookmarkStart w:id="1520" w:name="_Toc19015351"/>
      <w:bookmarkStart w:id="1521" w:name="_Toc140248650"/>
      <w:r>
        <w:t>Sensor</w:t>
      </w:r>
      <w:bookmarkEnd w:id="1520"/>
      <w:bookmarkEnd w:id="1521"/>
    </w:p>
    <w:p w14:paraId="65418421" w14:textId="77777777" w:rsidR="0097469C" w:rsidRDefault="0097469C" w:rsidP="0097469C"/>
    <w:p w14:paraId="1D76D02A" w14:textId="2E5C3E7E" w:rsidR="0097469C" w:rsidDel="00D4698E" w:rsidRDefault="0097469C" w:rsidP="0097469C">
      <w:pPr>
        <w:rPr>
          <w:del w:id="1522" w:author="Fernandes, Richard (he, him, his | il, le, lui)" w:date="2023-07-14T16:51:00Z"/>
        </w:rPr>
      </w:pPr>
      <w:r>
        <w:t xml:space="preserve">The ‘Sensor’ worksheet specifies the Sensor, input bands and level of additive and multiplicative noise for each band and acquisition geometry parameter under simple and complex terrain conditions.   SL2P-CCRS currently assumes simple terrain. The Sensor must be selected from a pre-defined list indicated in the worksheet for which </w:t>
      </w:r>
      <w:proofErr w:type="gramStart"/>
      <w:r>
        <w:t>orbit</w:t>
      </w:r>
      <w:proofErr w:type="gramEnd"/>
      <w:r>
        <w:t xml:space="preserve"> and SMAC parameters are pre-tabulated in files ’</w:t>
      </w:r>
      <w:proofErr w:type="spellStart"/>
      <w:r>
        <w:t>Orbito_Sensor.m</w:t>
      </w:r>
      <w:proofErr w:type="spellEnd"/>
      <w:r>
        <w:t>’ and ‘</w:t>
      </w:r>
      <w:proofErr w:type="spellStart"/>
      <w:r>
        <w:t>Flitres_Smac.mat</w:t>
      </w:r>
      <w:proofErr w:type="spellEnd"/>
      <w:r>
        <w:t>’ respectively.  The user should update these files and the ‘</w:t>
      </w:r>
      <w:proofErr w:type="spellStart"/>
      <w:r>
        <w:t>Bandnames</w:t>
      </w:r>
      <w:proofErr w:type="spellEnd"/>
      <w:r>
        <w:t xml:space="preserve">’ worksheet with new sensors or if sensor specifications change; ideally using a calibration update date for the latter as a suffix for the sensor name.   Input noise specifications for Landsat 8/9 and Sentinel 2A/2B L2Aproducts </w:t>
      </w:r>
      <w:proofErr w:type="gramStart"/>
      <w:r>
        <w:t>are  provided</w:t>
      </w:r>
      <w:proofErr w:type="gramEnd"/>
      <w:r>
        <w:t xml:space="preserve"> in </w:t>
      </w:r>
      <w:r>
        <w:fldChar w:fldCharType="begin"/>
      </w:r>
      <w:r>
        <w:instrText xml:space="preserve"> REF _Ref139880943 \h </w:instrText>
      </w:r>
      <w:r>
        <w:fldChar w:fldCharType="separate"/>
      </w:r>
      <w:ins w:id="1523" w:author="Fernandes, Richard (he, him, his | il, le, lui)" w:date="2023-07-14T17:36:00Z">
        <w:r w:rsidR="00DD40B0" w:rsidRPr="00DD40B0">
          <w:t xml:space="preserve">Table </w:t>
        </w:r>
        <w:r w:rsidR="00DD40B0">
          <w:rPr>
            <w:b/>
            <w:bCs/>
            <w:noProof/>
          </w:rPr>
          <w:t>8</w:t>
        </w:r>
      </w:ins>
      <w:del w:id="1524" w:author="Fernandes, Richard (he, him, his | il, le, lui)" w:date="2023-07-14T16:58:00Z">
        <w:r w:rsidRPr="001355E7" w:rsidDel="004D7A9F">
          <w:delText xml:space="preserve">Table </w:delText>
        </w:r>
        <w:r w:rsidDel="004D7A9F">
          <w:rPr>
            <w:noProof/>
          </w:rPr>
          <w:delText>5</w:delText>
        </w:r>
      </w:del>
      <w:r>
        <w:fldChar w:fldCharType="end"/>
      </w:r>
      <w:ins w:id="1525" w:author="Fernandes, Richard (he, him, his | il, le, lui)" w:date="2023-07-14T16:58:00Z">
        <w:r w:rsidR="004D7A9F">
          <w:t xml:space="preserve"> </w:t>
        </w:r>
      </w:ins>
      <w:r>
        <w:t xml:space="preserve">and </w:t>
      </w:r>
      <w:r>
        <w:fldChar w:fldCharType="begin"/>
      </w:r>
      <w:r>
        <w:instrText xml:space="preserve"> REF _Ref18586853 \h </w:instrText>
      </w:r>
      <w:r>
        <w:fldChar w:fldCharType="separate"/>
      </w:r>
      <w:ins w:id="1526" w:author="Fernandes, Richard (he, him, his | il, le, lui)" w:date="2023-07-14T17:36:00Z">
        <w:r w:rsidR="00DD40B0" w:rsidRPr="00DD40B0">
          <w:t xml:space="preserve">Table </w:t>
        </w:r>
        <w:r w:rsidR="00DD40B0">
          <w:rPr>
            <w:b/>
            <w:bCs/>
            <w:noProof/>
          </w:rPr>
          <w:t>9</w:t>
        </w:r>
      </w:ins>
      <w:del w:id="1527" w:author="Fernandes, Richard (he, him, his | il, le, lui)" w:date="2023-07-14T16:58:00Z">
        <w:r w:rsidRPr="001355E7" w:rsidDel="004D7A9F">
          <w:delText xml:space="preserve">Table </w:delText>
        </w:r>
        <w:r w:rsidDel="004D7A9F">
          <w:rPr>
            <w:noProof/>
          </w:rPr>
          <w:delText>6</w:delText>
        </w:r>
      </w:del>
      <w:r>
        <w:fldChar w:fldCharType="end"/>
      </w:r>
      <w:r>
        <w:t xml:space="preserve"> respectively according to Djamai and Fernandes (2018). </w:t>
      </w:r>
    </w:p>
    <w:p w14:paraId="721C9D7E" w14:textId="77777777" w:rsidR="0097469C" w:rsidRDefault="0097469C" w:rsidP="0097469C"/>
    <w:p w14:paraId="4ED2DA7E" w14:textId="77777777" w:rsidR="0097469C" w:rsidRDefault="0097469C" w:rsidP="0097469C"/>
    <w:p w14:paraId="0A14E706" w14:textId="54089370" w:rsidR="0097469C" w:rsidRPr="004D7A9F" w:rsidRDefault="0097469C" w:rsidP="0097469C">
      <w:pPr>
        <w:pStyle w:val="Caption"/>
        <w:keepNext/>
        <w:rPr>
          <w:b w:val="0"/>
          <w:bCs w:val="0"/>
          <w:sz w:val="22"/>
          <w:szCs w:val="22"/>
          <w:rPrChange w:id="1528" w:author="Fernandes, Richard (he, him, his | il, le, lui)" w:date="2023-07-14T16:57:00Z">
            <w:rPr/>
          </w:rPrChange>
        </w:rPr>
      </w:pPr>
      <w:bookmarkStart w:id="1529" w:name="_Ref139880943"/>
      <w:r w:rsidRPr="004D7A9F">
        <w:rPr>
          <w:b w:val="0"/>
          <w:bCs w:val="0"/>
          <w:sz w:val="22"/>
          <w:szCs w:val="22"/>
          <w:rPrChange w:id="1530" w:author="Fernandes, Richard (he, him, his | il, le, lui)" w:date="2023-07-14T16:57:00Z">
            <w:rPr/>
          </w:rPrChange>
        </w:rPr>
        <w:t xml:space="preserve">Table </w:t>
      </w:r>
      <w:r w:rsidRPr="004D7A9F">
        <w:rPr>
          <w:b w:val="0"/>
          <w:bCs w:val="0"/>
          <w:noProof/>
          <w:sz w:val="22"/>
          <w:szCs w:val="22"/>
          <w:rPrChange w:id="1531" w:author="Fernandes, Richard (he, him, his | il, le, lui)" w:date="2023-07-14T16:57:00Z">
            <w:rPr>
              <w:noProof/>
            </w:rPr>
          </w:rPrChange>
        </w:rPr>
        <w:fldChar w:fldCharType="begin"/>
      </w:r>
      <w:r w:rsidRPr="004D7A9F">
        <w:rPr>
          <w:b w:val="0"/>
          <w:bCs w:val="0"/>
          <w:noProof/>
          <w:sz w:val="22"/>
          <w:szCs w:val="22"/>
          <w:rPrChange w:id="1532" w:author="Fernandes, Richard (he, him, his | il, le, lui)" w:date="2023-07-14T16:57:00Z">
            <w:rPr>
              <w:noProof/>
            </w:rPr>
          </w:rPrChange>
        </w:rPr>
        <w:instrText xml:space="preserve"> SEQ Table \* ARABIC </w:instrText>
      </w:r>
      <w:r w:rsidRPr="004D7A9F">
        <w:rPr>
          <w:b w:val="0"/>
          <w:bCs w:val="0"/>
          <w:noProof/>
          <w:sz w:val="22"/>
          <w:szCs w:val="22"/>
          <w:rPrChange w:id="1533" w:author="Fernandes, Richard (he, him, his | il, le, lui)" w:date="2023-07-14T16:57:00Z">
            <w:rPr>
              <w:noProof/>
            </w:rPr>
          </w:rPrChange>
        </w:rPr>
        <w:fldChar w:fldCharType="separate"/>
      </w:r>
      <w:ins w:id="1534" w:author="Fernandes, Richard (he, him, his | il, le, lui)" w:date="2023-07-14T17:36:00Z">
        <w:r w:rsidR="00DD40B0">
          <w:rPr>
            <w:b w:val="0"/>
            <w:bCs w:val="0"/>
            <w:noProof/>
            <w:sz w:val="22"/>
            <w:szCs w:val="22"/>
          </w:rPr>
          <w:t>8</w:t>
        </w:r>
      </w:ins>
      <w:del w:id="1535" w:author="Fernandes, Richard (he, him, his | il, le, lui)" w:date="2023-07-14T17:08:00Z">
        <w:r w:rsidRPr="004D7A9F" w:rsidDel="007D13D1">
          <w:rPr>
            <w:b w:val="0"/>
            <w:bCs w:val="0"/>
            <w:noProof/>
            <w:sz w:val="22"/>
            <w:szCs w:val="22"/>
            <w:rPrChange w:id="1536" w:author="Fernandes, Richard (he, him, his | il, le, lui)" w:date="2023-07-14T16:57:00Z">
              <w:rPr>
                <w:noProof/>
              </w:rPr>
            </w:rPrChange>
          </w:rPr>
          <w:delText>8</w:delText>
        </w:r>
      </w:del>
      <w:r w:rsidRPr="004D7A9F">
        <w:rPr>
          <w:b w:val="0"/>
          <w:bCs w:val="0"/>
          <w:noProof/>
          <w:sz w:val="22"/>
          <w:szCs w:val="22"/>
          <w:rPrChange w:id="1537" w:author="Fernandes, Richard (he, him, his | il, le, lui)" w:date="2023-07-14T16:57:00Z">
            <w:rPr>
              <w:noProof/>
            </w:rPr>
          </w:rPrChange>
        </w:rPr>
        <w:fldChar w:fldCharType="end"/>
      </w:r>
      <w:bookmarkEnd w:id="1529"/>
      <w:r w:rsidRPr="004D7A9F">
        <w:rPr>
          <w:b w:val="0"/>
          <w:bCs w:val="0"/>
          <w:sz w:val="22"/>
          <w:szCs w:val="22"/>
          <w:rPrChange w:id="1538" w:author="Fernandes, Richard (he, him, his | il, le, lui)" w:date="2023-07-14T16:57:00Z">
            <w:rPr/>
          </w:rPrChange>
        </w:rPr>
        <w:t>.  Input noise specification for simple and complex terrain for Landsat 8 and 9 OLI.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276"/>
        <w:gridCol w:w="1559"/>
        <w:gridCol w:w="1418"/>
        <w:gridCol w:w="1701"/>
      </w:tblGrid>
      <w:tr w:rsidR="0097469C" w:rsidRPr="00C77CAD" w14:paraId="39DA6E67" w14:textId="77777777" w:rsidTr="00A36C2B">
        <w:tc>
          <w:tcPr>
            <w:tcW w:w="1838" w:type="dxa"/>
          </w:tcPr>
          <w:p w14:paraId="5EEF7D16" w14:textId="77777777" w:rsidR="0097469C" w:rsidRPr="00C77CAD" w:rsidRDefault="0097469C" w:rsidP="00A36C2B">
            <w:pPr>
              <w:spacing w:after="0"/>
              <w:jc w:val="center"/>
              <w:rPr>
                <w:rFonts w:cstheme="minorHAnsi"/>
                <w:sz w:val="16"/>
                <w:szCs w:val="16"/>
              </w:rPr>
            </w:pPr>
            <w:r w:rsidRPr="00C77CAD">
              <w:rPr>
                <w:rFonts w:cstheme="minorHAnsi"/>
                <w:sz w:val="16"/>
                <w:szCs w:val="16"/>
              </w:rPr>
              <w:t>Input</w:t>
            </w:r>
          </w:p>
        </w:tc>
        <w:tc>
          <w:tcPr>
            <w:tcW w:w="2835" w:type="dxa"/>
            <w:gridSpan w:val="2"/>
          </w:tcPr>
          <w:p w14:paraId="249E9FC4" w14:textId="77777777" w:rsidR="0097469C" w:rsidRPr="00C77CAD" w:rsidRDefault="0097469C" w:rsidP="00A36C2B">
            <w:pPr>
              <w:spacing w:after="0"/>
              <w:jc w:val="center"/>
              <w:rPr>
                <w:rFonts w:cstheme="minorHAnsi"/>
                <w:sz w:val="16"/>
                <w:szCs w:val="16"/>
              </w:rPr>
            </w:pPr>
            <w:r w:rsidRPr="00C77CAD">
              <w:rPr>
                <w:rFonts w:cstheme="minorHAnsi"/>
                <w:sz w:val="16"/>
                <w:szCs w:val="16"/>
              </w:rPr>
              <w:t>Simple Terrain</w:t>
            </w:r>
          </w:p>
        </w:tc>
        <w:tc>
          <w:tcPr>
            <w:tcW w:w="3119" w:type="dxa"/>
            <w:gridSpan w:val="2"/>
          </w:tcPr>
          <w:p w14:paraId="7463F5D2" w14:textId="77777777" w:rsidR="0097469C" w:rsidRPr="00C77CAD" w:rsidRDefault="0097469C" w:rsidP="00A36C2B">
            <w:pPr>
              <w:spacing w:after="0"/>
              <w:jc w:val="center"/>
              <w:rPr>
                <w:rFonts w:cstheme="minorHAnsi"/>
                <w:sz w:val="16"/>
                <w:szCs w:val="16"/>
              </w:rPr>
            </w:pPr>
            <w:r w:rsidRPr="00C77CAD">
              <w:rPr>
                <w:rFonts w:cstheme="minorHAnsi"/>
                <w:sz w:val="16"/>
                <w:szCs w:val="16"/>
              </w:rPr>
              <w:t>Complex Terrain</w:t>
            </w:r>
          </w:p>
        </w:tc>
      </w:tr>
      <w:tr w:rsidR="0097469C" w:rsidRPr="00C77CAD" w14:paraId="7BBC7198" w14:textId="77777777" w:rsidTr="00A36C2B">
        <w:tc>
          <w:tcPr>
            <w:tcW w:w="1838" w:type="dxa"/>
            <w:vMerge w:val="restart"/>
          </w:tcPr>
          <w:p w14:paraId="0BCA3BAA" w14:textId="77777777" w:rsidR="0097469C" w:rsidRPr="00C77CAD" w:rsidRDefault="0097469C" w:rsidP="00A36C2B">
            <w:pPr>
              <w:spacing w:after="0"/>
              <w:jc w:val="center"/>
              <w:rPr>
                <w:rFonts w:cstheme="minorHAnsi"/>
                <w:sz w:val="16"/>
                <w:szCs w:val="16"/>
              </w:rPr>
            </w:pPr>
          </w:p>
        </w:tc>
        <w:tc>
          <w:tcPr>
            <w:tcW w:w="1276" w:type="dxa"/>
          </w:tcPr>
          <w:p w14:paraId="685F9EDB" w14:textId="77777777" w:rsidR="0097469C" w:rsidRPr="00C77CAD" w:rsidRDefault="0097469C" w:rsidP="00A36C2B">
            <w:pPr>
              <w:spacing w:after="0"/>
              <w:jc w:val="center"/>
              <w:rPr>
                <w:rFonts w:cstheme="minorHAnsi"/>
                <w:sz w:val="16"/>
                <w:szCs w:val="16"/>
              </w:rPr>
            </w:pPr>
            <w:r w:rsidRPr="00C77CAD">
              <w:rPr>
                <w:rFonts w:cstheme="minorHAnsi"/>
                <w:sz w:val="16"/>
                <w:szCs w:val="16"/>
              </w:rPr>
              <w:t>Additive Noise</w:t>
            </w:r>
          </w:p>
        </w:tc>
        <w:tc>
          <w:tcPr>
            <w:tcW w:w="1559" w:type="dxa"/>
          </w:tcPr>
          <w:p w14:paraId="375E16F1" w14:textId="77777777" w:rsidR="0097469C" w:rsidRPr="00C77CAD" w:rsidRDefault="0097469C" w:rsidP="00A36C2B">
            <w:pPr>
              <w:spacing w:after="0"/>
              <w:jc w:val="center"/>
              <w:rPr>
                <w:rFonts w:cstheme="minorHAnsi"/>
                <w:sz w:val="16"/>
                <w:szCs w:val="16"/>
              </w:rPr>
            </w:pPr>
            <w:r w:rsidRPr="00C77CAD">
              <w:rPr>
                <w:rFonts w:cstheme="minorHAnsi"/>
                <w:sz w:val="16"/>
                <w:szCs w:val="16"/>
              </w:rPr>
              <w:t>Multiplicative Noise</w:t>
            </w:r>
          </w:p>
        </w:tc>
        <w:tc>
          <w:tcPr>
            <w:tcW w:w="1418" w:type="dxa"/>
          </w:tcPr>
          <w:p w14:paraId="2FA2FE28" w14:textId="77777777" w:rsidR="0097469C" w:rsidRPr="00C77CAD" w:rsidRDefault="0097469C" w:rsidP="00A36C2B">
            <w:pPr>
              <w:spacing w:after="0"/>
              <w:jc w:val="center"/>
              <w:rPr>
                <w:rFonts w:cstheme="minorHAnsi"/>
                <w:sz w:val="16"/>
                <w:szCs w:val="16"/>
              </w:rPr>
            </w:pPr>
            <w:r w:rsidRPr="00C77CAD">
              <w:rPr>
                <w:rFonts w:cstheme="minorHAnsi"/>
                <w:sz w:val="16"/>
                <w:szCs w:val="16"/>
              </w:rPr>
              <w:t>Additive Noise</w:t>
            </w:r>
          </w:p>
        </w:tc>
        <w:tc>
          <w:tcPr>
            <w:tcW w:w="1701" w:type="dxa"/>
          </w:tcPr>
          <w:p w14:paraId="1AFD1FDF" w14:textId="77777777" w:rsidR="0097469C" w:rsidRPr="00C77CAD" w:rsidRDefault="0097469C" w:rsidP="00A36C2B">
            <w:pPr>
              <w:spacing w:after="0"/>
              <w:jc w:val="center"/>
              <w:rPr>
                <w:rFonts w:cstheme="minorHAnsi"/>
                <w:sz w:val="16"/>
                <w:szCs w:val="16"/>
              </w:rPr>
            </w:pPr>
            <w:r w:rsidRPr="00C77CAD">
              <w:rPr>
                <w:rFonts w:cstheme="minorHAnsi"/>
                <w:sz w:val="16"/>
                <w:szCs w:val="16"/>
              </w:rPr>
              <w:t>Multiplicative Noise</w:t>
            </w:r>
          </w:p>
        </w:tc>
      </w:tr>
      <w:tr w:rsidR="0097469C" w:rsidRPr="00C77CAD" w14:paraId="776D5607" w14:textId="77777777" w:rsidTr="00A36C2B">
        <w:tc>
          <w:tcPr>
            <w:tcW w:w="1838" w:type="dxa"/>
            <w:vMerge/>
          </w:tcPr>
          <w:p w14:paraId="075ECE48" w14:textId="77777777" w:rsidR="0097469C" w:rsidRPr="00C77CAD" w:rsidRDefault="0097469C" w:rsidP="00A36C2B">
            <w:pPr>
              <w:spacing w:after="0"/>
              <w:jc w:val="center"/>
              <w:rPr>
                <w:rFonts w:cstheme="minorHAnsi"/>
                <w:sz w:val="16"/>
                <w:szCs w:val="16"/>
              </w:rPr>
            </w:pPr>
          </w:p>
        </w:tc>
        <w:tc>
          <w:tcPr>
            <w:tcW w:w="1276" w:type="dxa"/>
          </w:tcPr>
          <w:p w14:paraId="5B1C4F96" w14:textId="77777777" w:rsidR="0097469C" w:rsidRPr="00C77CAD" w:rsidRDefault="0097469C" w:rsidP="00A36C2B">
            <w:pPr>
              <w:spacing w:after="0"/>
              <w:jc w:val="center"/>
              <w:rPr>
                <w:rFonts w:cstheme="minorHAnsi"/>
                <w:sz w:val="16"/>
                <w:szCs w:val="16"/>
              </w:rPr>
            </w:pPr>
            <w:r w:rsidRPr="00C77CAD">
              <w:rPr>
                <w:rFonts w:cstheme="minorHAnsi"/>
                <w:sz w:val="16"/>
                <w:szCs w:val="16"/>
              </w:rPr>
              <w:t>%</w:t>
            </w:r>
            <w:proofErr w:type="spellStart"/>
            <w:r w:rsidRPr="00C77CAD">
              <w:rPr>
                <w:rFonts w:cstheme="minorHAnsi"/>
                <w:sz w:val="16"/>
                <w:szCs w:val="16"/>
              </w:rPr>
              <w:t>refl</w:t>
            </w:r>
            <w:proofErr w:type="spellEnd"/>
            <w:r w:rsidRPr="00C77CAD">
              <w:rPr>
                <w:rFonts w:cstheme="minorHAnsi"/>
                <w:sz w:val="16"/>
                <w:szCs w:val="16"/>
              </w:rPr>
              <w:t xml:space="preserve"> or °</w:t>
            </w:r>
          </w:p>
        </w:tc>
        <w:tc>
          <w:tcPr>
            <w:tcW w:w="1559" w:type="dxa"/>
          </w:tcPr>
          <w:p w14:paraId="68260681" w14:textId="77777777" w:rsidR="0097469C" w:rsidRPr="00C77CAD" w:rsidRDefault="0097469C" w:rsidP="00A36C2B">
            <w:pPr>
              <w:spacing w:after="0"/>
              <w:jc w:val="center"/>
              <w:rPr>
                <w:rFonts w:cstheme="minorHAnsi"/>
                <w:sz w:val="16"/>
                <w:szCs w:val="16"/>
              </w:rPr>
            </w:pPr>
            <w:r w:rsidRPr="00C77CAD">
              <w:rPr>
                <w:rFonts w:cstheme="minorHAnsi"/>
                <w:sz w:val="16"/>
                <w:szCs w:val="16"/>
              </w:rPr>
              <w:t>%</w:t>
            </w:r>
          </w:p>
        </w:tc>
        <w:tc>
          <w:tcPr>
            <w:tcW w:w="1418" w:type="dxa"/>
          </w:tcPr>
          <w:p w14:paraId="15D47AFA" w14:textId="77777777" w:rsidR="0097469C" w:rsidRPr="00C77CAD" w:rsidRDefault="0097469C" w:rsidP="00A36C2B">
            <w:pPr>
              <w:spacing w:after="0"/>
              <w:jc w:val="center"/>
              <w:rPr>
                <w:rFonts w:cstheme="minorHAnsi"/>
                <w:sz w:val="16"/>
                <w:szCs w:val="16"/>
              </w:rPr>
            </w:pPr>
            <w:r w:rsidRPr="00C77CAD">
              <w:rPr>
                <w:rFonts w:cstheme="minorHAnsi"/>
                <w:sz w:val="16"/>
                <w:szCs w:val="16"/>
              </w:rPr>
              <w:t>%</w:t>
            </w:r>
            <w:proofErr w:type="spellStart"/>
            <w:r w:rsidRPr="00C77CAD">
              <w:rPr>
                <w:rFonts w:cstheme="minorHAnsi"/>
                <w:sz w:val="16"/>
                <w:szCs w:val="16"/>
              </w:rPr>
              <w:t>refl</w:t>
            </w:r>
            <w:proofErr w:type="spellEnd"/>
            <w:r w:rsidRPr="00C77CAD">
              <w:rPr>
                <w:rFonts w:cstheme="minorHAnsi"/>
                <w:sz w:val="16"/>
                <w:szCs w:val="16"/>
              </w:rPr>
              <w:t xml:space="preserve"> or °</w:t>
            </w:r>
          </w:p>
        </w:tc>
        <w:tc>
          <w:tcPr>
            <w:tcW w:w="1701" w:type="dxa"/>
          </w:tcPr>
          <w:p w14:paraId="137E82D1" w14:textId="77777777" w:rsidR="0097469C" w:rsidRPr="00C77CAD" w:rsidRDefault="0097469C" w:rsidP="00A36C2B">
            <w:pPr>
              <w:spacing w:after="0"/>
              <w:jc w:val="center"/>
              <w:rPr>
                <w:rFonts w:cstheme="minorHAnsi"/>
                <w:sz w:val="16"/>
                <w:szCs w:val="16"/>
              </w:rPr>
            </w:pPr>
            <w:r w:rsidRPr="00C77CAD">
              <w:rPr>
                <w:rFonts w:cstheme="minorHAnsi"/>
                <w:sz w:val="16"/>
                <w:szCs w:val="16"/>
              </w:rPr>
              <w:t>%</w:t>
            </w:r>
          </w:p>
        </w:tc>
      </w:tr>
      <w:tr w:rsidR="0097469C" w:rsidRPr="00C77CAD" w14:paraId="500277D2" w14:textId="77777777" w:rsidTr="00A36C2B">
        <w:tc>
          <w:tcPr>
            <w:tcW w:w="1838" w:type="dxa"/>
            <w:vAlign w:val="center"/>
          </w:tcPr>
          <w:p w14:paraId="388A3D09" w14:textId="77777777" w:rsidR="0097469C" w:rsidRPr="00C77CAD" w:rsidRDefault="0097469C" w:rsidP="00A36C2B">
            <w:pPr>
              <w:spacing w:after="0"/>
              <w:rPr>
                <w:rFonts w:cstheme="minorHAnsi"/>
                <w:sz w:val="16"/>
                <w:szCs w:val="16"/>
              </w:rPr>
            </w:pPr>
            <w:r>
              <w:rPr>
                <w:rFonts w:cstheme="minorHAnsi"/>
                <w:color w:val="000000"/>
                <w:sz w:val="16"/>
                <w:szCs w:val="16"/>
              </w:rPr>
              <w:t>B2</w:t>
            </w:r>
          </w:p>
        </w:tc>
        <w:tc>
          <w:tcPr>
            <w:tcW w:w="1276" w:type="dxa"/>
          </w:tcPr>
          <w:p w14:paraId="2A544ABA"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c>
          <w:tcPr>
            <w:tcW w:w="1559" w:type="dxa"/>
          </w:tcPr>
          <w:p w14:paraId="7EC38DD8"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c>
          <w:tcPr>
            <w:tcW w:w="1418" w:type="dxa"/>
          </w:tcPr>
          <w:p w14:paraId="2F25943A" w14:textId="77777777" w:rsidR="0097469C" w:rsidRPr="00C77CAD" w:rsidRDefault="0097469C" w:rsidP="00A36C2B">
            <w:pPr>
              <w:spacing w:after="0"/>
              <w:jc w:val="right"/>
              <w:rPr>
                <w:rFonts w:cstheme="minorHAnsi"/>
                <w:sz w:val="16"/>
                <w:szCs w:val="16"/>
              </w:rPr>
            </w:pPr>
            <w:r w:rsidRPr="00C77CAD">
              <w:rPr>
                <w:rFonts w:cstheme="minorHAnsi"/>
                <w:sz w:val="16"/>
                <w:szCs w:val="16"/>
              </w:rPr>
              <w:t>3</w:t>
            </w:r>
          </w:p>
        </w:tc>
        <w:tc>
          <w:tcPr>
            <w:tcW w:w="1701" w:type="dxa"/>
          </w:tcPr>
          <w:p w14:paraId="4FB4392E"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r>
      <w:tr w:rsidR="0097469C" w:rsidRPr="00C77CAD" w14:paraId="341913B6" w14:textId="77777777" w:rsidTr="00A36C2B">
        <w:tc>
          <w:tcPr>
            <w:tcW w:w="1838" w:type="dxa"/>
            <w:vAlign w:val="center"/>
          </w:tcPr>
          <w:p w14:paraId="09BB9287" w14:textId="77777777" w:rsidR="0097469C" w:rsidRPr="00C77CAD" w:rsidRDefault="0097469C" w:rsidP="00A36C2B">
            <w:pPr>
              <w:spacing w:after="0"/>
              <w:rPr>
                <w:rFonts w:cstheme="minorHAnsi"/>
                <w:sz w:val="16"/>
                <w:szCs w:val="16"/>
              </w:rPr>
            </w:pPr>
            <w:r>
              <w:rPr>
                <w:rFonts w:cstheme="minorHAnsi"/>
                <w:color w:val="000000"/>
                <w:sz w:val="16"/>
                <w:szCs w:val="16"/>
              </w:rPr>
              <w:t>B3</w:t>
            </w:r>
          </w:p>
        </w:tc>
        <w:tc>
          <w:tcPr>
            <w:tcW w:w="1276" w:type="dxa"/>
          </w:tcPr>
          <w:p w14:paraId="7BF0F358"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c>
          <w:tcPr>
            <w:tcW w:w="1559" w:type="dxa"/>
          </w:tcPr>
          <w:p w14:paraId="65B480E9"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c>
          <w:tcPr>
            <w:tcW w:w="1418" w:type="dxa"/>
          </w:tcPr>
          <w:p w14:paraId="58C253EB" w14:textId="77777777" w:rsidR="0097469C" w:rsidRPr="00C77CAD" w:rsidRDefault="0097469C" w:rsidP="00A36C2B">
            <w:pPr>
              <w:spacing w:after="0"/>
              <w:jc w:val="right"/>
              <w:rPr>
                <w:rFonts w:cstheme="minorHAnsi"/>
                <w:sz w:val="16"/>
                <w:szCs w:val="16"/>
              </w:rPr>
            </w:pPr>
            <w:r w:rsidRPr="00C77CAD">
              <w:rPr>
                <w:rFonts w:cstheme="minorHAnsi"/>
                <w:sz w:val="16"/>
                <w:szCs w:val="16"/>
              </w:rPr>
              <w:t>3</w:t>
            </w:r>
          </w:p>
        </w:tc>
        <w:tc>
          <w:tcPr>
            <w:tcW w:w="1701" w:type="dxa"/>
          </w:tcPr>
          <w:p w14:paraId="321A4014"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r>
      <w:tr w:rsidR="0097469C" w:rsidRPr="00C77CAD" w14:paraId="17E040A3" w14:textId="77777777" w:rsidTr="00A36C2B">
        <w:tc>
          <w:tcPr>
            <w:tcW w:w="1838" w:type="dxa"/>
            <w:vAlign w:val="center"/>
          </w:tcPr>
          <w:p w14:paraId="4115FBCB" w14:textId="77777777" w:rsidR="0097469C" w:rsidRPr="00C77CAD" w:rsidRDefault="0097469C" w:rsidP="00A36C2B">
            <w:pPr>
              <w:spacing w:after="0"/>
              <w:rPr>
                <w:rFonts w:cstheme="minorHAnsi"/>
                <w:sz w:val="16"/>
                <w:szCs w:val="16"/>
              </w:rPr>
            </w:pPr>
            <w:r>
              <w:rPr>
                <w:rFonts w:cstheme="minorHAnsi"/>
                <w:color w:val="000000"/>
                <w:sz w:val="16"/>
                <w:szCs w:val="16"/>
              </w:rPr>
              <w:t>B4</w:t>
            </w:r>
          </w:p>
        </w:tc>
        <w:tc>
          <w:tcPr>
            <w:tcW w:w="1276" w:type="dxa"/>
          </w:tcPr>
          <w:p w14:paraId="036969F3"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c>
          <w:tcPr>
            <w:tcW w:w="1559" w:type="dxa"/>
          </w:tcPr>
          <w:p w14:paraId="7E124286"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c>
          <w:tcPr>
            <w:tcW w:w="1418" w:type="dxa"/>
          </w:tcPr>
          <w:p w14:paraId="1D8F182D" w14:textId="77777777" w:rsidR="0097469C" w:rsidRPr="00C77CAD" w:rsidRDefault="0097469C" w:rsidP="00A36C2B">
            <w:pPr>
              <w:spacing w:after="0"/>
              <w:jc w:val="right"/>
              <w:rPr>
                <w:rFonts w:cstheme="minorHAnsi"/>
                <w:sz w:val="16"/>
                <w:szCs w:val="16"/>
              </w:rPr>
            </w:pPr>
            <w:r w:rsidRPr="00C77CAD">
              <w:rPr>
                <w:rFonts w:cstheme="minorHAnsi"/>
                <w:sz w:val="16"/>
                <w:szCs w:val="16"/>
              </w:rPr>
              <w:t>3</w:t>
            </w:r>
          </w:p>
        </w:tc>
        <w:tc>
          <w:tcPr>
            <w:tcW w:w="1701" w:type="dxa"/>
          </w:tcPr>
          <w:p w14:paraId="159F35D1"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r>
      <w:tr w:rsidR="0097469C" w:rsidRPr="00C77CAD" w14:paraId="5C32CC69" w14:textId="77777777" w:rsidTr="00A36C2B">
        <w:tc>
          <w:tcPr>
            <w:tcW w:w="1838" w:type="dxa"/>
            <w:vAlign w:val="center"/>
          </w:tcPr>
          <w:p w14:paraId="111C590D" w14:textId="77777777" w:rsidR="0097469C" w:rsidRPr="00C77CAD" w:rsidRDefault="0097469C" w:rsidP="00A36C2B">
            <w:pPr>
              <w:spacing w:after="0"/>
              <w:rPr>
                <w:rFonts w:cstheme="minorHAnsi"/>
                <w:sz w:val="16"/>
                <w:szCs w:val="16"/>
              </w:rPr>
            </w:pPr>
            <w:r>
              <w:rPr>
                <w:rFonts w:cstheme="minorHAnsi"/>
                <w:color w:val="000000"/>
                <w:sz w:val="16"/>
                <w:szCs w:val="16"/>
              </w:rPr>
              <w:t>B5</w:t>
            </w:r>
          </w:p>
        </w:tc>
        <w:tc>
          <w:tcPr>
            <w:tcW w:w="1276" w:type="dxa"/>
          </w:tcPr>
          <w:p w14:paraId="0791052B"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c>
          <w:tcPr>
            <w:tcW w:w="1559" w:type="dxa"/>
          </w:tcPr>
          <w:p w14:paraId="617FF3FF"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c>
          <w:tcPr>
            <w:tcW w:w="1418" w:type="dxa"/>
          </w:tcPr>
          <w:p w14:paraId="04C07261" w14:textId="77777777" w:rsidR="0097469C" w:rsidRPr="00C77CAD" w:rsidRDefault="0097469C" w:rsidP="00A36C2B">
            <w:pPr>
              <w:spacing w:after="0"/>
              <w:jc w:val="right"/>
              <w:rPr>
                <w:rFonts w:cstheme="minorHAnsi"/>
                <w:sz w:val="16"/>
                <w:szCs w:val="16"/>
              </w:rPr>
            </w:pPr>
            <w:r w:rsidRPr="00C77CAD">
              <w:rPr>
                <w:rFonts w:cstheme="minorHAnsi"/>
                <w:sz w:val="16"/>
                <w:szCs w:val="16"/>
              </w:rPr>
              <w:t>4</w:t>
            </w:r>
          </w:p>
        </w:tc>
        <w:tc>
          <w:tcPr>
            <w:tcW w:w="1701" w:type="dxa"/>
          </w:tcPr>
          <w:p w14:paraId="65F0A690" w14:textId="77777777" w:rsidR="0097469C" w:rsidRPr="00C77CAD" w:rsidRDefault="0097469C" w:rsidP="00A36C2B">
            <w:pPr>
              <w:spacing w:after="0"/>
              <w:jc w:val="right"/>
              <w:rPr>
                <w:rFonts w:cstheme="minorHAnsi"/>
                <w:sz w:val="16"/>
                <w:szCs w:val="16"/>
              </w:rPr>
            </w:pPr>
            <w:r w:rsidRPr="00C77CAD">
              <w:rPr>
                <w:rFonts w:cstheme="minorHAnsi"/>
                <w:sz w:val="16"/>
                <w:szCs w:val="16"/>
              </w:rPr>
              <w:t>4</w:t>
            </w:r>
          </w:p>
        </w:tc>
      </w:tr>
      <w:tr w:rsidR="0097469C" w:rsidRPr="00C77CAD" w14:paraId="0E80F993" w14:textId="77777777" w:rsidTr="00A36C2B">
        <w:tc>
          <w:tcPr>
            <w:tcW w:w="1838" w:type="dxa"/>
            <w:vAlign w:val="center"/>
          </w:tcPr>
          <w:p w14:paraId="23D8B9C7" w14:textId="77777777" w:rsidR="0097469C" w:rsidRPr="00C77CAD" w:rsidRDefault="0097469C" w:rsidP="00A36C2B">
            <w:pPr>
              <w:spacing w:after="0"/>
              <w:rPr>
                <w:rFonts w:cstheme="minorHAnsi"/>
                <w:sz w:val="16"/>
                <w:szCs w:val="16"/>
              </w:rPr>
            </w:pPr>
            <w:r>
              <w:rPr>
                <w:rFonts w:cstheme="minorHAnsi"/>
                <w:color w:val="000000"/>
                <w:sz w:val="16"/>
                <w:szCs w:val="16"/>
              </w:rPr>
              <w:t>B6</w:t>
            </w:r>
          </w:p>
        </w:tc>
        <w:tc>
          <w:tcPr>
            <w:tcW w:w="1276" w:type="dxa"/>
          </w:tcPr>
          <w:p w14:paraId="4C5BD4C5"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c>
          <w:tcPr>
            <w:tcW w:w="1559" w:type="dxa"/>
          </w:tcPr>
          <w:p w14:paraId="79FE5C5C"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c>
          <w:tcPr>
            <w:tcW w:w="1418" w:type="dxa"/>
          </w:tcPr>
          <w:p w14:paraId="2E2A2A9C" w14:textId="77777777" w:rsidR="0097469C" w:rsidRPr="00C77CAD" w:rsidRDefault="0097469C" w:rsidP="00A36C2B">
            <w:pPr>
              <w:spacing w:after="0"/>
              <w:jc w:val="right"/>
              <w:rPr>
                <w:rFonts w:cstheme="minorHAnsi"/>
                <w:sz w:val="16"/>
                <w:szCs w:val="16"/>
              </w:rPr>
            </w:pPr>
            <w:r w:rsidRPr="00C77CAD">
              <w:rPr>
                <w:rFonts w:cstheme="minorHAnsi"/>
                <w:sz w:val="16"/>
                <w:szCs w:val="16"/>
              </w:rPr>
              <w:t>4</w:t>
            </w:r>
          </w:p>
        </w:tc>
        <w:tc>
          <w:tcPr>
            <w:tcW w:w="1701" w:type="dxa"/>
          </w:tcPr>
          <w:p w14:paraId="22B17FCF" w14:textId="77777777" w:rsidR="0097469C" w:rsidRPr="00C77CAD" w:rsidRDefault="0097469C" w:rsidP="00A36C2B">
            <w:pPr>
              <w:spacing w:after="0"/>
              <w:jc w:val="right"/>
              <w:rPr>
                <w:rFonts w:cstheme="minorHAnsi"/>
                <w:sz w:val="16"/>
                <w:szCs w:val="16"/>
              </w:rPr>
            </w:pPr>
            <w:r w:rsidRPr="00C77CAD">
              <w:rPr>
                <w:rFonts w:cstheme="minorHAnsi"/>
                <w:sz w:val="16"/>
                <w:szCs w:val="16"/>
              </w:rPr>
              <w:t>4</w:t>
            </w:r>
          </w:p>
        </w:tc>
      </w:tr>
      <w:tr w:rsidR="0097469C" w:rsidRPr="00C77CAD" w14:paraId="1E900211" w14:textId="77777777" w:rsidTr="00A36C2B">
        <w:tc>
          <w:tcPr>
            <w:tcW w:w="1838" w:type="dxa"/>
            <w:vAlign w:val="center"/>
          </w:tcPr>
          <w:p w14:paraId="04F339EC" w14:textId="77777777" w:rsidR="0097469C" w:rsidRPr="00C77CAD" w:rsidRDefault="0097469C" w:rsidP="00A36C2B">
            <w:pPr>
              <w:spacing w:after="0"/>
              <w:rPr>
                <w:rFonts w:cstheme="minorHAnsi"/>
                <w:sz w:val="16"/>
                <w:szCs w:val="16"/>
              </w:rPr>
            </w:pPr>
            <w:r>
              <w:rPr>
                <w:rFonts w:cstheme="minorHAnsi"/>
                <w:color w:val="000000"/>
                <w:sz w:val="16"/>
                <w:szCs w:val="16"/>
              </w:rPr>
              <w:t>B7</w:t>
            </w:r>
          </w:p>
        </w:tc>
        <w:tc>
          <w:tcPr>
            <w:tcW w:w="1276" w:type="dxa"/>
          </w:tcPr>
          <w:p w14:paraId="0201CB16"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c>
          <w:tcPr>
            <w:tcW w:w="1559" w:type="dxa"/>
          </w:tcPr>
          <w:p w14:paraId="19D8AEE3"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c>
          <w:tcPr>
            <w:tcW w:w="1418" w:type="dxa"/>
          </w:tcPr>
          <w:p w14:paraId="28B9EE2B" w14:textId="77777777" w:rsidR="0097469C" w:rsidRPr="00C77CAD" w:rsidRDefault="0097469C" w:rsidP="00A36C2B">
            <w:pPr>
              <w:spacing w:after="0"/>
              <w:jc w:val="right"/>
              <w:rPr>
                <w:rFonts w:cstheme="minorHAnsi"/>
                <w:sz w:val="16"/>
                <w:szCs w:val="16"/>
              </w:rPr>
            </w:pPr>
            <w:r w:rsidRPr="00C77CAD">
              <w:rPr>
                <w:rFonts w:cstheme="minorHAnsi"/>
                <w:sz w:val="16"/>
                <w:szCs w:val="16"/>
              </w:rPr>
              <w:t>4</w:t>
            </w:r>
          </w:p>
        </w:tc>
        <w:tc>
          <w:tcPr>
            <w:tcW w:w="1701" w:type="dxa"/>
          </w:tcPr>
          <w:p w14:paraId="7FF2BED6" w14:textId="77777777" w:rsidR="0097469C" w:rsidRPr="00C77CAD" w:rsidRDefault="0097469C" w:rsidP="00A36C2B">
            <w:pPr>
              <w:spacing w:after="0"/>
              <w:jc w:val="right"/>
              <w:rPr>
                <w:rFonts w:cstheme="minorHAnsi"/>
                <w:sz w:val="16"/>
                <w:szCs w:val="16"/>
              </w:rPr>
            </w:pPr>
            <w:r w:rsidRPr="00C77CAD">
              <w:rPr>
                <w:rFonts w:cstheme="minorHAnsi"/>
                <w:sz w:val="16"/>
                <w:szCs w:val="16"/>
              </w:rPr>
              <w:t>4</w:t>
            </w:r>
          </w:p>
        </w:tc>
      </w:tr>
      <w:tr w:rsidR="0097469C" w:rsidRPr="00C77CAD" w14:paraId="68CF14AE" w14:textId="77777777" w:rsidTr="00A36C2B">
        <w:tc>
          <w:tcPr>
            <w:tcW w:w="1838" w:type="dxa"/>
          </w:tcPr>
          <w:p w14:paraId="15AC166D" w14:textId="77777777" w:rsidR="0097469C" w:rsidRPr="00C77CAD" w:rsidRDefault="0097469C" w:rsidP="00A36C2B">
            <w:pPr>
              <w:spacing w:after="0"/>
              <w:rPr>
                <w:rFonts w:cstheme="minorHAnsi"/>
                <w:sz w:val="16"/>
                <w:szCs w:val="16"/>
              </w:rPr>
            </w:pPr>
            <w:r w:rsidRPr="00C77CAD">
              <w:rPr>
                <w:rFonts w:cstheme="minorHAnsi"/>
                <w:sz w:val="16"/>
                <w:szCs w:val="16"/>
              </w:rPr>
              <w:t>Solar Zenith Angle</w:t>
            </w:r>
          </w:p>
        </w:tc>
        <w:tc>
          <w:tcPr>
            <w:tcW w:w="1276" w:type="dxa"/>
          </w:tcPr>
          <w:p w14:paraId="05E51BAF" w14:textId="77777777" w:rsidR="0097469C" w:rsidRPr="00C77CAD" w:rsidRDefault="0097469C" w:rsidP="00A36C2B">
            <w:pPr>
              <w:pStyle w:val="Default"/>
              <w:jc w:val="right"/>
              <w:rPr>
                <w:rFonts w:asciiTheme="minorHAnsi" w:hAnsiTheme="minorHAnsi" w:cstheme="minorHAnsi"/>
                <w:sz w:val="16"/>
                <w:szCs w:val="16"/>
              </w:rPr>
            </w:pPr>
            <w:r>
              <w:rPr>
                <w:rFonts w:asciiTheme="minorHAnsi" w:hAnsiTheme="minorHAnsi" w:cstheme="minorHAnsi"/>
                <w:sz w:val="16"/>
                <w:szCs w:val="16"/>
              </w:rPr>
              <w:t>0</w:t>
            </w:r>
          </w:p>
        </w:tc>
        <w:tc>
          <w:tcPr>
            <w:tcW w:w="1559" w:type="dxa"/>
          </w:tcPr>
          <w:p w14:paraId="4163B203" w14:textId="77777777" w:rsidR="0097469C" w:rsidRPr="00C77CAD" w:rsidRDefault="0097469C" w:rsidP="00A36C2B">
            <w:pPr>
              <w:spacing w:after="0"/>
              <w:jc w:val="right"/>
              <w:rPr>
                <w:rFonts w:cstheme="minorHAnsi"/>
                <w:sz w:val="16"/>
                <w:szCs w:val="16"/>
              </w:rPr>
            </w:pPr>
            <w:r w:rsidRPr="00C77CAD">
              <w:rPr>
                <w:rFonts w:cstheme="minorHAnsi"/>
                <w:sz w:val="16"/>
                <w:szCs w:val="16"/>
              </w:rPr>
              <w:t>0</w:t>
            </w:r>
          </w:p>
        </w:tc>
        <w:tc>
          <w:tcPr>
            <w:tcW w:w="1418" w:type="dxa"/>
          </w:tcPr>
          <w:p w14:paraId="28B0E1BA" w14:textId="77777777" w:rsidR="0097469C" w:rsidRPr="00C77CAD" w:rsidRDefault="0097469C" w:rsidP="00A36C2B">
            <w:pPr>
              <w:pStyle w:val="Default"/>
              <w:jc w:val="right"/>
              <w:rPr>
                <w:rFonts w:asciiTheme="minorHAnsi" w:hAnsiTheme="minorHAnsi" w:cstheme="minorHAnsi"/>
                <w:sz w:val="16"/>
                <w:szCs w:val="16"/>
              </w:rPr>
            </w:pPr>
            <w:r>
              <w:rPr>
                <w:rFonts w:asciiTheme="minorHAnsi" w:hAnsiTheme="minorHAnsi" w:cstheme="minorHAnsi"/>
                <w:sz w:val="16"/>
                <w:szCs w:val="16"/>
              </w:rPr>
              <w:t>10</w:t>
            </w:r>
          </w:p>
        </w:tc>
        <w:tc>
          <w:tcPr>
            <w:tcW w:w="1701" w:type="dxa"/>
          </w:tcPr>
          <w:p w14:paraId="24D05EBC" w14:textId="77777777" w:rsidR="0097469C" w:rsidRPr="00C77CAD" w:rsidRDefault="0097469C" w:rsidP="00A36C2B">
            <w:pPr>
              <w:spacing w:after="0"/>
              <w:jc w:val="right"/>
              <w:rPr>
                <w:rFonts w:cstheme="minorHAnsi"/>
                <w:sz w:val="16"/>
                <w:szCs w:val="16"/>
              </w:rPr>
            </w:pPr>
            <w:r w:rsidRPr="00C77CAD">
              <w:rPr>
                <w:rFonts w:cstheme="minorHAnsi"/>
                <w:sz w:val="16"/>
                <w:szCs w:val="16"/>
              </w:rPr>
              <w:t>0</w:t>
            </w:r>
          </w:p>
        </w:tc>
      </w:tr>
      <w:tr w:rsidR="0097469C" w:rsidRPr="00C77CAD" w14:paraId="11BAD752" w14:textId="77777777" w:rsidTr="00A36C2B">
        <w:tc>
          <w:tcPr>
            <w:tcW w:w="1838" w:type="dxa"/>
          </w:tcPr>
          <w:p w14:paraId="6B5954DD" w14:textId="77777777" w:rsidR="0097469C" w:rsidRPr="00C77CAD" w:rsidRDefault="0097469C" w:rsidP="00A36C2B">
            <w:pPr>
              <w:spacing w:after="0"/>
              <w:rPr>
                <w:rFonts w:cstheme="minorHAnsi"/>
                <w:sz w:val="16"/>
                <w:szCs w:val="16"/>
              </w:rPr>
            </w:pPr>
            <w:r w:rsidRPr="00C77CAD">
              <w:rPr>
                <w:rFonts w:cstheme="minorHAnsi"/>
                <w:sz w:val="16"/>
                <w:szCs w:val="16"/>
              </w:rPr>
              <w:t>View Zenith Angle</w:t>
            </w:r>
          </w:p>
        </w:tc>
        <w:tc>
          <w:tcPr>
            <w:tcW w:w="1276" w:type="dxa"/>
          </w:tcPr>
          <w:p w14:paraId="5D199393" w14:textId="77777777" w:rsidR="0097469C" w:rsidRPr="00C77CAD" w:rsidRDefault="0097469C" w:rsidP="00A36C2B">
            <w:pPr>
              <w:pStyle w:val="Default"/>
              <w:jc w:val="right"/>
              <w:rPr>
                <w:rFonts w:asciiTheme="minorHAnsi" w:hAnsiTheme="minorHAnsi" w:cstheme="minorHAnsi"/>
                <w:sz w:val="16"/>
                <w:szCs w:val="16"/>
              </w:rPr>
            </w:pPr>
            <w:r>
              <w:rPr>
                <w:rFonts w:asciiTheme="minorHAnsi" w:hAnsiTheme="minorHAnsi" w:cstheme="minorHAnsi"/>
                <w:sz w:val="16"/>
                <w:szCs w:val="16"/>
              </w:rPr>
              <w:t>0</w:t>
            </w:r>
          </w:p>
        </w:tc>
        <w:tc>
          <w:tcPr>
            <w:tcW w:w="1559" w:type="dxa"/>
          </w:tcPr>
          <w:p w14:paraId="393F60D2" w14:textId="77777777" w:rsidR="0097469C" w:rsidRPr="00C77CAD" w:rsidRDefault="0097469C" w:rsidP="00A36C2B">
            <w:pPr>
              <w:spacing w:after="0"/>
              <w:jc w:val="right"/>
              <w:rPr>
                <w:rFonts w:cstheme="minorHAnsi"/>
                <w:sz w:val="16"/>
                <w:szCs w:val="16"/>
              </w:rPr>
            </w:pPr>
            <w:r w:rsidRPr="00C77CAD">
              <w:rPr>
                <w:rFonts w:cstheme="minorHAnsi"/>
                <w:sz w:val="16"/>
                <w:szCs w:val="16"/>
              </w:rPr>
              <w:t>0</w:t>
            </w:r>
          </w:p>
        </w:tc>
        <w:tc>
          <w:tcPr>
            <w:tcW w:w="1418" w:type="dxa"/>
          </w:tcPr>
          <w:p w14:paraId="4F7219C7" w14:textId="77777777" w:rsidR="0097469C" w:rsidRPr="00C77CAD" w:rsidRDefault="0097469C" w:rsidP="00A36C2B">
            <w:pPr>
              <w:spacing w:after="0"/>
              <w:jc w:val="right"/>
              <w:rPr>
                <w:rFonts w:cstheme="minorHAnsi"/>
                <w:sz w:val="16"/>
                <w:szCs w:val="16"/>
              </w:rPr>
            </w:pPr>
            <w:r>
              <w:rPr>
                <w:rFonts w:cstheme="minorHAnsi"/>
                <w:sz w:val="16"/>
                <w:szCs w:val="16"/>
              </w:rPr>
              <w:t>10</w:t>
            </w:r>
          </w:p>
        </w:tc>
        <w:tc>
          <w:tcPr>
            <w:tcW w:w="1701" w:type="dxa"/>
          </w:tcPr>
          <w:p w14:paraId="6753B7B0" w14:textId="77777777" w:rsidR="0097469C" w:rsidRPr="00C77CAD" w:rsidRDefault="0097469C" w:rsidP="00A36C2B">
            <w:pPr>
              <w:spacing w:after="0"/>
              <w:jc w:val="right"/>
              <w:rPr>
                <w:rFonts w:cstheme="minorHAnsi"/>
                <w:sz w:val="16"/>
                <w:szCs w:val="16"/>
              </w:rPr>
            </w:pPr>
            <w:r w:rsidRPr="00C77CAD">
              <w:rPr>
                <w:rFonts w:cstheme="minorHAnsi"/>
                <w:sz w:val="16"/>
                <w:szCs w:val="16"/>
              </w:rPr>
              <w:t>0</w:t>
            </w:r>
          </w:p>
        </w:tc>
      </w:tr>
      <w:tr w:rsidR="0097469C" w:rsidRPr="00C77CAD" w14:paraId="2BF7D0C7" w14:textId="77777777" w:rsidTr="00A36C2B">
        <w:tc>
          <w:tcPr>
            <w:tcW w:w="1838" w:type="dxa"/>
          </w:tcPr>
          <w:p w14:paraId="47E32C58" w14:textId="77777777" w:rsidR="0097469C" w:rsidRPr="00C77CAD" w:rsidRDefault="0097469C" w:rsidP="00A36C2B">
            <w:pPr>
              <w:spacing w:after="0"/>
              <w:rPr>
                <w:rFonts w:cstheme="minorHAnsi"/>
                <w:sz w:val="16"/>
                <w:szCs w:val="16"/>
              </w:rPr>
            </w:pPr>
            <w:r w:rsidRPr="00C77CAD">
              <w:rPr>
                <w:rFonts w:cstheme="minorHAnsi"/>
                <w:sz w:val="16"/>
                <w:szCs w:val="16"/>
              </w:rPr>
              <w:t>Relative Azimuth Angle</w:t>
            </w:r>
          </w:p>
        </w:tc>
        <w:tc>
          <w:tcPr>
            <w:tcW w:w="1276" w:type="dxa"/>
          </w:tcPr>
          <w:p w14:paraId="712917B7" w14:textId="77777777" w:rsidR="0097469C" w:rsidRPr="00C77CAD" w:rsidRDefault="0097469C" w:rsidP="00A36C2B">
            <w:pPr>
              <w:spacing w:after="0"/>
              <w:jc w:val="right"/>
              <w:rPr>
                <w:rFonts w:cstheme="minorHAnsi"/>
                <w:sz w:val="16"/>
                <w:szCs w:val="16"/>
              </w:rPr>
            </w:pPr>
            <w:r w:rsidRPr="00C77CAD">
              <w:rPr>
                <w:rFonts w:cstheme="minorHAnsi"/>
                <w:sz w:val="16"/>
                <w:szCs w:val="16"/>
              </w:rPr>
              <w:t>0</w:t>
            </w:r>
          </w:p>
        </w:tc>
        <w:tc>
          <w:tcPr>
            <w:tcW w:w="1559" w:type="dxa"/>
          </w:tcPr>
          <w:p w14:paraId="507FA8F6" w14:textId="77777777" w:rsidR="0097469C" w:rsidRPr="00C77CAD" w:rsidRDefault="0097469C" w:rsidP="00A36C2B">
            <w:pPr>
              <w:spacing w:after="0"/>
              <w:jc w:val="right"/>
              <w:rPr>
                <w:rFonts w:cstheme="minorHAnsi"/>
                <w:sz w:val="16"/>
                <w:szCs w:val="16"/>
              </w:rPr>
            </w:pPr>
            <w:r w:rsidRPr="00C77CAD">
              <w:rPr>
                <w:rFonts w:cstheme="minorHAnsi"/>
                <w:sz w:val="16"/>
                <w:szCs w:val="16"/>
              </w:rPr>
              <w:t>0</w:t>
            </w:r>
          </w:p>
        </w:tc>
        <w:tc>
          <w:tcPr>
            <w:tcW w:w="1418" w:type="dxa"/>
          </w:tcPr>
          <w:p w14:paraId="4C81CB58" w14:textId="77777777" w:rsidR="0097469C" w:rsidRPr="00C77CAD" w:rsidRDefault="0097469C" w:rsidP="00A36C2B">
            <w:pPr>
              <w:spacing w:after="0"/>
              <w:jc w:val="right"/>
              <w:rPr>
                <w:rFonts w:cstheme="minorHAnsi"/>
                <w:sz w:val="16"/>
                <w:szCs w:val="16"/>
              </w:rPr>
            </w:pPr>
            <w:r w:rsidRPr="00C77CAD">
              <w:rPr>
                <w:rFonts w:cstheme="minorHAnsi"/>
                <w:sz w:val="16"/>
                <w:szCs w:val="16"/>
              </w:rPr>
              <w:t>0</w:t>
            </w:r>
          </w:p>
        </w:tc>
        <w:tc>
          <w:tcPr>
            <w:tcW w:w="1701" w:type="dxa"/>
          </w:tcPr>
          <w:p w14:paraId="2A62D0FA" w14:textId="77777777" w:rsidR="0097469C" w:rsidRPr="00C77CAD" w:rsidRDefault="0097469C" w:rsidP="00A36C2B">
            <w:pPr>
              <w:spacing w:after="0"/>
              <w:jc w:val="right"/>
              <w:rPr>
                <w:rFonts w:cstheme="minorHAnsi"/>
                <w:sz w:val="16"/>
                <w:szCs w:val="16"/>
              </w:rPr>
            </w:pPr>
            <w:r w:rsidRPr="00C77CAD">
              <w:rPr>
                <w:rFonts w:cstheme="minorHAnsi"/>
                <w:sz w:val="16"/>
                <w:szCs w:val="16"/>
              </w:rPr>
              <w:t>0</w:t>
            </w:r>
          </w:p>
        </w:tc>
      </w:tr>
    </w:tbl>
    <w:p w14:paraId="5D11207B" w14:textId="77777777" w:rsidR="0097469C" w:rsidRDefault="0097469C" w:rsidP="0097469C"/>
    <w:p w14:paraId="751805BE" w14:textId="77777777" w:rsidR="0097469C" w:rsidRDefault="0097469C" w:rsidP="0097469C"/>
    <w:p w14:paraId="35A13BEA" w14:textId="60197015" w:rsidR="0097469C" w:rsidRPr="004D7A9F" w:rsidRDefault="0097469C" w:rsidP="0097469C">
      <w:pPr>
        <w:pStyle w:val="Caption"/>
        <w:keepNext/>
        <w:rPr>
          <w:b w:val="0"/>
          <w:bCs w:val="0"/>
          <w:sz w:val="22"/>
          <w:szCs w:val="22"/>
          <w:rPrChange w:id="1539" w:author="Fernandes, Richard (he, him, his | il, le, lui)" w:date="2023-07-14T16:58:00Z">
            <w:rPr/>
          </w:rPrChange>
        </w:rPr>
      </w:pPr>
      <w:bookmarkStart w:id="1540" w:name="_Ref18586853"/>
      <w:r w:rsidRPr="004D7A9F">
        <w:rPr>
          <w:b w:val="0"/>
          <w:bCs w:val="0"/>
          <w:sz w:val="22"/>
          <w:szCs w:val="22"/>
          <w:rPrChange w:id="1541" w:author="Fernandes, Richard (he, him, his | il, le, lui)" w:date="2023-07-14T16:58:00Z">
            <w:rPr/>
          </w:rPrChange>
        </w:rPr>
        <w:t xml:space="preserve">Table </w:t>
      </w:r>
      <w:r w:rsidRPr="004D7A9F">
        <w:rPr>
          <w:b w:val="0"/>
          <w:bCs w:val="0"/>
          <w:noProof/>
          <w:sz w:val="22"/>
          <w:szCs w:val="22"/>
          <w:rPrChange w:id="1542" w:author="Fernandes, Richard (he, him, his | il, le, lui)" w:date="2023-07-14T16:58:00Z">
            <w:rPr>
              <w:noProof/>
            </w:rPr>
          </w:rPrChange>
        </w:rPr>
        <w:fldChar w:fldCharType="begin"/>
      </w:r>
      <w:r w:rsidRPr="004D7A9F">
        <w:rPr>
          <w:b w:val="0"/>
          <w:bCs w:val="0"/>
          <w:noProof/>
          <w:sz w:val="22"/>
          <w:szCs w:val="22"/>
          <w:rPrChange w:id="1543" w:author="Fernandes, Richard (he, him, his | il, le, lui)" w:date="2023-07-14T16:58:00Z">
            <w:rPr>
              <w:noProof/>
            </w:rPr>
          </w:rPrChange>
        </w:rPr>
        <w:instrText xml:space="preserve"> SEQ Table \* ARABIC </w:instrText>
      </w:r>
      <w:r w:rsidRPr="004D7A9F">
        <w:rPr>
          <w:b w:val="0"/>
          <w:bCs w:val="0"/>
          <w:noProof/>
          <w:sz w:val="22"/>
          <w:szCs w:val="22"/>
          <w:rPrChange w:id="1544" w:author="Fernandes, Richard (he, him, his | il, le, lui)" w:date="2023-07-14T16:58:00Z">
            <w:rPr>
              <w:noProof/>
            </w:rPr>
          </w:rPrChange>
        </w:rPr>
        <w:fldChar w:fldCharType="separate"/>
      </w:r>
      <w:ins w:id="1545" w:author="Fernandes, Richard (he, him, his | il, le, lui)" w:date="2023-07-14T17:36:00Z">
        <w:r w:rsidR="00DD40B0">
          <w:rPr>
            <w:b w:val="0"/>
            <w:bCs w:val="0"/>
            <w:noProof/>
            <w:sz w:val="22"/>
            <w:szCs w:val="22"/>
          </w:rPr>
          <w:t>9</w:t>
        </w:r>
      </w:ins>
      <w:del w:id="1546" w:author="Fernandes, Richard (he, him, his | il, le, lui)" w:date="2023-07-14T17:08:00Z">
        <w:r w:rsidRPr="004D7A9F" w:rsidDel="007D13D1">
          <w:rPr>
            <w:b w:val="0"/>
            <w:bCs w:val="0"/>
            <w:noProof/>
            <w:sz w:val="22"/>
            <w:szCs w:val="22"/>
            <w:rPrChange w:id="1547" w:author="Fernandes, Richard (he, him, his | il, le, lui)" w:date="2023-07-14T16:58:00Z">
              <w:rPr>
                <w:noProof/>
              </w:rPr>
            </w:rPrChange>
          </w:rPr>
          <w:delText>9</w:delText>
        </w:r>
      </w:del>
      <w:r w:rsidRPr="004D7A9F">
        <w:rPr>
          <w:b w:val="0"/>
          <w:bCs w:val="0"/>
          <w:noProof/>
          <w:sz w:val="22"/>
          <w:szCs w:val="22"/>
          <w:rPrChange w:id="1548" w:author="Fernandes, Richard (he, him, his | il, le, lui)" w:date="2023-07-14T16:58:00Z">
            <w:rPr>
              <w:noProof/>
            </w:rPr>
          </w:rPrChange>
        </w:rPr>
        <w:fldChar w:fldCharType="end"/>
      </w:r>
      <w:bookmarkEnd w:id="1540"/>
      <w:r w:rsidRPr="004D7A9F">
        <w:rPr>
          <w:b w:val="0"/>
          <w:bCs w:val="0"/>
          <w:sz w:val="22"/>
          <w:szCs w:val="22"/>
          <w:rPrChange w:id="1549" w:author="Fernandes, Richard (he, him, his | il, le, lui)" w:date="2023-07-14T16:58:00Z">
            <w:rPr/>
          </w:rPrChange>
        </w:rPr>
        <w:t>.  Input noise specification for simple and complex terrain for Sentinel 2A and 2B</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276"/>
        <w:gridCol w:w="1559"/>
        <w:gridCol w:w="1418"/>
        <w:gridCol w:w="1701"/>
      </w:tblGrid>
      <w:tr w:rsidR="0097469C" w:rsidRPr="00C77CAD" w14:paraId="301E8E93" w14:textId="77777777" w:rsidTr="00A36C2B">
        <w:tc>
          <w:tcPr>
            <w:tcW w:w="1838" w:type="dxa"/>
          </w:tcPr>
          <w:p w14:paraId="05845D73" w14:textId="77777777" w:rsidR="0097469C" w:rsidRPr="00C77CAD" w:rsidRDefault="0097469C" w:rsidP="00A36C2B">
            <w:pPr>
              <w:spacing w:after="0"/>
              <w:jc w:val="center"/>
              <w:rPr>
                <w:rFonts w:cstheme="minorHAnsi"/>
                <w:sz w:val="16"/>
                <w:szCs w:val="16"/>
              </w:rPr>
            </w:pPr>
            <w:r w:rsidRPr="00C77CAD">
              <w:rPr>
                <w:rFonts w:cstheme="minorHAnsi"/>
                <w:sz w:val="16"/>
                <w:szCs w:val="16"/>
              </w:rPr>
              <w:t>Input</w:t>
            </w:r>
          </w:p>
        </w:tc>
        <w:tc>
          <w:tcPr>
            <w:tcW w:w="2835" w:type="dxa"/>
            <w:gridSpan w:val="2"/>
          </w:tcPr>
          <w:p w14:paraId="4201A54C" w14:textId="77777777" w:rsidR="0097469C" w:rsidRPr="00C77CAD" w:rsidRDefault="0097469C" w:rsidP="00A36C2B">
            <w:pPr>
              <w:spacing w:after="0"/>
              <w:jc w:val="center"/>
              <w:rPr>
                <w:rFonts w:cstheme="minorHAnsi"/>
                <w:sz w:val="16"/>
                <w:szCs w:val="16"/>
              </w:rPr>
            </w:pPr>
            <w:r w:rsidRPr="00C77CAD">
              <w:rPr>
                <w:rFonts w:cstheme="minorHAnsi"/>
                <w:sz w:val="16"/>
                <w:szCs w:val="16"/>
              </w:rPr>
              <w:t>Simple Terrain</w:t>
            </w:r>
          </w:p>
        </w:tc>
        <w:tc>
          <w:tcPr>
            <w:tcW w:w="3119" w:type="dxa"/>
            <w:gridSpan w:val="2"/>
          </w:tcPr>
          <w:p w14:paraId="542F2801" w14:textId="77777777" w:rsidR="0097469C" w:rsidRPr="00C77CAD" w:rsidRDefault="0097469C" w:rsidP="00A36C2B">
            <w:pPr>
              <w:spacing w:after="0"/>
              <w:jc w:val="center"/>
              <w:rPr>
                <w:rFonts w:cstheme="minorHAnsi"/>
                <w:sz w:val="16"/>
                <w:szCs w:val="16"/>
              </w:rPr>
            </w:pPr>
            <w:r w:rsidRPr="00C77CAD">
              <w:rPr>
                <w:rFonts w:cstheme="minorHAnsi"/>
                <w:sz w:val="16"/>
                <w:szCs w:val="16"/>
              </w:rPr>
              <w:t>Complex Terrain</w:t>
            </w:r>
          </w:p>
        </w:tc>
      </w:tr>
      <w:tr w:rsidR="0097469C" w:rsidRPr="00C77CAD" w14:paraId="3E606274" w14:textId="77777777" w:rsidTr="00A36C2B">
        <w:tc>
          <w:tcPr>
            <w:tcW w:w="1838" w:type="dxa"/>
            <w:vMerge w:val="restart"/>
          </w:tcPr>
          <w:p w14:paraId="1F505992" w14:textId="77777777" w:rsidR="0097469C" w:rsidRPr="00C77CAD" w:rsidRDefault="0097469C" w:rsidP="00A36C2B">
            <w:pPr>
              <w:spacing w:after="0"/>
              <w:jc w:val="center"/>
              <w:rPr>
                <w:rFonts w:cstheme="minorHAnsi"/>
                <w:sz w:val="16"/>
                <w:szCs w:val="16"/>
              </w:rPr>
            </w:pPr>
          </w:p>
        </w:tc>
        <w:tc>
          <w:tcPr>
            <w:tcW w:w="1276" w:type="dxa"/>
          </w:tcPr>
          <w:p w14:paraId="68890A68" w14:textId="77777777" w:rsidR="0097469C" w:rsidRPr="00C77CAD" w:rsidRDefault="0097469C" w:rsidP="00A36C2B">
            <w:pPr>
              <w:spacing w:after="0"/>
              <w:jc w:val="center"/>
              <w:rPr>
                <w:rFonts w:cstheme="minorHAnsi"/>
                <w:sz w:val="16"/>
                <w:szCs w:val="16"/>
              </w:rPr>
            </w:pPr>
            <w:r w:rsidRPr="00C77CAD">
              <w:rPr>
                <w:rFonts w:cstheme="minorHAnsi"/>
                <w:sz w:val="16"/>
                <w:szCs w:val="16"/>
              </w:rPr>
              <w:t>Additive Noise</w:t>
            </w:r>
          </w:p>
        </w:tc>
        <w:tc>
          <w:tcPr>
            <w:tcW w:w="1559" w:type="dxa"/>
          </w:tcPr>
          <w:p w14:paraId="6C6125D9" w14:textId="77777777" w:rsidR="0097469C" w:rsidRPr="00C77CAD" w:rsidRDefault="0097469C" w:rsidP="00A36C2B">
            <w:pPr>
              <w:spacing w:after="0"/>
              <w:jc w:val="center"/>
              <w:rPr>
                <w:rFonts w:cstheme="minorHAnsi"/>
                <w:sz w:val="16"/>
                <w:szCs w:val="16"/>
              </w:rPr>
            </w:pPr>
            <w:r w:rsidRPr="00C77CAD">
              <w:rPr>
                <w:rFonts w:cstheme="minorHAnsi"/>
                <w:sz w:val="16"/>
                <w:szCs w:val="16"/>
              </w:rPr>
              <w:t>Multiplicative Noise</w:t>
            </w:r>
          </w:p>
        </w:tc>
        <w:tc>
          <w:tcPr>
            <w:tcW w:w="1418" w:type="dxa"/>
          </w:tcPr>
          <w:p w14:paraId="65F5EF83" w14:textId="77777777" w:rsidR="0097469C" w:rsidRPr="00C77CAD" w:rsidRDefault="0097469C" w:rsidP="00A36C2B">
            <w:pPr>
              <w:spacing w:after="0"/>
              <w:jc w:val="center"/>
              <w:rPr>
                <w:rFonts w:cstheme="minorHAnsi"/>
                <w:sz w:val="16"/>
                <w:szCs w:val="16"/>
              </w:rPr>
            </w:pPr>
            <w:r w:rsidRPr="00C77CAD">
              <w:rPr>
                <w:rFonts w:cstheme="minorHAnsi"/>
                <w:sz w:val="16"/>
                <w:szCs w:val="16"/>
              </w:rPr>
              <w:t>Additive Noise</w:t>
            </w:r>
          </w:p>
        </w:tc>
        <w:tc>
          <w:tcPr>
            <w:tcW w:w="1701" w:type="dxa"/>
          </w:tcPr>
          <w:p w14:paraId="26F27432" w14:textId="77777777" w:rsidR="0097469C" w:rsidRPr="00C77CAD" w:rsidRDefault="0097469C" w:rsidP="00A36C2B">
            <w:pPr>
              <w:spacing w:after="0"/>
              <w:jc w:val="center"/>
              <w:rPr>
                <w:rFonts w:cstheme="minorHAnsi"/>
                <w:sz w:val="16"/>
                <w:szCs w:val="16"/>
              </w:rPr>
            </w:pPr>
            <w:r w:rsidRPr="00C77CAD">
              <w:rPr>
                <w:rFonts w:cstheme="minorHAnsi"/>
                <w:sz w:val="16"/>
                <w:szCs w:val="16"/>
              </w:rPr>
              <w:t>Multiplicative Noise</w:t>
            </w:r>
          </w:p>
        </w:tc>
      </w:tr>
      <w:tr w:rsidR="0097469C" w:rsidRPr="00C77CAD" w14:paraId="6DE0FFAC" w14:textId="77777777" w:rsidTr="00A36C2B">
        <w:tc>
          <w:tcPr>
            <w:tcW w:w="1838" w:type="dxa"/>
            <w:vMerge/>
          </w:tcPr>
          <w:p w14:paraId="12ADD023" w14:textId="77777777" w:rsidR="0097469C" w:rsidRPr="00C77CAD" w:rsidRDefault="0097469C" w:rsidP="00A36C2B">
            <w:pPr>
              <w:spacing w:after="0"/>
              <w:jc w:val="center"/>
              <w:rPr>
                <w:rFonts w:cstheme="minorHAnsi"/>
                <w:sz w:val="16"/>
                <w:szCs w:val="16"/>
              </w:rPr>
            </w:pPr>
          </w:p>
        </w:tc>
        <w:tc>
          <w:tcPr>
            <w:tcW w:w="1276" w:type="dxa"/>
          </w:tcPr>
          <w:p w14:paraId="311699F2" w14:textId="77777777" w:rsidR="0097469C" w:rsidRPr="00C77CAD" w:rsidRDefault="0097469C" w:rsidP="00A36C2B">
            <w:pPr>
              <w:spacing w:after="0"/>
              <w:jc w:val="center"/>
              <w:rPr>
                <w:rFonts w:cstheme="minorHAnsi"/>
                <w:sz w:val="16"/>
                <w:szCs w:val="16"/>
              </w:rPr>
            </w:pPr>
            <w:r w:rsidRPr="00C77CAD">
              <w:rPr>
                <w:rFonts w:cstheme="minorHAnsi"/>
                <w:sz w:val="16"/>
                <w:szCs w:val="16"/>
              </w:rPr>
              <w:t>%</w:t>
            </w:r>
            <w:proofErr w:type="spellStart"/>
            <w:r w:rsidRPr="00C77CAD">
              <w:rPr>
                <w:rFonts w:cstheme="minorHAnsi"/>
                <w:sz w:val="16"/>
                <w:szCs w:val="16"/>
              </w:rPr>
              <w:t>refl</w:t>
            </w:r>
            <w:proofErr w:type="spellEnd"/>
            <w:r w:rsidRPr="00C77CAD">
              <w:rPr>
                <w:rFonts w:cstheme="minorHAnsi"/>
                <w:sz w:val="16"/>
                <w:szCs w:val="16"/>
              </w:rPr>
              <w:t xml:space="preserve"> or °</w:t>
            </w:r>
          </w:p>
        </w:tc>
        <w:tc>
          <w:tcPr>
            <w:tcW w:w="1559" w:type="dxa"/>
          </w:tcPr>
          <w:p w14:paraId="4B1C9A7A" w14:textId="77777777" w:rsidR="0097469C" w:rsidRPr="00C77CAD" w:rsidRDefault="0097469C" w:rsidP="00A36C2B">
            <w:pPr>
              <w:spacing w:after="0"/>
              <w:jc w:val="center"/>
              <w:rPr>
                <w:rFonts w:cstheme="minorHAnsi"/>
                <w:sz w:val="16"/>
                <w:szCs w:val="16"/>
              </w:rPr>
            </w:pPr>
            <w:r w:rsidRPr="00C77CAD">
              <w:rPr>
                <w:rFonts w:cstheme="minorHAnsi"/>
                <w:sz w:val="16"/>
                <w:szCs w:val="16"/>
              </w:rPr>
              <w:t>%</w:t>
            </w:r>
          </w:p>
        </w:tc>
        <w:tc>
          <w:tcPr>
            <w:tcW w:w="1418" w:type="dxa"/>
          </w:tcPr>
          <w:p w14:paraId="235F11B0" w14:textId="77777777" w:rsidR="0097469C" w:rsidRPr="00C77CAD" w:rsidRDefault="0097469C" w:rsidP="00A36C2B">
            <w:pPr>
              <w:spacing w:after="0"/>
              <w:jc w:val="center"/>
              <w:rPr>
                <w:rFonts w:cstheme="minorHAnsi"/>
                <w:sz w:val="16"/>
                <w:szCs w:val="16"/>
              </w:rPr>
            </w:pPr>
            <w:r w:rsidRPr="00C77CAD">
              <w:rPr>
                <w:rFonts w:cstheme="minorHAnsi"/>
                <w:sz w:val="16"/>
                <w:szCs w:val="16"/>
              </w:rPr>
              <w:t>%</w:t>
            </w:r>
            <w:proofErr w:type="spellStart"/>
            <w:r w:rsidRPr="00C77CAD">
              <w:rPr>
                <w:rFonts w:cstheme="minorHAnsi"/>
                <w:sz w:val="16"/>
                <w:szCs w:val="16"/>
              </w:rPr>
              <w:t>refl</w:t>
            </w:r>
            <w:proofErr w:type="spellEnd"/>
            <w:r w:rsidRPr="00C77CAD">
              <w:rPr>
                <w:rFonts w:cstheme="minorHAnsi"/>
                <w:sz w:val="16"/>
                <w:szCs w:val="16"/>
              </w:rPr>
              <w:t xml:space="preserve"> or °</w:t>
            </w:r>
          </w:p>
        </w:tc>
        <w:tc>
          <w:tcPr>
            <w:tcW w:w="1701" w:type="dxa"/>
          </w:tcPr>
          <w:p w14:paraId="11365ED6" w14:textId="77777777" w:rsidR="0097469C" w:rsidRPr="00C77CAD" w:rsidRDefault="0097469C" w:rsidP="00A36C2B">
            <w:pPr>
              <w:spacing w:after="0"/>
              <w:jc w:val="center"/>
              <w:rPr>
                <w:rFonts w:cstheme="minorHAnsi"/>
                <w:sz w:val="16"/>
                <w:szCs w:val="16"/>
              </w:rPr>
            </w:pPr>
            <w:r w:rsidRPr="00C77CAD">
              <w:rPr>
                <w:rFonts w:cstheme="minorHAnsi"/>
                <w:sz w:val="16"/>
                <w:szCs w:val="16"/>
              </w:rPr>
              <w:t>%</w:t>
            </w:r>
          </w:p>
        </w:tc>
      </w:tr>
      <w:tr w:rsidR="0097469C" w:rsidRPr="00C77CAD" w14:paraId="450D9274" w14:textId="77777777" w:rsidTr="00A36C2B">
        <w:tc>
          <w:tcPr>
            <w:tcW w:w="1838" w:type="dxa"/>
          </w:tcPr>
          <w:p w14:paraId="6BBD51B5" w14:textId="77777777" w:rsidR="0097469C" w:rsidRPr="00C77CAD" w:rsidRDefault="0097469C" w:rsidP="00A36C2B">
            <w:pPr>
              <w:spacing w:after="0"/>
              <w:rPr>
                <w:rFonts w:cstheme="minorHAnsi"/>
                <w:sz w:val="16"/>
                <w:szCs w:val="16"/>
              </w:rPr>
            </w:pPr>
            <w:r w:rsidRPr="00C77CAD">
              <w:rPr>
                <w:rFonts w:cstheme="minorHAnsi"/>
                <w:sz w:val="16"/>
                <w:szCs w:val="16"/>
              </w:rPr>
              <w:t>B03</w:t>
            </w:r>
          </w:p>
        </w:tc>
        <w:tc>
          <w:tcPr>
            <w:tcW w:w="1276" w:type="dxa"/>
          </w:tcPr>
          <w:p w14:paraId="58F48011"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c>
          <w:tcPr>
            <w:tcW w:w="1559" w:type="dxa"/>
          </w:tcPr>
          <w:p w14:paraId="36E1FAFF"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c>
          <w:tcPr>
            <w:tcW w:w="1418" w:type="dxa"/>
          </w:tcPr>
          <w:p w14:paraId="1666D4EB" w14:textId="77777777" w:rsidR="0097469C" w:rsidRPr="00C77CAD" w:rsidRDefault="0097469C" w:rsidP="00A36C2B">
            <w:pPr>
              <w:spacing w:after="0"/>
              <w:jc w:val="right"/>
              <w:rPr>
                <w:rFonts w:cstheme="minorHAnsi"/>
                <w:sz w:val="16"/>
                <w:szCs w:val="16"/>
              </w:rPr>
            </w:pPr>
            <w:r w:rsidRPr="00C77CAD">
              <w:rPr>
                <w:rFonts w:cstheme="minorHAnsi"/>
                <w:sz w:val="16"/>
                <w:szCs w:val="16"/>
              </w:rPr>
              <w:t>3</w:t>
            </w:r>
          </w:p>
        </w:tc>
        <w:tc>
          <w:tcPr>
            <w:tcW w:w="1701" w:type="dxa"/>
          </w:tcPr>
          <w:p w14:paraId="0202EB67"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r>
      <w:tr w:rsidR="0097469C" w:rsidRPr="00C77CAD" w14:paraId="0F73F007" w14:textId="77777777" w:rsidTr="00A36C2B">
        <w:tc>
          <w:tcPr>
            <w:tcW w:w="1838" w:type="dxa"/>
          </w:tcPr>
          <w:p w14:paraId="34B84349" w14:textId="77777777" w:rsidR="0097469C" w:rsidRPr="00C77CAD" w:rsidRDefault="0097469C" w:rsidP="00A36C2B">
            <w:pPr>
              <w:spacing w:after="0"/>
              <w:rPr>
                <w:rFonts w:cstheme="minorHAnsi"/>
                <w:sz w:val="16"/>
                <w:szCs w:val="16"/>
              </w:rPr>
            </w:pPr>
            <w:r w:rsidRPr="00C77CAD">
              <w:rPr>
                <w:rFonts w:cstheme="minorHAnsi"/>
                <w:sz w:val="16"/>
                <w:szCs w:val="16"/>
              </w:rPr>
              <w:t>B04</w:t>
            </w:r>
          </w:p>
        </w:tc>
        <w:tc>
          <w:tcPr>
            <w:tcW w:w="1276" w:type="dxa"/>
          </w:tcPr>
          <w:p w14:paraId="1BFA1B84"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c>
          <w:tcPr>
            <w:tcW w:w="1559" w:type="dxa"/>
          </w:tcPr>
          <w:p w14:paraId="64FE622E"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c>
          <w:tcPr>
            <w:tcW w:w="1418" w:type="dxa"/>
          </w:tcPr>
          <w:p w14:paraId="0E0966A4" w14:textId="77777777" w:rsidR="0097469C" w:rsidRPr="00C77CAD" w:rsidRDefault="0097469C" w:rsidP="00A36C2B">
            <w:pPr>
              <w:spacing w:after="0"/>
              <w:jc w:val="right"/>
              <w:rPr>
                <w:rFonts w:cstheme="minorHAnsi"/>
                <w:sz w:val="16"/>
                <w:szCs w:val="16"/>
              </w:rPr>
            </w:pPr>
            <w:r w:rsidRPr="00C77CAD">
              <w:rPr>
                <w:rFonts w:cstheme="minorHAnsi"/>
                <w:sz w:val="16"/>
                <w:szCs w:val="16"/>
              </w:rPr>
              <w:t>3</w:t>
            </w:r>
          </w:p>
        </w:tc>
        <w:tc>
          <w:tcPr>
            <w:tcW w:w="1701" w:type="dxa"/>
          </w:tcPr>
          <w:p w14:paraId="19B35295"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r>
      <w:tr w:rsidR="0097469C" w:rsidRPr="00C77CAD" w14:paraId="682C7F4B" w14:textId="77777777" w:rsidTr="00A36C2B">
        <w:tc>
          <w:tcPr>
            <w:tcW w:w="1838" w:type="dxa"/>
          </w:tcPr>
          <w:p w14:paraId="6DCC0479" w14:textId="77777777" w:rsidR="0097469C" w:rsidRPr="00C77CAD" w:rsidRDefault="0097469C" w:rsidP="00A36C2B">
            <w:pPr>
              <w:spacing w:after="0"/>
              <w:rPr>
                <w:rFonts w:cstheme="minorHAnsi"/>
                <w:sz w:val="16"/>
                <w:szCs w:val="16"/>
              </w:rPr>
            </w:pPr>
            <w:r w:rsidRPr="00C77CAD">
              <w:rPr>
                <w:rFonts w:cstheme="minorHAnsi"/>
                <w:sz w:val="16"/>
                <w:szCs w:val="16"/>
              </w:rPr>
              <w:t>B05</w:t>
            </w:r>
          </w:p>
        </w:tc>
        <w:tc>
          <w:tcPr>
            <w:tcW w:w="1276" w:type="dxa"/>
          </w:tcPr>
          <w:p w14:paraId="46D47E2F"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c>
          <w:tcPr>
            <w:tcW w:w="1559" w:type="dxa"/>
          </w:tcPr>
          <w:p w14:paraId="60F99E06"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c>
          <w:tcPr>
            <w:tcW w:w="1418" w:type="dxa"/>
          </w:tcPr>
          <w:p w14:paraId="63303AEC" w14:textId="77777777" w:rsidR="0097469C" w:rsidRPr="00C77CAD" w:rsidRDefault="0097469C" w:rsidP="00A36C2B">
            <w:pPr>
              <w:spacing w:after="0"/>
              <w:jc w:val="right"/>
              <w:rPr>
                <w:rFonts w:cstheme="minorHAnsi"/>
                <w:sz w:val="16"/>
                <w:szCs w:val="16"/>
              </w:rPr>
            </w:pPr>
            <w:r w:rsidRPr="00C77CAD">
              <w:rPr>
                <w:rFonts w:cstheme="minorHAnsi"/>
                <w:sz w:val="16"/>
                <w:szCs w:val="16"/>
              </w:rPr>
              <w:t>3</w:t>
            </w:r>
          </w:p>
        </w:tc>
        <w:tc>
          <w:tcPr>
            <w:tcW w:w="1701" w:type="dxa"/>
          </w:tcPr>
          <w:p w14:paraId="4C515B68"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r>
      <w:tr w:rsidR="0097469C" w:rsidRPr="00C77CAD" w14:paraId="3DA8C10E" w14:textId="77777777" w:rsidTr="00A36C2B">
        <w:tc>
          <w:tcPr>
            <w:tcW w:w="1838" w:type="dxa"/>
          </w:tcPr>
          <w:p w14:paraId="0E1C4A46" w14:textId="77777777" w:rsidR="0097469C" w:rsidRPr="00C77CAD" w:rsidRDefault="0097469C" w:rsidP="00A36C2B">
            <w:pPr>
              <w:spacing w:after="0"/>
              <w:rPr>
                <w:rFonts w:cstheme="minorHAnsi"/>
                <w:sz w:val="16"/>
                <w:szCs w:val="16"/>
              </w:rPr>
            </w:pPr>
            <w:r w:rsidRPr="00C77CAD">
              <w:rPr>
                <w:rFonts w:cstheme="minorHAnsi"/>
                <w:sz w:val="16"/>
                <w:szCs w:val="16"/>
              </w:rPr>
              <w:t>B06</w:t>
            </w:r>
          </w:p>
        </w:tc>
        <w:tc>
          <w:tcPr>
            <w:tcW w:w="1276" w:type="dxa"/>
          </w:tcPr>
          <w:p w14:paraId="6E5A13BA"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c>
          <w:tcPr>
            <w:tcW w:w="1559" w:type="dxa"/>
          </w:tcPr>
          <w:p w14:paraId="10B3BE89"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c>
          <w:tcPr>
            <w:tcW w:w="1418" w:type="dxa"/>
          </w:tcPr>
          <w:p w14:paraId="5AA139E7" w14:textId="77777777" w:rsidR="0097469C" w:rsidRPr="00C77CAD" w:rsidRDefault="0097469C" w:rsidP="00A36C2B">
            <w:pPr>
              <w:spacing w:after="0"/>
              <w:jc w:val="right"/>
              <w:rPr>
                <w:rFonts w:cstheme="minorHAnsi"/>
                <w:sz w:val="16"/>
                <w:szCs w:val="16"/>
              </w:rPr>
            </w:pPr>
            <w:r w:rsidRPr="00C77CAD">
              <w:rPr>
                <w:rFonts w:cstheme="minorHAnsi"/>
                <w:sz w:val="16"/>
                <w:szCs w:val="16"/>
              </w:rPr>
              <w:t>4</w:t>
            </w:r>
          </w:p>
        </w:tc>
        <w:tc>
          <w:tcPr>
            <w:tcW w:w="1701" w:type="dxa"/>
          </w:tcPr>
          <w:p w14:paraId="76372C3B" w14:textId="77777777" w:rsidR="0097469C" w:rsidRPr="00C77CAD" w:rsidRDefault="0097469C" w:rsidP="00A36C2B">
            <w:pPr>
              <w:spacing w:after="0"/>
              <w:jc w:val="right"/>
              <w:rPr>
                <w:rFonts w:cstheme="minorHAnsi"/>
                <w:sz w:val="16"/>
                <w:szCs w:val="16"/>
              </w:rPr>
            </w:pPr>
            <w:r w:rsidRPr="00C77CAD">
              <w:rPr>
                <w:rFonts w:cstheme="minorHAnsi"/>
                <w:sz w:val="16"/>
                <w:szCs w:val="16"/>
              </w:rPr>
              <w:t>4</w:t>
            </w:r>
          </w:p>
        </w:tc>
      </w:tr>
      <w:tr w:rsidR="0097469C" w:rsidRPr="00C77CAD" w14:paraId="413F3FC4" w14:textId="77777777" w:rsidTr="00A36C2B">
        <w:tc>
          <w:tcPr>
            <w:tcW w:w="1838" w:type="dxa"/>
          </w:tcPr>
          <w:p w14:paraId="0E03060A" w14:textId="77777777" w:rsidR="0097469C" w:rsidRPr="00C77CAD" w:rsidRDefault="0097469C" w:rsidP="00A36C2B">
            <w:pPr>
              <w:spacing w:after="0"/>
              <w:rPr>
                <w:rFonts w:cstheme="minorHAnsi"/>
                <w:sz w:val="16"/>
                <w:szCs w:val="16"/>
              </w:rPr>
            </w:pPr>
            <w:r w:rsidRPr="00C77CAD">
              <w:rPr>
                <w:rFonts w:cstheme="minorHAnsi"/>
                <w:sz w:val="16"/>
                <w:szCs w:val="16"/>
              </w:rPr>
              <w:t>B07</w:t>
            </w:r>
          </w:p>
        </w:tc>
        <w:tc>
          <w:tcPr>
            <w:tcW w:w="1276" w:type="dxa"/>
          </w:tcPr>
          <w:p w14:paraId="250B59D8"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c>
          <w:tcPr>
            <w:tcW w:w="1559" w:type="dxa"/>
          </w:tcPr>
          <w:p w14:paraId="3F826D64"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c>
          <w:tcPr>
            <w:tcW w:w="1418" w:type="dxa"/>
          </w:tcPr>
          <w:p w14:paraId="09AB5878" w14:textId="77777777" w:rsidR="0097469C" w:rsidRPr="00C77CAD" w:rsidRDefault="0097469C" w:rsidP="00A36C2B">
            <w:pPr>
              <w:spacing w:after="0"/>
              <w:jc w:val="right"/>
              <w:rPr>
                <w:rFonts w:cstheme="minorHAnsi"/>
                <w:sz w:val="16"/>
                <w:szCs w:val="16"/>
              </w:rPr>
            </w:pPr>
            <w:r w:rsidRPr="00C77CAD">
              <w:rPr>
                <w:rFonts w:cstheme="minorHAnsi"/>
                <w:sz w:val="16"/>
                <w:szCs w:val="16"/>
              </w:rPr>
              <w:t>4</w:t>
            </w:r>
          </w:p>
        </w:tc>
        <w:tc>
          <w:tcPr>
            <w:tcW w:w="1701" w:type="dxa"/>
          </w:tcPr>
          <w:p w14:paraId="0D6D9D7B" w14:textId="77777777" w:rsidR="0097469C" w:rsidRPr="00C77CAD" w:rsidRDefault="0097469C" w:rsidP="00A36C2B">
            <w:pPr>
              <w:spacing w:after="0"/>
              <w:jc w:val="right"/>
              <w:rPr>
                <w:rFonts w:cstheme="minorHAnsi"/>
                <w:sz w:val="16"/>
                <w:szCs w:val="16"/>
              </w:rPr>
            </w:pPr>
            <w:r w:rsidRPr="00C77CAD">
              <w:rPr>
                <w:rFonts w:cstheme="minorHAnsi"/>
                <w:sz w:val="16"/>
                <w:szCs w:val="16"/>
              </w:rPr>
              <w:t>4</w:t>
            </w:r>
          </w:p>
        </w:tc>
      </w:tr>
      <w:tr w:rsidR="0097469C" w:rsidRPr="00C77CAD" w14:paraId="2DACB978" w14:textId="77777777" w:rsidTr="00A36C2B">
        <w:tc>
          <w:tcPr>
            <w:tcW w:w="1838" w:type="dxa"/>
          </w:tcPr>
          <w:p w14:paraId="327E1201" w14:textId="77777777" w:rsidR="0097469C" w:rsidRPr="00C77CAD" w:rsidRDefault="0097469C" w:rsidP="00A36C2B">
            <w:pPr>
              <w:spacing w:after="0"/>
              <w:rPr>
                <w:rFonts w:cstheme="minorHAnsi"/>
                <w:sz w:val="16"/>
                <w:szCs w:val="16"/>
              </w:rPr>
            </w:pPr>
            <w:r w:rsidRPr="00C77CAD">
              <w:rPr>
                <w:rFonts w:cstheme="minorHAnsi"/>
                <w:sz w:val="16"/>
                <w:szCs w:val="16"/>
              </w:rPr>
              <w:t>B8</w:t>
            </w:r>
            <w:r>
              <w:rPr>
                <w:rFonts w:cstheme="minorHAnsi"/>
                <w:sz w:val="16"/>
                <w:szCs w:val="16"/>
              </w:rPr>
              <w:t>A</w:t>
            </w:r>
          </w:p>
        </w:tc>
        <w:tc>
          <w:tcPr>
            <w:tcW w:w="1276" w:type="dxa"/>
          </w:tcPr>
          <w:p w14:paraId="29857500"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c>
          <w:tcPr>
            <w:tcW w:w="1559" w:type="dxa"/>
          </w:tcPr>
          <w:p w14:paraId="7FE64328"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c>
          <w:tcPr>
            <w:tcW w:w="1418" w:type="dxa"/>
          </w:tcPr>
          <w:p w14:paraId="3FAB64A5" w14:textId="77777777" w:rsidR="0097469C" w:rsidRPr="00C77CAD" w:rsidRDefault="0097469C" w:rsidP="00A36C2B">
            <w:pPr>
              <w:spacing w:after="0"/>
              <w:jc w:val="right"/>
              <w:rPr>
                <w:rFonts w:cstheme="minorHAnsi"/>
                <w:sz w:val="16"/>
                <w:szCs w:val="16"/>
              </w:rPr>
            </w:pPr>
            <w:r w:rsidRPr="00C77CAD">
              <w:rPr>
                <w:rFonts w:cstheme="minorHAnsi"/>
                <w:sz w:val="16"/>
                <w:szCs w:val="16"/>
              </w:rPr>
              <w:t>4</w:t>
            </w:r>
          </w:p>
        </w:tc>
        <w:tc>
          <w:tcPr>
            <w:tcW w:w="1701" w:type="dxa"/>
          </w:tcPr>
          <w:p w14:paraId="2D40E562" w14:textId="77777777" w:rsidR="0097469C" w:rsidRPr="00C77CAD" w:rsidRDefault="0097469C" w:rsidP="00A36C2B">
            <w:pPr>
              <w:spacing w:after="0"/>
              <w:jc w:val="right"/>
              <w:rPr>
                <w:rFonts w:cstheme="minorHAnsi"/>
                <w:sz w:val="16"/>
                <w:szCs w:val="16"/>
              </w:rPr>
            </w:pPr>
            <w:r w:rsidRPr="00C77CAD">
              <w:rPr>
                <w:rFonts w:cstheme="minorHAnsi"/>
                <w:sz w:val="16"/>
                <w:szCs w:val="16"/>
              </w:rPr>
              <w:t>4</w:t>
            </w:r>
          </w:p>
        </w:tc>
      </w:tr>
      <w:tr w:rsidR="0097469C" w:rsidRPr="00C77CAD" w14:paraId="101D950A" w14:textId="77777777" w:rsidTr="00A36C2B">
        <w:tc>
          <w:tcPr>
            <w:tcW w:w="1838" w:type="dxa"/>
          </w:tcPr>
          <w:p w14:paraId="5653F467" w14:textId="77777777" w:rsidR="0097469C" w:rsidRPr="00C77CAD" w:rsidRDefault="0097469C" w:rsidP="00A36C2B">
            <w:pPr>
              <w:spacing w:after="0"/>
              <w:rPr>
                <w:rFonts w:cstheme="minorHAnsi"/>
                <w:sz w:val="16"/>
                <w:szCs w:val="16"/>
              </w:rPr>
            </w:pPr>
            <w:r w:rsidRPr="00C77CAD">
              <w:rPr>
                <w:rFonts w:cstheme="minorHAnsi"/>
                <w:sz w:val="16"/>
                <w:szCs w:val="16"/>
              </w:rPr>
              <w:t>B11</w:t>
            </w:r>
          </w:p>
        </w:tc>
        <w:tc>
          <w:tcPr>
            <w:tcW w:w="1276" w:type="dxa"/>
          </w:tcPr>
          <w:p w14:paraId="6DD3FC04"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c>
          <w:tcPr>
            <w:tcW w:w="1559" w:type="dxa"/>
          </w:tcPr>
          <w:p w14:paraId="7878152B"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c>
          <w:tcPr>
            <w:tcW w:w="1418" w:type="dxa"/>
          </w:tcPr>
          <w:p w14:paraId="31D10C3B" w14:textId="77777777" w:rsidR="0097469C" w:rsidRPr="00C77CAD" w:rsidRDefault="0097469C" w:rsidP="00A36C2B">
            <w:pPr>
              <w:spacing w:after="0"/>
              <w:jc w:val="right"/>
              <w:rPr>
                <w:rFonts w:cstheme="minorHAnsi"/>
                <w:sz w:val="16"/>
                <w:szCs w:val="16"/>
              </w:rPr>
            </w:pPr>
            <w:r w:rsidRPr="00C77CAD">
              <w:rPr>
                <w:rFonts w:cstheme="minorHAnsi"/>
                <w:sz w:val="16"/>
                <w:szCs w:val="16"/>
              </w:rPr>
              <w:t>4</w:t>
            </w:r>
          </w:p>
        </w:tc>
        <w:tc>
          <w:tcPr>
            <w:tcW w:w="1701" w:type="dxa"/>
          </w:tcPr>
          <w:p w14:paraId="3BCF05C8" w14:textId="77777777" w:rsidR="0097469C" w:rsidRPr="00C77CAD" w:rsidRDefault="0097469C" w:rsidP="00A36C2B">
            <w:pPr>
              <w:spacing w:after="0"/>
              <w:jc w:val="right"/>
              <w:rPr>
                <w:rFonts w:cstheme="minorHAnsi"/>
                <w:sz w:val="16"/>
                <w:szCs w:val="16"/>
              </w:rPr>
            </w:pPr>
            <w:r w:rsidRPr="00C77CAD">
              <w:rPr>
                <w:rFonts w:cstheme="minorHAnsi"/>
                <w:sz w:val="16"/>
                <w:szCs w:val="16"/>
              </w:rPr>
              <w:t>4</w:t>
            </w:r>
          </w:p>
        </w:tc>
      </w:tr>
      <w:tr w:rsidR="0097469C" w:rsidRPr="00C77CAD" w14:paraId="2DE551D7" w14:textId="77777777" w:rsidTr="00A36C2B">
        <w:tc>
          <w:tcPr>
            <w:tcW w:w="1838" w:type="dxa"/>
          </w:tcPr>
          <w:p w14:paraId="59EB49C4" w14:textId="77777777" w:rsidR="0097469C" w:rsidRPr="00C77CAD" w:rsidRDefault="0097469C" w:rsidP="00A36C2B">
            <w:pPr>
              <w:spacing w:after="0"/>
              <w:rPr>
                <w:rFonts w:cstheme="minorHAnsi"/>
                <w:sz w:val="16"/>
                <w:szCs w:val="16"/>
              </w:rPr>
            </w:pPr>
            <w:r w:rsidRPr="00C77CAD">
              <w:rPr>
                <w:rFonts w:cstheme="minorHAnsi"/>
                <w:sz w:val="16"/>
                <w:szCs w:val="16"/>
              </w:rPr>
              <w:t>B12</w:t>
            </w:r>
          </w:p>
        </w:tc>
        <w:tc>
          <w:tcPr>
            <w:tcW w:w="1276" w:type="dxa"/>
          </w:tcPr>
          <w:p w14:paraId="3279D9B1"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c>
          <w:tcPr>
            <w:tcW w:w="1559" w:type="dxa"/>
          </w:tcPr>
          <w:p w14:paraId="07A12DF3" w14:textId="77777777" w:rsidR="0097469C" w:rsidRPr="00C77CAD" w:rsidRDefault="0097469C" w:rsidP="00A36C2B">
            <w:pPr>
              <w:spacing w:after="0"/>
              <w:jc w:val="right"/>
              <w:rPr>
                <w:rFonts w:cstheme="minorHAnsi"/>
                <w:sz w:val="16"/>
                <w:szCs w:val="16"/>
              </w:rPr>
            </w:pPr>
            <w:r w:rsidRPr="00C77CAD">
              <w:rPr>
                <w:rFonts w:cstheme="minorHAnsi"/>
                <w:sz w:val="16"/>
                <w:szCs w:val="16"/>
              </w:rPr>
              <w:t>2</w:t>
            </w:r>
          </w:p>
        </w:tc>
        <w:tc>
          <w:tcPr>
            <w:tcW w:w="1418" w:type="dxa"/>
          </w:tcPr>
          <w:p w14:paraId="4D6C842A" w14:textId="77777777" w:rsidR="0097469C" w:rsidRPr="00C77CAD" w:rsidRDefault="0097469C" w:rsidP="00A36C2B">
            <w:pPr>
              <w:spacing w:after="0"/>
              <w:jc w:val="right"/>
              <w:rPr>
                <w:rFonts w:cstheme="minorHAnsi"/>
                <w:sz w:val="16"/>
                <w:szCs w:val="16"/>
              </w:rPr>
            </w:pPr>
            <w:r w:rsidRPr="00C77CAD">
              <w:rPr>
                <w:rFonts w:cstheme="minorHAnsi"/>
                <w:sz w:val="16"/>
                <w:szCs w:val="16"/>
              </w:rPr>
              <w:t>4</w:t>
            </w:r>
          </w:p>
        </w:tc>
        <w:tc>
          <w:tcPr>
            <w:tcW w:w="1701" w:type="dxa"/>
          </w:tcPr>
          <w:p w14:paraId="571724A2" w14:textId="77777777" w:rsidR="0097469C" w:rsidRPr="00C77CAD" w:rsidRDefault="0097469C" w:rsidP="00A36C2B">
            <w:pPr>
              <w:spacing w:after="0"/>
              <w:jc w:val="right"/>
              <w:rPr>
                <w:rFonts w:cstheme="minorHAnsi"/>
                <w:sz w:val="16"/>
                <w:szCs w:val="16"/>
              </w:rPr>
            </w:pPr>
            <w:r w:rsidRPr="00C77CAD">
              <w:rPr>
                <w:rFonts w:cstheme="minorHAnsi"/>
                <w:sz w:val="16"/>
                <w:szCs w:val="16"/>
              </w:rPr>
              <w:t>4</w:t>
            </w:r>
          </w:p>
        </w:tc>
      </w:tr>
      <w:tr w:rsidR="0097469C" w:rsidRPr="00C77CAD" w14:paraId="42C86381" w14:textId="77777777" w:rsidTr="00A36C2B">
        <w:tc>
          <w:tcPr>
            <w:tcW w:w="1838" w:type="dxa"/>
          </w:tcPr>
          <w:p w14:paraId="518169AA" w14:textId="77777777" w:rsidR="0097469C" w:rsidRPr="00C77CAD" w:rsidRDefault="0097469C" w:rsidP="00A36C2B">
            <w:pPr>
              <w:spacing w:after="0"/>
              <w:rPr>
                <w:rFonts w:cstheme="minorHAnsi"/>
                <w:sz w:val="16"/>
                <w:szCs w:val="16"/>
              </w:rPr>
            </w:pPr>
            <w:r w:rsidRPr="00C77CAD">
              <w:rPr>
                <w:rFonts w:cstheme="minorHAnsi"/>
                <w:sz w:val="16"/>
                <w:szCs w:val="16"/>
              </w:rPr>
              <w:t>Solar Zenith Angle</w:t>
            </w:r>
          </w:p>
        </w:tc>
        <w:tc>
          <w:tcPr>
            <w:tcW w:w="1276" w:type="dxa"/>
          </w:tcPr>
          <w:p w14:paraId="6CBF8050" w14:textId="77777777" w:rsidR="0097469C" w:rsidRPr="00C77CAD" w:rsidRDefault="0097469C" w:rsidP="00A36C2B">
            <w:pPr>
              <w:pStyle w:val="Default"/>
              <w:jc w:val="right"/>
              <w:rPr>
                <w:rFonts w:asciiTheme="minorHAnsi" w:hAnsiTheme="minorHAnsi" w:cstheme="minorHAnsi"/>
                <w:sz w:val="16"/>
                <w:szCs w:val="16"/>
              </w:rPr>
            </w:pPr>
            <w:r>
              <w:rPr>
                <w:rFonts w:asciiTheme="minorHAnsi" w:hAnsiTheme="minorHAnsi" w:cstheme="minorHAnsi"/>
                <w:sz w:val="16"/>
                <w:szCs w:val="16"/>
              </w:rPr>
              <w:t>0</w:t>
            </w:r>
          </w:p>
        </w:tc>
        <w:tc>
          <w:tcPr>
            <w:tcW w:w="1559" w:type="dxa"/>
          </w:tcPr>
          <w:p w14:paraId="09AA69F0" w14:textId="77777777" w:rsidR="0097469C" w:rsidRPr="00C77CAD" w:rsidRDefault="0097469C" w:rsidP="00A36C2B">
            <w:pPr>
              <w:spacing w:after="0"/>
              <w:jc w:val="right"/>
              <w:rPr>
                <w:rFonts w:cstheme="minorHAnsi"/>
                <w:sz w:val="16"/>
                <w:szCs w:val="16"/>
              </w:rPr>
            </w:pPr>
            <w:r w:rsidRPr="00C77CAD">
              <w:rPr>
                <w:rFonts w:cstheme="minorHAnsi"/>
                <w:sz w:val="16"/>
                <w:szCs w:val="16"/>
              </w:rPr>
              <w:t>0</w:t>
            </w:r>
          </w:p>
        </w:tc>
        <w:tc>
          <w:tcPr>
            <w:tcW w:w="1418" w:type="dxa"/>
          </w:tcPr>
          <w:p w14:paraId="69AECCD0" w14:textId="77777777" w:rsidR="0097469C" w:rsidRPr="00C77CAD" w:rsidRDefault="0097469C" w:rsidP="00A36C2B">
            <w:pPr>
              <w:pStyle w:val="Default"/>
              <w:jc w:val="right"/>
              <w:rPr>
                <w:rFonts w:asciiTheme="minorHAnsi" w:hAnsiTheme="minorHAnsi" w:cstheme="minorHAnsi"/>
                <w:sz w:val="16"/>
                <w:szCs w:val="16"/>
              </w:rPr>
            </w:pPr>
            <w:r>
              <w:rPr>
                <w:rFonts w:asciiTheme="minorHAnsi" w:hAnsiTheme="minorHAnsi" w:cstheme="minorHAnsi"/>
                <w:sz w:val="16"/>
                <w:szCs w:val="16"/>
              </w:rPr>
              <w:t>10</w:t>
            </w:r>
          </w:p>
        </w:tc>
        <w:tc>
          <w:tcPr>
            <w:tcW w:w="1701" w:type="dxa"/>
          </w:tcPr>
          <w:p w14:paraId="71F44357" w14:textId="77777777" w:rsidR="0097469C" w:rsidRPr="00C77CAD" w:rsidRDefault="0097469C" w:rsidP="00A36C2B">
            <w:pPr>
              <w:spacing w:after="0"/>
              <w:jc w:val="right"/>
              <w:rPr>
                <w:rFonts w:cstheme="minorHAnsi"/>
                <w:sz w:val="16"/>
                <w:szCs w:val="16"/>
              </w:rPr>
            </w:pPr>
            <w:r w:rsidRPr="00C77CAD">
              <w:rPr>
                <w:rFonts w:cstheme="minorHAnsi"/>
                <w:sz w:val="16"/>
                <w:szCs w:val="16"/>
              </w:rPr>
              <w:t>0</w:t>
            </w:r>
          </w:p>
        </w:tc>
      </w:tr>
      <w:tr w:rsidR="0097469C" w:rsidRPr="00C77CAD" w14:paraId="452F5ED1" w14:textId="77777777" w:rsidTr="00A36C2B">
        <w:tc>
          <w:tcPr>
            <w:tcW w:w="1838" w:type="dxa"/>
          </w:tcPr>
          <w:p w14:paraId="1C9E324B" w14:textId="77777777" w:rsidR="0097469C" w:rsidRPr="00C77CAD" w:rsidRDefault="0097469C" w:rsidP="00A36C2B">
            <w:pPr>
              <w:spacing w:after="0"/>
              <w:rPr>
                <w:rFonts w:cstheme="minorHAnsi"/>
                <w:sz w:val="16"/>
                <w:szCs w:val="16"/>
              </w:rPr>
            </w:pPr>
            <w:r w:rsidRPr="00C77CAD">
              <w:rPr>
                <w:rFonts w:cstheme="minorHAnsi"/>
                <w:sz w:val="16"/>
                <w:szCs w:val="16"/>
              </w:rPr>
              <w:t>View Zenith Angle</w:t>
            </w:r>
          </w:p>
        </w:tc>
        <w:tc>
          <w:tcPr>
            <w:tcW w:w="1276" w:type="dxa"/>
          </w:tcPr>
          <w:p w14:paraId="7BFC2655" w14:textId="77777777" w:rsidR="0097469C" w:rsidRPr="00C77CAD" w:rsidRDefault="0097469C" w:rsidP="00A36C2B">
            <w:pPr>
              <w:pStyle w:val="Default"/>
              <w:jc w:val="right"/>
              <w:rPr>
                <w:rFonts w:asciiTheme="minorHAnsi" w:hAnsiTheme="minorHAnsi" w:cstheme="minorHAnsi"/>
                <w:sz w:val="16"/>
                <w:szCs w:val="16"/>
              </w:rPr>
            </w:pPr>
            <w:r>
              <w:rPr>
                <w:rFonts w:asciiTheme="minorHAnsi" w:hAnsiTheme="minorHAnsi" w:cstheme="minorHAnsi"/>
                <w:sz w:val="16"/>
                <w:szCs w:val="16"/>
              </w:rPr>
              <w:t>0</w:t>
            </w:r>
          </w:p>
        </w:tc>
        <w:tc>
          <w:tcPr>
            <w:tcW w:w="1559" w:type="dxa"/>
          </w:tcPr>
          <w:p w14:paraId="135788D6" w14:textId="77777777" w:rsidR="0097469C" w:rsidRPr="00C77CAD" w:rsidRDefault="0097469C" w:rsidP="00A36C2B">
            <w:pPr>
              <w:spacing w:after="0"/>
              <w:jc w:val="right"/>
              <w:rPr>
                <w:rFonts w:cstheme="minorHAnsi"/>
                <w:sz w:val="16"/>
                <w:szCs w:val="16"/>
              </w:rPr>
            </w:pPr>
            <w:r w:rsidRPr="00C77CAD">
              <w:rPr>
                <w:rFonts w:cstheme="minorHAnsi"/>
                <w:sz w:val="16"/>
                <w:szCs w:val="16"/>
              </w:rPr>
              <w:t>0</w:t>
            </w:r>
          </w:p>
        </w:tc>
        <w:tc>
          <w:tcPr>
            <w:tcW w:w="1418" w:type="dxa"/>
          </w:tcPr>
          <w:p w14:paraId="20293A42" w14:textId="77777777" w:rsidR="0097469C" w:rsidRPr="00C77CAD" w:rsidRDefault="0097469C" w:rsidP="00A36C2B">
            <w:pPr>
              <w:spacing w:after="0"/>
              <w:jc w:val="right"/>
              <w:rPr>
                <w:rFonts w:cstheme="minorHAnsi"/>
                <w:sz w:val="16"/>
                <w:szCs w:val="16"/>
              </w:rPr>
            </w:pPr>
            <w:r>
              <w:rPr>
                <w:rFonts w:cstheme="minorHAnsi"/>
                <w:sz w:val="16"/>
                <w:szCs w:val="16"/>
              </w:rPr>
              <w:t>10</w:t>
            </w:r>
          </w:p>
        </w:tc>
        <w:tc>
          <w:tcPr>
            <w:tcW w:w="1701" w:type="dxa"/>
          </w:tcPr>
          <w:p w14:paraId="68ACB883" w14:textId="77777777" w:rsidR="0097469C" w:rsidRPr="00C77CAD" w:rsidRDefault="0097469C" w:rsidP="00A36C2B">
            <w:pPr>
              <w:spacing w:after="0"/>
              <w:jc w:val="right"/>
              <w:rPr>
                <w:rFonts w:cstheme="minorHAnsi"/>
                <w:sz w:val="16"/>
                <w:szCs w:val="16"/>
              </w:rPr>
            </w:pPr>
            <w:r w:rsidRPr="00C77CAD">
              <w:rPr>
                <w:rFonts w:cstheme="minorHAnsi"/>
                <w:sz w:val="16"/>
                <w:szCs w:val="16"/>
              </w:rPr>
              <w:t>0</w:t>
            </w:r>
          </w:p>
        </w:tc>
      </w:tr>
      <w:tr w:rsidR="0097469C" w:rsidRPr="00C77CAD" w14:paraId="75B3A576" w14:textId="77777777" w:rsidTr="00A36C2B">
        <w:tc>
          <w:tcPr>
            <w:tcW w:w="1838" w:type="dxa"/>
          </w:tcPr>
          <w:p w14:paraId="455560FA" w14:textId="77777777" w:rsidR="0097469C" w:rsidRPr="00C77CAD" w:rsidRDefault="0097469C" w:rsidP="00A36C2B">
            <w:pPr>
              <w:spacing w:after="0"/>
              <w:rPr>
                <w:rFonts w:cstheme="minorHAnsi"/>
                <w:sz w:val="16"/>
                <w:szCs w:val="16"/>
              </w:rPr>
            </w:pPr>
            <w:r w:rsidRPr="00C77CAD">
              <w:rPr>
                <w:rFonts w:cstheme="minorHAnsi"/>
                <w:sz w:val="16"/>
                <w:szCs w:val="16"/>
              </w:rPr>
              <w:t>Relative Azimuth Angle</w:t>
            </w:r>
          </w:p>
        </w:tc>
        <w:tc>
          <w:tcPr>
            <w:tcW w:w="1276" w:type="dxa"/>
          </w:tcPr>
          <w:p w14:paraId="7776239E" w14:textId="77777777" w:rsidR="0097469C" w:rsidRPr="00C77CAD" w:rsidRDefault="0097469C" w:rsidP="00A36C2B">
            <w:pPr>
              <w:spacing w:after="0"/>
              <w:jc w:val="right"/>
              <w:rPr>
                <w:rFonts w:cstheme="minorHAnsi"/>
                <w:sz w:val="16"/>
                <w:szCs w:val="16"/>
              </w:rPr>
            </w:pPr>
            <w:r w:rsidRPr="00C77CAD">
              <w:rPr>
                <w:rFonts w:cstheme="minorHAnsi"/>
                <w:sz w:val="16"/>
                <w:szCs w:val="16"/>
              </w:rPr>
              <w:t>0</w:t>
            </w:r>
          </w:p>
        </w:tc>
        <w:tc>
          <w:tcPr>
            <w:tcW w:w="1559" w:type="dxa"/>
          </w:tcPr>
          <w:p w14:paraId="0A416B93" w14:textId="77777777" w:rsidR="0097469C" w:rsidRPr="00C77CAD" w:rsidRDefault="0097469C" w:rsidP="00A36C2B">
            <w:pPr>
              <w:spacing w:after="0"/>
              <w:jc w:val="right"/>
              <w:rPr>
                <w:rFonts w:cstheme="minorHAnsi"/>
                <w:sz w:val="16"/>
                <w:szCs w:val="16"/>
              </w:rPr>
            </w:pPr>
            <w:r w:rsidRPr="00C77CAD">
              <w:rPr>
                <w:rFonts w:cstheme="minorHAnsi"/>
                <w:sz w:val="16"/>
                <w:szCs w:val="16"/>
              </w:rPr>
              <w:t>0</w:t>
            </w:r>
          </w:p>
        </w:tc>
        <w:tc>
          <w:tcPr>
            <w:tcW w:w="1418" w:type="dxa"/>
          </w:tcPr>
          <w:p w14:paraId="0AC88D98" w14:textId="77777777" w:rsidR="0097469C" w:rsidRPr="00C77CAD" w:rsidRDefault="0097469C" w:rsidP="00A36C2B">
            <w:pPr>
              <w:spacing w:after="0"/>
              <w:jc w:val="right"/>
              <w:rPr>
                <w:rFonts w:cstheme="minorHAnsi"/>
                <w:sz w:val="16"/>
                <w:szCs w:val="16"/>
              </w:rPr>
            </w:pPr>
            <w:r w:rsidRPr="00C77CAD">
              <w:rPr>
                <w:rFonts w:cstheme="minorHAnsi"/>
                <w:sz w:val="16"/>
                <w:szCs w:val="16"/>
              </w:rPr>
              <w:t>0</w:t>
            </w:r>
          </w:p>
        </w:tc>
        <w:tc>
          <w:tcPr>
            <w:tcW w:w="1701" w:type="dxa"/>
          </w:tcPr>
          <w:p w14:paraId="4AECB39F" w14:textId="77777777" w:rsidR="0097469C" w:rsidRPr="00C77CAD" w:rsidRDefault="0097469C" w:rsidP="00A36C2B">
            <w:pPr>
              <w:spacing w:after="0"/>
              <w:jc w:val="right"/>
              <w:rPr>
                <w:rFonts w:cstheme="minorHAnsi"/>
                <w:sz w:val="16"/>
                <w:szCs w:val="16"/>
              </w:rPr>
            </w:pPr>
            <w:r w:rsidRPr="00C77CAD">
              <w:rPr>
                <w:rFonts w:cstheme="minorHAnsi"/>
                <w:sz w:val="16"/>
                <w:szCs w:val="16"/>
              </w:rPr>
              <w:t>0</w:t>
            </w:r>
          </w:p>
        </w:tc>
      </w:tr>
    </w:tbl>
    <w:p w14:paraId="07DFA3BF" w14:textId="77777777" w:rsidR="0097469C" w:rsidRDefault="0097469C" w:rsidP="0097469C"/>
    <w:p w14:paraId="29997DE0" w14:textId="77777777" w:rsidR="0097469C" w:rsidRDefault="0097469C" w:rsidP="0097469C"/>
    <w:p w14:paraId="007EC9A7" w14:textId="77777777" w:rsidR="0097469C" w:rsidRDefault="0097469C" w:rsidP="0097469C">
      <w:pPr>
        <w:pStyle w:val="Heading2"/>
      </w:pPr>
      <w:bookmarkStart w:id="1550" w:name="_Toc19015353"/>
      <w:bookmarkStart w:id="1551" w:name="_Toc140248651"/>
      <w:r>
        <w:t>Configuration</w:t>
      </w:r>
      <w:bookmarkEnd w:id="1550"/>
      <w:bookmarkEnd w:id="1551"/>
      <w:r>
        <w:t xml:space="preserve"> </w:t>
      </w:r>
    </w:p>
    <w:p w14:paraId="1B0AC5E4" w14:textId="77777777" w:rsidR="0097469C" w:rsidRDefault="0097469C" w:rsidP="0097469C"/>
    <w:p w14:paraId="0756747B" w14:textId="65C662B8" w:rsidR="0097469C" w:rsidRDefault="0097469C" w:rsidP="0097469C">
      <w:r>
        <w:t xml:space="preserve">The ‘Configuration’ worksheet specifies the geometric configuration, spatial and temporal extents for sampling the acquisition geometry for all simulations in the database.  One of </w:t>
      </w:r>
      <w:proofErr w:type="gramStart"/>
      <w:r>
        <w:t>a number of</w:t>
      </w:r>
      <w:proofErr w:type="gramEnd"/>
      <w:r>
        <w:t xml:space="preserve"> possible extent specifications can be specified (</w:t>
      </w:r>
      <w:r>
        <w:fldChar w:fldCharType="begin"/>
      </w:r>
      <w:r>
        <w:instrText xml:space="preserve"> REF _Ref18586887 \h </w:instrText>
      </w:r>
      <w:r>
        <w:fldChar w:fldCharType="separate"/>
      </w:r>
      <w:ins w:id="1552" w:author="Fernandes, Richard (he, him, his | il, le, lui)" w:date="2023-07-14T17:36:00Z">
        <w:r w:rsidR="00DD40B0" w:rsidRPr="00DD40B0">
          <w:t xml:space="preserve">Table </w:t>
        </w:r>
        <w:r w:rsidR="00DD40B0">
          <w:rPr>
            <w:b/>
            <w:bCs/>
            <w:noProof/>
          </w:rPr>
          <w:t>10</w:t>
        </w:r>
      </w:ins>
      <w:del w:id="1553" w:author="Fernandes, Richard (he, him, his | il, le, lui)" w:date="2023-07-14T16:59:00Z">
        <w:r w:rsidDel="004D7A9F">
          <w:delText xml:space="preserve">Table </w:delText>
        </w:r>
        <w:r w:rsidDel="004D7A9F">
          <w:rPr>
            <w:noProof/>
          </w:rPr>
          <w:delText>9</w:delText>
        </w:r>
      </w:del>
      <w:r>
        <w:fldChar w:fldCharType="end"/>
      </w:r>
      <w:del w:id="1554" w:author="Fernandes, Richard (he, him, his | il, le, lui)" w:date="2023-07-14T17:38:00Z">
        <w:r w:rsidDel="00DD40B0">
          <w:fldChar w:fldCharType="begin"/>
        </w:r>
        <w:r w:rsidDel="00DD40B0">
          <w:delInstrText xml:space="preserve"> REF _Ref18586881 \h </w:delInstrText>
        </w:r>
        <w:r w:rsidDel="00DD40B0">
          <w:fldChar w:fldCharType="separate"/>
        </w:r>
      </w:del>
      <w:del w:id="1555" w:author="Fernandes, Richard (he, him, his | il, le, lui)" w:date="2023-07-14T17:36:00Z">
        <w:r w:rsidDel="00DD40B0">
          <w:fldChar w:fldCharType="begin"/>
        </w:r>
        <w:r w:rsidDel="00DD40B0">
          <w:delInstrText xml:space="preserve"> REF _Ref18586887 \h </w:delInstrText>
        </w:r>
        <w:r w:rsidDel="00DD40B0">
          <w:fldChar w:fldCharType="separate"/>
        </w:r>
        <w:r w:rsidDel="00DD40B0">
          <w:fldChar w:fldCharType="end"/>
        </w:r>
      </w:del>
      <w:del w:id="1556" w:author="Fernandes, Richard (he, him, his | il, le, lui)" w:date="2023-07-14T17:38:00Z">
        <w:r w:rsidDel="00DD40B0">
          <w:fldChar w:fldCharType="end"/>
        </w:r>
      </w:del>
      <w:r>
        <w:t>).  Sensitivity analysis indicates that global coverage of vegetated land surfaces is sufficient (</w:t>
      </w:r>
      <w:r>
        <w:fldChar w:fldCharType="begin"/>
      </w:r>
      <w:r>
        <w:instrText xml:space="preserve"> REF _Ref18586895 \h </w:instrText>
      </w:r>
      <w:r>
        <w:fldChar w:fldCharType="separate"/>
      </w:r>
      <w:ins w:id="1557" w:author="Fernandes, Richard (he, him, his | il, le, lui)" w:date="2023-07-14T17:36:00Z">
        <w:r w:rsidR="00DD40B0" w:rsidRPr="00DD40B0">
          <w:t xml:space="preserve">Table </w:t>
        </w:r>
        <w:r w:rsidR="00DD40B0">
          <w:rPr>
            <w:b/>
            <w:bCs/>
            <w:noProof/>
          </w:rPr>
          <w:t>11</w:t>
        </w:r>
      </w:ins>
      <w:del w:id="1558" w:author="Fernandes, Richard (he, him, his | il, le, lui)" w:date="2023-07-14T16:59:00Z">
        <w:r w:rsidDel="004D7A9F">
          <w:delText xml:space="preserve">Table </w:delText>
        </w:r>
        <w:r w:rsidDel="004D7A9F">
          <w:rPr>
            <w:noProof/>
          </w:rPr>
          <w:delText>10</w:delText>
        </w:r>
      </w:del>
      <w:r>
        <w:fldChar w:fldCharType="end"/>
      </w:r>
      <w:r>
        <w:t>).</w:t>
      </w:r>
    </w:p>
    <w:p w14:paraId="1ABF3797" w14:textId="77777777" w:rsidR="0097469C" w:rsidRDefault="0097469C" w:rsidP="0097469C"/>
    <w:p w14:paraId="34C44DB9" w14:textId="5D03041F" w:rsidR="0097469C" w:rsidRPr="004D7A9F" w:rsidRDefault="0097469C" w:rsidP="0097469C">
      <w:pPr>
        <w:pStyle w:val="Caption"/>
        <w:keepNext/>
        <w:rPr>
          <w:b w:val="0"/>
          <w:bCs w:val="0"/>
          <w:sz w:val="22"/>
          <w:szCs w:val="22"/>
          <w:rPrChange w:id="1559" w:author="Fernandes, Richard (he, him, his | il, le, lui)" w:date="2023-07-14T16:58:00Z">
            <w:rPr/>
          </w:rPrChange>
        </w:rPr>
      </w:pPr>
      <w:bookmarkStart w:id="1560" w:name="_Ref18586887"/>
      <w:r w:rsidRPr="004D7A9F">
        <w:rPr>
          <w:b w:val="0"/>
          <w:bCs w:val="0"/>
          <w:sz w:val="22"/>
          <w:szCs w:val="22"/>
          <w:rPrChange w:id="1561" w:author="Fernandes, Richard (he, him, his | il, le, lui)" w:date="2023-07-14T16:58:00Z">
            <w:rPr/>
          </w:rPrChange>
        </w:rPr>
        <w:t xml:space="preserve">Table </w:t>
      </w:r>
      <w:r w:rsidRPr="004D7A9F">
        <w:rPr>
          <w:b w:val="0"/>
          <w:bCs w:val="0"/>
          <w:noProof/>
          <w:sz w:val="22"/>
          <w:szCs w:val="22"/>
          <w:rPrChange w:id="1562" w:author="Fernandes, Richard (he, him, his | il, le, lui)" w:date="2023-07-14T16:58:00Z">
            <w:rPr>
              <w:noProof/>
            </w:rPr>
          </w:rPrChange>
        </w:rPr>
        <w:fldChar w:fldCharType="begin"/>
      </w:r>
      <w:r w:rsidRPr="004D7A9F">
        <w:rPr>
          <w:b w:val="0"/>
          <w:bCs w:val="0"/>
          <w:noProof/>
          <w:sz w:val="22"/>
          <w:szCs w:val="22"/>
          <w:rPrChange w:id="1563" w:author="Fernandes, Richard (he, him, his | il, le, lui)" w:date="2023-07-14T16:58:00Z">
            <w:rPr>
              <w:noProof/>
            </w:rPr>
          </w:rPrChange>
        </w:rPr>
        <w:instrText xml:space="preserve"> SEQ Table \* ARABIC </w:instrText>
      </w:r>
      <w:r w:rsidRPr="004D7A9F">
        <w:rPr>
          <w:b w:val="0"/>
          <w:bCs w:val="0"/>
          <w:noProof/>
          <w:sz w:val="22"/>
          <w:szCs w:val="22"/>
          <w:rPrChange w:id="1564" w:author="Fernandes, Richard (he, him, his | il, le, lui)" w:date="2023-07-14T16:58:00Z">
            <w:rPr>
              <w:noProof/>
            </w:rPr>
          </w:rPrChange>
        </w:rPr>
        <w:fldChar w:fldCharType="separate"/>
      </w:r>
      <w:ins w:id="1565" w:author="Fernandes, Richard (he, him, his | il, le, lui)" w:date="2023-07-14T17:36:00Z">
        <w:r w:rsidR="00DD40B0">
          <w:rPr>
            <w:b w:val="0"/>
            <w:bCs w:val="0"/>
            <w:noProof/>
            <w:sz w:val="22"/>
            <w:szCs w:val="22"/>
          </w:rPr>
          <w:t>10</w:t>
        </w:r>
      </w:ins>
      <w:del w:id="1566" w:author="Fernandes, Richard (he, him, his | il, le, lui)" w:date="2023-07-14T17:08:00Z">
        <w:r w:rsidRPr="004D7A9F" w:rsidDel="007D13D1">
          <w:rPr>
            <w:b w:val="0"/>
            <w:bCs w:val="0"/>
            <w:noProof/>
            <w:sz w:val="22"/>
            <w:szCs w:val="22"/>
            <w:rPrChange w:id="1567" w:author="Fernandes, Richard (he, him, his | il, le, lui)" w:date="2023-07-14T16:58:00Z">
              <w:rPr>
                <w:noProof/>
              </w:rPr>
            </w:rPrChange>
          </w:rPr>
          <w:delText>10</w:delText>
        </w:r>
      </w:del>
      <w:r w:rsidRPr="004D7A9F">
        <w:rPr>
          <w:b w:val="0"/>
          <w:bCs w:val="0"/>
          <w:noProof/>
          <w:sz w:val="22"/>
          <w:szCs w:val="22"/>
          <w:rPrChange w:id="1568" w:author="Fernandes, Richard (he, him, his | il, le, lui)" w:date="2023-07-14T16:58:00Z">
            <w:rPr>
              <w:noProof/>
            </w:rPr>
          </w:rPrChange>
        </w:rPr>
        <w:fldChar w:fldCharType="end"/>
      </w:r>
      <w:bookmarkEnd w:id="1560"/>
      <w:r w:rsidRPr="004D7A9F">
        <w:rPr>
          <w:b w:val="0"/>
          <w:bCs w:val="0"/>
          <w:sz w:val="22"/>
          <w:szCs w:val="22"/>
          <w:rPrChange w:id="1569" w:author="Fernandes, Richard (he, him, his | il, le, lui)" w:date="2023-07-14T16:58:00Z">
            <w:rPr/>
          </w:rPrChange>
        </w:rPr>
        <w:t>.  Cases considered for sensor configuration, spatial and temporal extents.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3117"/>
        <w:gridCol w:w="3117"/>
      </w:tblGrid>
      <w:tr w:rsidR="0097469C" w:rsidRPr="00C77CAD" w14:paraId="2F20BFBA" w14:textId="77777777" w:rsidTr="00A36C2B">
        <w:tc>
          <w:tcPr>
            <w:tcW w:w="3116" w:type="dxa"/>
          </w:tcPr>
          <w:p w14:paraId="69E67454" w14:textId="77777777" w:rsidR="0097469C" w:rsidRPr="00C77CAD" w:rsidRDefault="0097469C" w:rsidP="00A36C2B">
            <w:pPr>
              <w:rPr>
                <w:rFonts w:cstheme="minorHAnsi"/>
                <w:sz w:val="16"/>
                <w:szCs w:val="16"/>
              </w:rPr>
            </w:pPr>
            <w:r w:rsidRPr="00C77CAD">
              <w:rPr>
                <w:rFonts w:cstheme="minorHAnsi"/>
                <w:sz w:val="16"/>
                <w:szCs w:val="16"/>
              </w:rPr>
              <w:t>Case</w:t>
            </w:r>
          </w:p>
        </w:tc>
        <w:tc>
          <w:tcPr>
            <w:tcW w:w="3117" w:type="dxa"/>
          </w:tcPr>
          <w:p w14:paraId="4909B2F6" w14:textId="77777777" w:rsidR="0097469C" w:rsidRPr="00C77CAD" w:rsidRDefault="0097469C" w:rsidP="00A36C2B">
            <w:pPr>
              <w:rPr>
                <w:rFonts w:cstheme="minorHAnsi"/>
                <w:sz w:val="16"/>
                <w:szCs w:val="16"/>
              </w:rPr>
            </w:pPr>
            <w:r w:rsidRPr="00C77CAD">
              <w:rPr>
                <w:rFonts w:cstheme="minorHAnsi"/>
                <w:sz w:val="16"/>
                <w:szCs w:val="16"/>
              </w:rPr>
              <w:t>Definition</w:t>
            </w:r>
          </w:p>
        </w:tc>
        <w:tc>
          <w:tcPr>
            <w:tcW w:w="3117" w:type="dxa"/>
          </w:tcPr>
          <w:p w14:paraId="142373DE" w14:textId="77777777" w:rsidR="0097469C" w:rsidRPr="00C77CAD" w:rsidRDefault="0097469C" w:rsidP="00A36C2B">
            <w:pPr>
              <w:rPr>
                <w:rFonts w:cstheme="minorHAnsi"/>
                <w:sz w:val="16"/>
                <w:szCs w:val="16"/>
              </w:rPr>
            </w:pPr>
            <w:r w:rsidRPr="00C77CAD">
              <w:rPr>
                <w:rFonts w:cstheme="minorHAnsi"/>
                <w:sz w:val="16"/>
                <w:szCs w:val="16"/>
              </w:rPr>
              <w:t>Example</w:t>
            </w:r>
          </w:p>
        </w:tc>
      </w:tr>
      <w:tr w:rsidR="0097469C" w:rsidRPr="00C77CAD" w14:paraId="6FFCF2C6" w14:textId="77777777" w:rsidTr="00A36C2B">
        <w:tc>
          <w:tcPr>
            <w:tcW w:w="3116" w:type="dxa"/>
          </w:tcPr>
          <w:p w14:paraId="1667FF44" w14:textId="77777777" w:rsidR="0097469C" w:rsidRPr="00C77CAD" w:rsidRDefault="0097469C" w:rsidP="00A36C2B">
            <w:pPr>
              <w:rPr>
                <w:rFonts w:cstheme="minorHAnsi"/>
                <w:sz w:val="16"/>
                <w:szCs w:val="16"/>
              </w:rPr>
            </w:pPr>
            <w:r w:rsidRPr="00C77CAD">
              <w:rPr>
                <w:rFonts w:cstheme="minorHAnsi"/>
                <w:sz w:val="16"/>
                <w:szCs w:val="16"/>
              </w:rPr>
              <w:t>Case Single Date, Location and Configuration</w:t>
            </w:r>
          </w:p>
        </w:tc>
        <w:tc>
          <w:tcPr>
            <w:tcW w:w="3117" w:type="dxa"/>
          </w:tcPr>
          <w:p w14:paraId="2EB88C20" w14:textId="77777777" w:rsidR="0097469C" w:rsidRPr="00C77CAD" w:rsidRDefault="0097469C" w:rsidP="00A36C2B">
            <w:pPr>
              <w:rPr>
                <w:rFonts w:cstheme="minorHAnsi"/>
                <w:sz w:val="16"/>
                <w:szCs w:val="16"/>
              </w:rPr>
            </w:pPr>
            <w:r w:rsidRPr="00C77CAD">
              <w:rPr>
                <w:rFonts w:cstheme="minorHAnsi"/>
                <w:sz w:val="16"/>
                <w:szCs w:val="16"/>
              </w:rPr>
              <w:t>The sun position can be specified either or from time and location.</w:t>
            </w:r>
          </w:p>
        </w:tc>
        <w:tc>
          <w:tcPr>
            <w:tcW w:w="3117" w:type="dxa"/>
          </w:tcPr>
          <w:p w14:paraId="78E478D8" w14:textId="77777777" w:rsidR="0097469C" w:rsidRPr="00C77CAD" w:rsidRDefault="0097469C" w:rsidP="00A36C2B">
            <w:pPr>
              <w:rPr>
                <w:rFonts w:cstheme="minorHAnsi"/>
                <w:sz w:val="16"/>
                <w:szCs w:val="16"/>
              </w:rPr>
            </w:pPr>
            <w:r w:rsidRPr="00C77CAD">
              <w:rPr>
                <w:rFonts w:cstheme="minorHAnsi"/>
                <w:sz w:val="16"/>
                <w:szCs w:val="16"/>
              </w:rPr>
              <w:t>One experiment at one date, nadir viewing.</w:t>
            </w:r>
          </w:p>
        </w:tc>
      </w:tr>
      <w:tr w:rsidR="0097469C" w:rsidRPr="00C77CAD" w14:paraId="397FE007" w14:textId="77777777" w:rsidTr="00A36C2B">
        <w:tc>
          <w:tcPr>
            <w:tcW w:w="3116" w:type="dxa"/>
          </w:tcPr>
          <w:p w14:paraId="55FA7CF5" w14:textId="77777777" w:rsidR="0097469C" w:rsidRPr="00C77CAD" w:rsidRDefault="0097469C" w:rsidP="00A36C2B">
            <w:pPr>
              <w:rPr>
                <w:rFonts w:cstheme="minorHAnsi"/>
                <w:sz w:val="16"/>
                <w:szCs w:val="16"/>
              </w:rPr>
            </w:pPr>
            <w:r w:rsidRPr="00C77CAD">
              <w:rPr>
                <w:rFonts w:cstheme="minorHAnsi"/>
                <w:sz w:val="16"/>
                <w:szCs w:val="16"/>
              </w:rPr>
              <w:t>Case Single Date, Location and Multiple Configuration</w:t>
            </w:r>
          </w:p>
        </w:tc>
        <w:tc>
          <w:tcPr>
            <w:tcW w:w="3117" w:type="dxa"/>
          </w:tcPr>
          <w:p w14:paraId="0598938E" w14:textId="77777777" w:rsidR="0097469C" w:rsidRPr="00C77CAD" w:rsidRDefault="0097469C" w:rsidP="00A36C2B">
            <w:pPr>
              <w:rPr>
                <w:rFonts w:cstheme="minorHAnsi"/>
                <w:sz w:val="16"/>
                <w:szCs w:val="16"/>
              </w:rPr>
            </w:pPr>
            <w:r w:rsidRPr="00C77CAD">
              <w:rPr>
                <w:rFonts w:cstheme="minorHAnsi"/>
                <w:sz w:val="16"/>
                <w:szCs w:val="16"/>
              </w:rPr>
              <w:t>The view directions are specified in a file. The sun position can be specified either directly or from time and location.</w:t>
            </w:r>
          </w:p>
        </w:tc>
        <w:tc>
          <w:tcPr>
            <w:tcW w:w="3117" w:type="dxa"/>
          </w:tcPr>
          <w:p w14:paraId="49616C2D" w14:textId="77777777" w:rsidR="0097469C" w:rsidRPr="00C77CAD" w:rsidRDefault="0097469C" w:rsidP="00A36C2B">
            <w:pPr>
              <w:rPr>
                <w:rFonts w:cstheme="minorHAnsi"/>
                <w:sz w:val="16"/>
                <w:szCs w:val="16"/>
              </w:rPr>
            </w:pPr>
            <w:r w:rsidRPr="00C77CAD">
              <w:rPr>
                <w:rFonts w:cstheme="minorHAnsi"/>
                <w:sz w:val="16"/>
                <w:szCs w:val="16"/>
              </w:rPr>
              <w:t>Acquisition at a given date and location, but over a large extent (a SPOT or TM image) or with several view directions (CHRIS/POLDER)</w:t>
            </w:r>
          </w:p>
        </w:tc>
      </w:tr>
      <w:tr w:rsidR="0097469C" w:rsidRPr="00C77CAD" w14:paraId="3557A60F" w14:textId="77777777" w:rsidTr="00A36C2B">
        <w:tc>
          <w:tcPr>
            <w:tcW w:w="3116" w:type="dxa"/>
          </w:tcPr>
          <w:p w14:paraId="79C232AC" w14:textId="77777777" w:rsidR="0097469C" w:rsidRPr="00C77CAD" w:rsidRDefault="0097469C" w:rsidP="00A36C2B">
            <w:pPr>
              <w:rPr>
                <w:rFonts w:cstheme="minorHAnsi"/>
                <w:sz w:val="16"/>
                <w:szCs w:val="16"/>
              </w:rPr>
            </w:pPr>
            <w:r w:rsidRPr="00C77CAD">
              <w:rPr>
                <w:rFonts w:cstheme="minorHAnsi"/>
                <w:sz w:val="16"/>
                <w:szCs w:val="16"/>
              </w:rPr>
              <w:t>Case Multiple Dates, Locations and Single Configuration</w:t>
            </w:r>
          </w:p>
        </w:tc>
        <w:tc>
          <w:tcPr>
            <w:tcW w:w="3117" w:type="dxa"/>
          </w:tcPr>
          <w:p w14:paraId="2A1EF14A" w14:textId="77777777" w:rsidR="0097469C" w:rsidRPr="00C77CAD" w:rsidRDefault="0097469C" w:rsidP="00A36C2B">
            <w:pPr>
              <w:rPr>
                <w:rFonts w:cstheme="minorHAnsi"/>
                <w:sz w:val="16"/>
                <w:szCs w:val="16"/>
              </w:rPr>
            </w:pPr>
            <w:r w:rsidRPr="00C77CAD">
              <w:rPr>
                <w:rFonts w:cstheme="minorHAnsi"/>
                <w:sz w:val="16"/>
                <w:szCs w:val="16"/>
              </w:rPr>
              <w:t xml:space="preserve">The locations can be specified by a range of </w:t>
            </w:r>
            <w:proofErr w:type="spellStart"/>
            <w:r w:rsidRPr="00C77CAD">
              <w:rPr>
                <w:rFonts w:cstheme="minorHAnsi"/>
                <w:sz w:val="16"/>
                <w:szCs w:val="16"/>
              </w:rPr>
              <w:t>lat</w:t>
            </w:r>
            <w:proofErr w:type="spellEnd"/>
            <w:r w:rsidRPr="00C77CAD">
              <w:rPr>
                <w:rFonts w:cstheme="minorHAnsi"/>
                <w:sz w:val="16"/>
                <w:szCs w:val="16"/>
              </w:rPr>
              <w:t>/</w:t>
            </w:r>
            <w:proofErr w:type="spellStart"/>
            <w:r w:rsidRPr="00C77CAD">
              <w:rPr>
                <w:rFonts w:cstheme="minorHAnsi"/>
                <w:sz w:val="16"/>
                <w:szCs w:val="16"/>
              </w:rPr>
              <w:t>lon</w:t>
            </w:r>
            <w:proofErr w:type="spellEnd"/>
            <w:r w:rsidRPr="00C77CAD">
              <w:rPr>
                <w:rFonts w:cstheme="minorHAnsi"/>
                <w:sz w:val="16"/>
                <w:szCs w:val="16"/>
              </w:rPr>
              <w:t xml:space="preserve"> of by a list of coordinates.</w:t>
            </w:r>
          </w:p>
        </w:tc>
        <w:tc>
          <w:tcPr>
            <w:tcW w:w="3117" w:type="dxa"/>
          </w:tcPr>
          <w:p w14:paraId="001B60A7" w14:textId="77777777" w:rsidR="0097469C" w:rsidRPr="00C77CAD" w:rsidRDefault="0097469C" w:rsidP="00A36C2B">
            <w:pPr>
              <w:rPr>
                <w:rFonts w:cstheme="minorHAnsi"/>
                <w:sz w:val="16"/>
                <w:szCs w:val="16"/>
              </w:rPr>
            </w:pPr>
            <w:r w:rsidRPr="00C77CAD">
              <w:rPr>
                <w:rFonts w:cstheme="minorHAnsi"/>
                <w:sz w:val="16"/>
                <w:szCs w:val="16"/>
              </w:rPr>
              <w:t>Processing of global data from directionally normalized data (CYCLOPES)</w:t>
            </w:r>
          </w:p>
        </w:tc>
      </w:tr>
      <w:tr w:rsidR="0097469C" w:rsidRPr="00C77CAD" w14:paraId="0DB33896" w14:textId="77777777" w:rsidTr="00A36C2B">
        <w:tc>
          <w:tcPr>
            <w:tcW w:w="3116" w:type="dxa"/>
          </w:tcPr>
          <w:p w14:paraId="7E8A5A8C" w14:textId="77777777" w:rsidR="0097469C" w:rsidRPr="00C77CAD" w:rsidRDefault="0097469C" w:rsidP="00A36C2B">
            <w:pPr>
              <w:rPr>
                <w:rFonts w:cstheme="minorHAnsi"/>
                <w:sz w:val="16"/>
                <w:szCs w:val="16"/>
              </w:rPr>
            </w:pPr>
            <w:r w:rsidRPr="00C77CAD">
              <w:rPr>
                <w:rFonts w:cstheme="minorHAnsi"/>
                <w:sz w:val="16"/>
                <w:szCs w:val="16"/>
              </w:rPr>
              <w:t>Case Multiple Dates, Locations and Configurations</w:t>
            </w:r>
          </w:p>
        </w:tc>
        <w:tc>
          <w:tcPr>
            <w:tcW w:w="3117" w:type="dxa"/>
          </w:tcPr>
          <w:p w14:paraId="1CC0B7EE" w14:textId="77777777" w:rsidR="0097469C" w:rsidRPr="00C77CAD" w:rsidRDefault="0097469C" w:rsidP="00A36C2B">
            <w:pPr>
              <w:rPr>
                <w:rFonts w:cstheme="minorHAnsi"/>
                <w:sz w:val="16"/>
                <w:szCs w:val="16"/>
              </w:rPr>
            </w:pPr>
            <w:r w:rsidRPr="00C77CAD">
              <w:rPr>
                <w:rFonts w:cstheme="minorHAnsi"/>
                <w:sz w:val="16"/>
                <w:szCs w:val="16"/>
              </w:rPr>
              <w:t xml:space="preserve">The locations can be specified by a range of </w:t>
            </w:r>
            <w:proofErr w:type="spellStart"/>
            <w:r w:rsidRPr="00C77CAD">
              <w:rPr>
                <w:rFonts w:cstheme="minorHAnsi"/>
                <w:sz w:val="16"/>
                <w:szCs w:val="16"/>
              </w:rPr>
              <w:t>lat</w:t>
            </w:r>
            <w:proofErr w:type="spellEnd"/>
            <w:r w:rsidRPr="00C77CAD">
              <w:rPr>
                <w:rFonts w:cstheme="minorHAnsi"/>
                <w:sz w:val="16"/>
                <w:szCs w:val="16"/>
              </w:rPr>
              <w:t>/</w:t>
            </w:r>
            <w:proofErr w:type="spellStart"/>
            <w:proofErr w:type="gramStart"/>
            <w:r w:rsidRPr="00C77CAD">
              <w:rPr>
                <w:rFonts w:cstheme="minorHAnsi"/>
                <w:sz w:val="16"/>
                <w:szCs w:val="16"/>
              </w:rPr>
              <w:t>lon</w:t>
            </w:r>
            <w:proofErr w:type="spellEnd"/>
            <w:r w:rsidRPr="00C77CAD">
              <w:rPr>
                <w:rFonts w:cstheme="minorHAnsi"/>
                <w:sz w:val="16"/>
                <w:szCs w:val="16"/>
              </w:rPr>
              <w:t xml:space="preserve">  of</w:t>
            </w:r>
            <w:proofErr w:type="gramEnd"/>
            <w:r w:rsidRPr="00C77CAD">
              <w:rPr>
                <w:rFonts w:cstheme="minorHAnsi"/>
                <w:sz w:val="16"/>
                <w:szCs w:val="16"/>
              </w:rPr>
              <w:t xml:space="preserve"> by a list of coordinates. </w:t>
            </w:r>
          </w:p>
        </w:tc>
        <w:tc>
          <w:tcPr>
            <w:tcW w:w="3117" w:type="dxa"/>
          </w:tcPr>
          <w:p w14:paraId="285CDDBC" w14:textId="77777777" w:rsidR="0097469C" w:rsidRPr="00C77CAD" w:rsidRDefault="0097469C" w:rsidP="00A36C2B">
            <w:pPr>
              <w:rPr>
                <w:rFonts w:cstheme="minorHAnsi"/>
                <w:sz w:val="16"/>
                <w:szCs w:val="16"/>
              </w:rPr>
            </w:pPr>
            <w:r w:rsidRPr="00C77CAD">
              <w:rPr>
                <w:rFonts w:cstheme="minorHAnsi"/>
                <w:sz w:val="16"/>
                <w:szCs w:val="16"/>
              </w:rPr>
              <w:t>Processing of global data from instantaneous observations (MERIS, Landsat OLI, S2MSI)</w:t>
            </w:r>
          </w:p>
        </w:tc>
      </w:tr>
      <w:tr w:rsidR="0097469C" w:rsidRPr="00C77CAD" w14:paraId="6751C534" w14:textId="77777777" w:rsidTr="00A36C2B">
        <w:tc>
          <w:tcPr>
            <w:tcW w:w="3116" w:type="dxa"/>
          </w:tcPr>
          <w:p w14:paraId="2F8E8A51" w14:textId="77777777" w:rsidR="0097469C" w:rsidRPr="00C77CAD" w:rsidRDefault="0097469C" w:rsidP="00A36C2B">
            <w:pPr>
              <w:rPr>
                <w:rFonts w:cstheme="minorHAnsi"/>
                <w:sz w:val="16"/>
                <w:szCs w:val="16"/>
              </w:rPr>
            </w:pPr>
            <w:r w:rsidRPr="00C77CAD">
              <w:rPr>
                <w:rFonts w:cstheme="minorHAnsi"/>
                <w:sz w:val="16"/>
                <w:szCs w:val="16"/>
              </w:rPr>
              <w:t>Case Multiple Dates, Single Location and Single Configuration</w:t>
            </w:r>
          </w:p>
        </w:tc>
        <w:tc>
          <w:tcPr>
            <w:tcW w:w="3117" w:type="dxa"/>
          </w:tcPr>
          <w:p w14:paraId="0A5D0545" w14:textId="77777777" w:rsidR="0097469C" w:rsidRPr="00C77CAD" w:rsidRDefault="0097469C" w:rsidP="00A36C2B">
            <w:pPr>
              <w:rPr>
                <w:rFonts w:cstheme="minorHAnsi"/>
                <w:sz w:val="16"/>
                <w:szCs w:val="16"/>
              </w:rPr>
            </w:pPr>
            <w:r w:rsidRPr="00C77CAD">
              <w:rPr>
                <w:rFonts w:cstheme="minorHAnsi"/>
                <w:sz w:val="16"/>
                <w:szCs w:val="16"/>
              </w:rPr>
              <w:t xml:space="preserve">The locations can be specified by a range of </w:t>
            </w:r>
            <w:proofErr w:type="spellStart"/>
            <w:r w:rsidRPr="00C77CAD">
              <w:rPr>
                <w:rFonts w:cstheme="minorHAnsi"/>
                <w:sz w:val="16"/>
                <w:szCs w:val="16"/>
              </w:rPr>
              <w:t>lat</w:t>
            </w:r>
            <w:proofErr w:type="spellEnd"/>
            <w:r w:rsidRPr="00C77CAD">
              <w:rPr>
                <w:rFonts w:cstheme="minorHAnsi"/>
                <w:sz w:val="16"/>
                <w:szCs w:val="16"/>
              </w:rPr>
              <w:t>/</w:t>
            </w:r>
            <w:proofErr w:type="spellStart"/>
            <w:proofErr w:type="gramStart"/>
            <w:r w:rsidRPr="00C77CAD">
              <w:rPr>
                <w:rFonts w:cstheme="minorHAnsi"/>
                <w:sz w:val="16"/>
                <w:szCs w:val="16"/>
              </w:rPr>
              <w:t>lon</w:t>
            </w:r>
            <w:proofErr w:type="spellEnd"/>
            <w:r w:rsidRPr="00C77CAD">
              <w:rPr>
                <w:rFonts w:cstheme="minorHAnsi"/>
                <w:sz w:val="16"/>
                <w:szCs w:val="16"/>
              </w:rPr>
              <w:t xml:space="preserve">  of</w:t>
            </w:r>
            <w:proofErr w:type="gramEnd"/>
            <w:r w:rsidRPr="00C77CAD">
              <w:rPr>
                <w:rFonts w:cstheme="minorHAnsi"/>
                <w:sz w:val="16"/>
                <w:szCs w:val="16"/>
              </w:rPr>
              <w:t xml:space="preserve"> by a list of coordinates.</w:t>
            </w:r>
          </w:p>
        </w:tc>
        <w:tc>
          <w:tcPr>
            <w:tcW w:w="3117" w:type="dxa"/>
          </w:tcPr>
          <w:p w14:paraId="2D9FD241" w14:textId="77777777" w:rsidR="0097469C" w:rsidRPr="00C77CAD" w:rsidRDefault="0097469C" w:rsidP="00A36C2B">
            <w:pPr>
              <w:rPr>
                <w:rFonts w:cstheme="minorHAnsi"/>
                <w:sz w:val="16"/>
                <w:szCs w:val="16"/>
              </w:rPr>
            </w:pPr>
            <w:r w:rsidRPr="00C77CAD">
              <w:rPr>
                <w:rFonts w:cstheme="minorHAnsi"/>
                <w:sz w:val="16"/>
                <w:szCs w:val="16"/>
              </w:rPr>
              <w:t>Processing of images acquired with the same view angle, over the same target, at multiple dates (</w:t>
            </w:r>
            <w:proofErr w:type="spellStart"/>
            <w:r w:rsidRPr="00C77CAD">
              <w:rPr>
                <w:rFonts w:cstheme="minorHAnsi"/>
                <w:sz w:val="16"/>
                <w:szCs w:val="16"/>
              </w:rPr>
              <w:t>formosat</w:t>
            </w:r>
            <w:proofErr w:type="spellEnd"/>
            <w:r w:rsidRPr="00C77CAD">
              <w:rPr>
                <w:rFonts w:cstheme="minorHAnsi"/>
                <w:sz w:val="16"/>
                <w:szCs w:val="16"/>
              </w:rPr>
              <w:t>)</w:t>
            </w:r>
          </w:p>
        </w:tc>
      </w:tr>
    </w:tbl>
    <w:p w14:paraId="47074191" w14:textId="77777777" w:rsidR="0097469C" w:rsidRDefault="0097469C" w:rsidP="0097469C"/>
    <w:p w14:paraId="7C6B442B" w14:textId="77777777" w:rsidR="0097469C" w:rsidRDefault="0097469C" w:rsidP="0097469C">
      <w:pPr>
        <w:rPr>
          <w:ins w:id="1570" w:author="Fernandes, Richard (he, him, his | il, le, lui)" w:date="2023-07-14T16:59:00Z"/>
        </w:rPr>
      </w:pPr>
    </w:p>
    <w:p w14:paraId="2023D49B" w14:textId="77777777" w:rsidR="004D7A9F" w:rsidRDefault="004D7A9F" w:rsidP="0097469C">
      <w:pPr>
        <w:rPr>
          <w:ins w:id="1571" w:author="Fernandes, Richard (he, him, his | il, le, lui)" w:date="2023-07-14T16:59:00Z"/>
        </w:rPr>
      </w:pPr>
    </w:p>
    <w:p w14:paraId="5E1920A9" w14:textId="77777777" w:rsidR="004D7A9F" w:rsidRDefault="004D7A9F" w:rsidP="0097469C">
      <w:pPr>
        <w:rPr>
          <w:ins w:id="1572" w:author="Fernandes, Richard (he, him, his | il, le, lui)" w:date="2023-07-14T16:59:00Z"/>
        </w:rPr>
      </w:pPr>
    </w:p>
    <w:p w14:paraId="612A8F2B" w14:textId="77777777" w:rsidR="004D7A9F" w:rsidRDefault="004D7A9F" w:rsidP="0097469C">
      <w:pPr>
        <w:rPr>
          <w:ins w:id="1573" w:author="Fernandes, Richard (he, him, his | il, le, lui)" w:date="2023-07-14T16:59:00Z"/>
        </w:rPr>
      </w:pPr>
    </w:p>
    <w:p w14:paraId="3FC40188" w14:textId="77777777" w:rsidR="004D7A9F" w:rsidRDefault="004D7A9F" w:rsidP="0097469C"/>
    <w:p w14:paraId="3A23266C" w14:textId="167F318C" w:rsidR="0097469C" w:rsidRPr="004D7A9F" w:rsidRDefault="0097469C" w:rsidP="0097469C">
      <w:pPr>
        <w:pStyle w:val="Caption"/>
        <w:keepNext/>
        <w:rPr>
          <w:b w:val="0"/>
          <w:bCs w:val="0"/>
          <w:sz w:val="22"/>
          <w:szCs w:val="22"/>
          <w:rPrChange w:id="1574" w:author="Fernandes, Richard (he, him, his | il, le, lui)" w:date="2023-07-14T16:59:00Z">
            <w:rPr/>
          </w:rPrChange>
        </w:rPr>
      </w:pPr>
      <w:bookmarkStart w:id="1575" w:name="_Ref18586895"/>
      <w:r w:rsidRPr="004D7A9F">
        <w:rPr>
          <w:b w:val="0"/>
          <w:bCs w:val="0"/>
          <w:sz w:val="22"/>
          <w:szCs w:val="22"/>
          <w:rPrChange w:id="1576" w:author="Fernandes, Richard (he, him, his | il, le, lui)" w:date="2023-07-14T16:59:00Z">
            <w:rPr/>
          </w:rPrChange>
        </w:rPr>
        <w:lastRenderedPageBreak/>
        <w:t xml:space="preserve">Table </w:t>
      </w:r>
      <w:r w:rsidRPr="004D7A9F">
        <w:rPr>
          <w:b w:val="0"/>
          <w:bCs w:val="0"/>
          <w:noProof/>
          <w:sz w:val="22"/>
          <w:szCs w:val="22"/>
          <w:rPrChange w:id="1577" w:author="Fernandes, Richard (he, him, his | il, le, lui)" w:date="2023-07-14T16:59:00Z">
            <w:rPr>
              <w:noProof/>
            </w:rPr>
          </w:rPrChange>
        </w:rPr>
        <w:fldChar w:fldCharType="begin"/>
      </w:r>
      <w:r w:rsidRPr="004D7A9F">
        <w:rPr>
          <w:b w:val="0"/>
          <w:bCs w:val="0"/>
          <w:noProof/>
          <w:sz w:val="22"/>
          <w:szCs w:val="22"/>
          <w:rPrChange w:id="1578" w:author="Fernandes, Richard (he, him, his | il, le, lui)" w:date="2023-07-14T16:59:00Z">
            <w:rPr>
              <w:noProof/>
            </w:rPr>
          </w:rPrChange>
        </w:rPr>
        <w:instrText xml:space="preserve"> SEQ Table \* ARABIC </w:instrText>
      </w:r>
      <w:r w:rsidRPr="004D7A9F">
        <w:rPr>
          <w:b w:val="0"/>
          <w:bCs w:val="0"/>
          <w:noProof/>
          <w:sz w:val="22"/>
          <w:szCs w:val="22"/>
          <w:rPrChange w:id="1579" w:author="Fernandes, Richard (he, him, his | il, le, lui)" w:date="2023-07-14T16:59:00Z">
            <w:rPr>
              <w:noProof/>
            </w:rPr>
          </w:rPrChange>
        </w:rPr>
        <w:fldChar w:fldCharType="separate"/>
      </w:r>
      <w:ins w:id="1580" w:author="Fernandes, Richard (he, him, his | il, le, lui)" w:date="2023-07-14T17:36:00Z">
        <w:r w:rsidR="00DD40B0">
          <w:rPr>
            <w:b w:val="0"/>
            <w:bCs w:val="0"/>
            <w:noProof/>
            <w:sz w:val="22"/>
            <w:szCs w:val="22"/>
          </w:rPr>
          <w:t>11</w:t>
        </w:r>
      </w:ins>
      <w:del w:id="1581" w:author="Fernandes, Richard (he, him, his | il, le, lui)" w:date="2023-07-14T17:08:00Z">
        <w:r w:rsidRPr="004D7A9F" w:rsidDel="007D13D1">
          <w:rPr>
            <w:b w:val="0"/>
            <w:bCs w:val="0"/>
            <w:noProof/>
            <w:sz w:val="22"/>
            <w:szCs w:val="22"/>
            <w:rPrChange w:id="1582" w:author="Fernandes, Richard (he, him, his | il, le, lui)" w:date="2023-07-14T16:59:00Z">
              <w:rPr>
                <w:noProof/>
              </w:rPr>
            </w:rPrChange>
          </w:rPr>
          <w:delText>11</w:delText>
        </w:r>
      </w:del>
      <w:r w:rsidRPr="004D7A9F">
        <w:rPr>
          <w:b w:val="0"/>
          <w:bCs w:val="0"/>
          <w:noProof/>
          <w:sz w:val="22"/>
          <w:szCs w:val="22"/>
          <w:rPrChange w:id="1583" w:author="Fernandes, Richard (he, him, his | il, le, lui)" w:date="2023-07-14T16:59:00Z">
            <w:rPr>
              <w:noProof/>
            </w:rPr>
          </w:rPrChange>
        </w:rPr>
        <w:fldChar w:fldCharType="end"/>
      </w:r>
      <w:bookmarkEnd w:id="1575"/>
      <w:r w:rsidRPr="004D7A9F">
        <w:rPr>
          <w:b w:val="0"/>
          <w:bCs w:val="0"/>
          <w:sz w:val="22"/>
          <w:szCs w:val="22"/>
          <w:rPrChange w:id="1584" w:author="Fernandes, Richard (he, him, his | il, le, lui)" w:date="2023-07-14T16:59:00Z">
            <w:rPr/>
          </w:rPrChange>
        </w:rPr>
        <w:t>.  Template datasheet for specification of a selected configuration, spatial and temporal extents.  Allowable entries, identified in yellow, vary with configuration indicated in Table 2.</w:t>
      </w:r>
    </w:p>
    <w:tbl>
      <w:tblPr>
        <w:tblW w:w="5420" w:type="dxa"/>
        <w:tblLook w:val="04A0" w:firstRow="1" w:lastRow="0" w:firstColumn="1" w:lastColumn="0" w:noHBand="0" w:noVBand="1"/>
      </w:tblPr>
      <w:tblGrid>
        <w:gridCol w:w="1780"/>
        <w:gridCol w:w="1200"/>
        <w:gridCol w:w="1200"/>
        <w:gridCol w:w="1240"/>
      </w:tblGrid>
      <w:tr w:rsidR="0097469C" w:rsidRPr="00E97401" w14:paraId="6E76AFBE" w14:textId="77777777" w:rsidTr="00A36C2B">
        <w:trPr>
          <w:trHeight w:val="270"/>
        </w:trPr>
        <w:tc>
          <w:tcPr>
            <w:tcW w:w="1780" w:type="dxa"/>
            <w:tcBorders>
              <w:top w:val="single" w:sz="8" w:space="0" w:color="auto"/>
              <w:left w:val="single" w:sz="8" w:space="0" w:color="auto"/>
              <w:bottom w:val="nil"/>
              <w:right w:val="nil"/>
            </w:tcBorders>
            <w:shd w:val="clear" w:color="000000" w:fill="FFFF00"/>
            <w:noWrap/>
            <w:vAlign w:val="bottom"/>
            <w:hideMark/>
          </w:tcPr>
          <w:p w14:paraId="7185E05D" w14:textId="77777777" w:rsidR="0097469C" w:rsidRPr="00E97401" w:rsidRDefault="0097469C" w:rsidP="00A36C2B">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Selected</w:t>
            </w:r>
          </w:p>
        </w:tc>
        <w:tc>
          <w:tcPr>
            <w:tcW w:w="1200" w:type="dxa"/>
            <w:tcBorders>
              <w:top w:val="single" w:sz="8" w:space="0" w:color="auto"/>
              <w:left w:val="single" w:sz="8" w:space="0" w:color="auto"/>
              <w:bottom w:val="nil"/>
              <w:right w:val="single" w:sz="4" w:space="0" w:color="auto"/>
            </w:tcBorders>
            <w:shd w:val="clear" w:color="000000" w:fill="C0C0C0"/>
            <w:noWrap/>
            <w:vAlign w:val="bottom"/>
            <w:hideMark/>
          </w:tcPr>
          <w:p w14:paraId="37FD358A" w14:textId="77777777" w:rsidR="0097469C" w:rsidRPr="00E97401" w:rsidRDefault="0097469C" w:rsidP="00A36C2B">
            <w:pPr>
              <w:spacing w:after="0" w:line="240" w:lineRule="auto"/>
              <w:jc w:val="center"/>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Min</w:t>
            </w:r>
          </w:p>
        </w:tc>
        <w:tc>
          <w:tcPr>
            <w:tcW w:w="1200" w:type="dxa"/>
            <w:tcBorders>
              <w:top w:val="single" w:sz="8" w:space="0" w:color="auto"/>
              <w:left w:val="nil"/>
              <w:bottom w:val="nil"/>
              <w:right w:val="single" w:sz="4" w:space="0" w:color="auto"/>
            </w:tcBorders>
            <w:shd w:val="clear" w:color="000000" w:fill="C0C0C0"/>
            <w:noWrap/>
            <w:vAlign w:val="bottom"/>
            <w:hideMark/>
          </w:tcPr>
          <w:p w14:paraId="07FBBC63" w14:textId="77777777" w:rsidR="0097469C" w:rsidRPr="00E97401" w:rsidRDefault="0097469C" w:rsidP="00A36C2B">
            <w:pPr>
              <w:spacing w:after="0" w:line="240" w:lineRule="auto"/>
              <w:jc w:val="center"/>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Max</w:t>
            </w:r>
          </w:p>
        </w:tc>
        <w:tc>
          <w:tcPr>
            <w:tcW w:w="1240" w:type="dxa"/>
            <w:tcBorders>
              <w:top w:val="single" w:sz="8" w:space="0" w:color="auto"/>
              <w:left w:val="nil"/>
              <w:bottom w:val="nil"/>
              <w:right w:val="single" w:sz="8" w:space="0" w:color="auto"/>
            </w:tcBorders>
            <w:shd w:val="clear" w:color="000000" w:fill="C0C0C0"/>
            <w:noWrap/>
            <w:vAlign w:val="bottom"/>
            <w:hideMark/>
          </w:tcPr>
          <w:p w14:paraId="5F76DFDB" w14:textId="77777777" w:rsidR="0097469C" w:rsidRPr="00E97401" w:rsidRDefault="0097469C" w:rsidP="00A36C2B">
            <w:pPr>
              <w:spacing w:after="0" w:line="240" w:lineRule="auto"/>
              <w:jc w:val="center"/>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File</w:t>
            </w:r>
          </w:p>
        </w:tc>
      </w:tr>
      <w:tr w:rsidR="0097469C" w:rsidRPr="00E97401" w14:paraId="4FD305D3" w14:textId="77777777" w:rsidTr="00A36C2B">
        <w:trPr>
          <w:trHeight w:val="255"/>
        </w:trPr>
        <w:tc>
          <w:tcPr>
            <w:tcW w:w="1780" w:type="dxa"/>
            <w:tcBorders>
              <w:top w:val="single" w:sz="8" w:space="0" w:color="auto"/>
              <w:left w:val="single" w:sz="8" w:space="0" w:color="auto"/>
              <w:bottom w:val="single" w:sz="4" w:space="0" w:color="auto"/>
              <w:right w:val="nil"/>
            </w:tcBorders>
            <w:shd w:val="clear" w:color="000000" w:fill="C0C0C0"/>
            <w:noWrap/>
            <w:vAlign w:val="bottom"/>
            <w:hideMark/>
          </w:tcPr>
          <w:p w14:paraId="5A410E66" w14:textId="77777777" w:rsidR="0097469C" w:rsidRPr="00E97401" w:rsidRDefault="0097469C" w:rsidP="00A36C2B">
            <w:pPr>
              <w:spacing w:after="0" w:line="240" w:lineRule="auto"/>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Sun zenith (°)</w:t>
            </w:r>
          </w:p>
        </w:tc>
        <w:tc>
          <w:tcPr>
            <w:tcW w:w="1200" w:type="dxa"/>
            <w:tcBorders>
              <w:top w:val="single" w:sz="8" w:space="0" w:color="auto"/>
              <w:left w:val="single" w:sz="8" w:space="0" w:color="auto"/>
              <w:bottom w:val="single" w:sz="4" w:space="0" w:color="auto"/>
              <w:right w:val="single" w:sz="4" w:space="0" w:color="auto"/>
            </w:tcBorders>
            <w:shd w:val="clear" w:color="000000" w:fill="C0C0C0"/>
            <w:noWrap/>
            <w:vAlign w:val="bottom"/>
            <w:hideMark/>
          </w:tcPr>
          <w:p w14:paraId="0CD23AFF" w14:textId="77777777" w:rsidR="0097469C" w:rsidRPr="00E97401" w:rsidRDefault="0097469C" w:rsidP="00A36C2B">
            <w:pPr>
              <w:spacing w:after="0" w:line="240" w:lineRule="auto"/>
              <w:jc w:val="right"/>
              <w:rPr>
                <w:rFonts w:ascii="Arial" w:eastAsia="Times New Roman" w:hAnsi="Arial" w:cs="Arial"/>
                <w:color w:val="BFBFBF"/>
                <w:sz w:val="16"/>
                <w:szCs w:val="16"/>
                <w:lang w:eastAsia="en-CA"/>
              </w:rPr>
            </w:pPr>
            <w:r w:rsidRPr="00E97401">
              <w:rPr>
                <w:rFonts w:ascii="Arial" w:eastAsia="Times New Roman" w:hAnsi="Arial" w:cs="Arial"/>
                <w:color w:val="BFBFBF"/>
                <w:sz w:val="16"/>
                <w:szCs w:val="16"/>
                <w:lang w:eastAsia="en-CA"/>
              </w:rPr>
              <w:t>999</w:t>
            </w:r>
          </w:p>
        </w:tc>
        <w:tc>
          <w:tcPr>
            <w:tcW w:w="1200" w:type="dxa"/>
            <w:tcBorders>
              <w:top w:val="single" w:sz="4" w:space="0" w:color="auto"/>
              <w:left w:val="single" w:sz="8" w:space="0" w:color="auto"/>
              <w:bottom w:val="single" w:sz="4" w:space="0" w:color="auto"/>
              <w:right w:val="single" w:sz="4" w:space="0" w:color="auto"/>
            </w:tcBorders>
            <w:shd w:val="clear" w:color="000000" w:fill="C0C0C0"/>
            <w:noWrap/>
            <w:vAlign w:val="bottom"/>
            <w:hideMark/>
          </w:tcPr>
          <w:p w14:paraId="782DF73D" w14:textId="77777777" w:rsidR="0097469C" w:rsidRPr="00E97401" w:rsidRDefault="0097469C" w:rsidP="00A36C2B">
            <w:pPr>
              <w:spacing w:after="0" w:line="240" w:lineRule="auto"/>
              <w:jc w:val="right"/>
              <w:rPr>
                <w:rFonts w:ascii="Arial" w:eastAsia="Times New Roman" w:hAnsi="Arial" w:cs="Arial"/>
                <w:color w:val="BFBFBF"/>
                <w:sz w:val="16"/>
                <w:szCs w:val="16"/>
                <w:lang w:eastAsia="en-CA"/>
              </w:rPr>
            </w:pPr>
            <w:r w:rsidRPr="00E97401">
              <w:rPr>
                <w:rFonts w:ascii="Arial" w:eastAsia="Times New Roman" w:hAnsi="Arial" w:cs="Arial"/>
                <w:color w:val="BFBFBF"/>
                <w:sz w:val="16"/>
                <w:szCs w:val="16"/>
                <w:lang w:eastAsia="en-CA"/>
              </w:rPr>
              <w:t>999</w:t>
            </w:r>
          </w:p>
        </w:tc>
        <w:tc>
          <w:tcPr>
            <w:tcW w:w="1240" w:type="dxa"/>
            <w:tcBorders>
              <w:top w:val="single" w:sz="4" w:space="0" w:color="auto"/>
              <w:left w:val="single" w:sz="8" w:space="0" w:color="auto"/>
              <w:bottom w:val="single" w:sz="4" w:space="0" w:color="auto"/>
              <w:right w:val="single" w:sz="8" w:space="0" w:color="auto"/>
            </w:tcBorders>
            <w:shd w:val="clear" w:color="000000" w:fill="C0C0C0"/>
            <w:noWrap/>
            <w:vAlign w:val="bottom"/>
            <w:hideMark/>
          </w:tcPr>
          <w:p w14:paraId="1672DE9E" w14:textId="77777777" w:rsidR="0097469C" w:rsidRPr="00E97401" w:rsidRDefault="0097469C" w:rsidP="00A36C2B">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r>
      <w:tr w:rsidR="0097469C" w:rsidRPr="00E97401" w14:paraId="41B49395" w14:textId="77777777" w:rsidTr="00A36C2B">
        <w:trPr>
          <w:trHeight w:val="255"/>
        </w:trPr>
        <w:tc>
          <w:tcPr>
            <w:tcW w:w="1780" w:type="dxa"/>
            <w:tcBorders>
              <w:top w:val="nil"/>
              <w:left w:val="single" w:sz="8" w:space="0" w:color="auto"/>
              <w:bottom w:val="single" w:sz="4" w:space="0" w:color="auto"/>
              <w:right w:val="nil"/>
            </w:tcBorders>
            <w:shd w:val="clear" w:color="000000" w:fill="C0C0C0"/>
            <w:noWrap/>
            <w:vAlign w:val="bottom"/>
            <w:hideMark/>
          </w:tcPr>
          <w:p w14:paraId="6D9352DB" w14:textId="77777777" w:rsidR="0097469C" w:rsidRPr="00E97401" w:rsidRDefault="0097469C" w:rsidP="00A36C2B">
            <w:pPr>
              <w:spacing w:after="0" w:line="240" w:lineRule="auto"/>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Sun Azimuth (°)</w:t>
            </w:r>
          </w:p>
        </w:tc>
        <w:tc>
          <w:tcPr>
            <w:tcW w:w="1200" w:type="dxa"/>
            <w:tcBorders>
              <w:top w:val="nil"/>
              <w:left w:val="single" w:sz="8" w:space="0" w:color="auto"/>
              <w:bottom w:val="single" w:sz="4" w:space="0" w:color="auto"/>
              <w:right w:val="single" w:sz="4" w:space="0" w:color="auto"/>
            </w:tcBorders>
            <w:shd w:val="clear" w:color="000000" w:fill="C0C0C0"/>
            <w:noWrap/>
            <w:vAlign w:val="bottom"/>
            <w:hideMark/>
          </w:tcPr>
          <w:p w14:paraId="47DE8848" w14:textId="77777777" w:rsidR="0097469C" w:rsidRPr="00E97401" w:rsidRDefault="0097469C" w:rsidP="00A36C2B">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00" w:type="dxa"/>
            <w:tcBorders>
              <w:top w:val="nil"/>
              <w:left w:val="single" w:sz="8" w:space="0" w:color="auto"/>
              <w:bottom w:val="single" w:sz="4" w:space="0" w:color="auto"/>
              <w:right w:val="single" w:sz="4" w:space="0" w:color="auto"/>
            </w:tcBorders>
            <w:shd w:val="clear" w:color="000000" w:fill="C0C0C0"/>
            <w:noWrap/>
            <w:vAlign w:val="bottom"/>
            <w:hideMark/>
          </w:tcPr>
          <w:p w14:paraId="3F1EFB36" w14:textId="77777777" w:rsidR="0097469C" w:rsidRPr="00E97401" w:rsidRDefault="0097469C" w:rsidP="00A36C2B">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40" w:type="dxa"/>
            <w:tcBorders>
              <w:top w:val="nil"/>
              <w:left w:val="single" w:sz="8" w:space="0" w:color="auto"/>
              <w:bottom w:val="single" w:sz="4" w:space="0" w:color="auto"/>
              <w:right w:val="single" w:sz="8" w:space="0" w:color="auto"/>
            </w:tcBorders>
            <w:shd w:val="clear" w:color="000000" w:fill="C0C0C0"/>
            <w:noWrap/>
            <w:vAlign w:val="bottom"/>
            <w:hideMark/>
          </w:tcPr>
          <w:p w14:paraId="22982448" w14:textId="77777777" w:rsidR="0097469C" w:rsidRPr="00E97401" w:rsidRDefault="0097469C" w:rsidP="00A36C2B">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r>
      <w:tr w:rsidR="0097469C" w:rsidRPr="00E97401" w14:paraId="44F88B8C" w14:textId="77777777" w:rsidTr="00A36C2B">
        <w:trPr>
          <w:trHeight w:val="255"/>
        </w:trPr>
        <w:tc>
          <w:tcPr>
            <w:tcW w:w="1780" w:type="dxa"/>
            <w:tcBorders>
              <w:top w:val="nil"/>
              <w:left w:val="single" w:sz="8" w:space="0" w:color="auto"/>
              <w:bottom w:val="single" w:sz="4" w:space="0" w:color="auto"/>
              <w:right w:val="nil"/>
            </w:tcBorders>
            <w:shd w:val="clear" w:color="000000" w:fill="C0C0C0"/>
            <w:noWrap/>
            <w:vAlign w:val="bottom"/>
            <w:hideMark/>
          </w:tcPr>
          <w:p w14:paraId="478E8229" w14:textId="77777777" w:rsidR="0097469C" w:rsidRPr="00E97401" w:rsidRDefault="0097469C" w:rsidP="00A36C2B">
            <w:pPr>
              <w:spacing w:after="0" w:line="240" w:lineRule="auto"/>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View zenith (°)</w:t>
            </w:r>
          </w:p>
        </w:tc>
        <w:tc>
          <w:tcPr>
            <w:tcW w:w="1200" w:type="dxa"/>
            <w:tcBorders>
              <w:top w:val="nil"/>
              <w:left w:val="single" w:sz="8" w:space="0" w:color="auto"/>
              <w:bottom w:val="single" w:sz="4" w:space="0" w:color="auto"/>
              <w:right w:val="single" w:sz="4" w:space="0" w:color="auto"/>
            </w:tcBorders>
            <w:shd w:val="clear" w:color="000000" w:fill="C0C0C0"/>
            <w:noWrap/>
            <w:vAlign w:val="bottom"/>
            <w:hideMark/>
          </w:tcPr>
          <w:p w14:paraId="4124403A" w14:textId="77777777" w:rsidR="0097469C" w:rsidRPr="00E97401" w:rsidRDefault="0097469C" w:rsidP="00A36C2B">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00" w:type="dxa"/>
            <w:tcBorders>
              <w:top w:val="nil"/>
              <w:left w:val="single" w:sz="8" w:space="0" w:color="auto"/>
              <w:bottom w:val="single" w:sz="4" w:space="0" w:color="auto"/>
              <w:right w:val="single" w:sz="4" w:space="0" w:color="auto"/>
            </w:tcBorders>
            <w:shd w:val="clear" w:color="000000" w:fill="C0C0C0"/>
            <w:noWrap/>
            <w:vAlign w:val="bottom"/>
            <w:hideMark/>
          </w:tcPr>
          <w:p w14:paraId="26C0C90A" w14:textId="77777777" w:rsidR="0097469C" w:rsidRPr="00E97401" w:rsidRDefault="0097469C" w:rsidP="00A36C2B">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40" w:type="dxa"/>
            <w:tcBorders>
              <w:top w:val="nil"/>
              <w:left w:val="single" w:sz="8" w:space="0" w:color="auto"/>
              <w:bottom w:val="single" w:sz="4" w:space="0" w:color="auto"/>
              <w:right w:val="single" w:sz="8" w:space="0" w:color="auto"/>
            </w:tcBorders>
            <w:shd w:val="clear" w:color="000000" w:fill="C0C0C0"/>
            <w:noWrap/>
            <w:vAlign w:val="bottom"/>
            <w:hideMark/>
          </w:tcPr>
          <w:p w14:paraId="4CED418D" w14:textId="77777777" w:rsidR="0097469C" w:rsidRPr="00E97401" w:rsidRDefault="0097469C" w:rsidP="00A36C2B">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r>
      <w:tr w:rsidR="0097469C" w:rsidRPr="00E97401" w14:paraId="7756D670" w14:textId="77777777" w:rsidTr="00A36C2B">
        <w:trPr>
          <w:trHeight w:val="255"/>
        </w:trPr>
        <w:tc>
          <w:tcPr>
            <w:tcW w:w="1780" w:type="dxa"/>
            <w:tcBorders>
              <w:top w:val="nil"/>
              <w:left w:val="single" w:sz="8" w:space="0" w:color="auto"/>
              <w:bottom w:val="single" w:sz="4" w:space="0" w:color="auto"/>
              <w:right w:val="nil"/>
            </w:tcBorders>
            <w:shd w:val="clear" w:color="000000" w:fill="C0C0C0"/>
            <w:noWrap/>
            <w:vAlign w:val="bottom"/>
            <w:hideMark/>
          </w:tcPr>
          <w:p w14:paraId="0E0E6516" w14:textId="77777777" w:rsidR="0097469C" w:rsidRPr="00E97401" w:rsidRDefault="0097469C" w:rsidP="00A36C2B">
            <w:pPr>
              <w:spacing w:after="0" w:line="240" w:lineRule="auto"/>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View Azimuth (°)</w:t>
            </w:r>
          </w:p>
        </w:tc>
        <w:tc>
          <w:tcPr>
            <w:tcW w:w="1200" w:type="dxa"/>
            <w:tcBorders>
              <w:top w:val="nil"/>
              <w:left w:val="single" w:sz="8" w:space="0" w:color="auto"/>
              <w:bottom w:val="single" w:sz="4" w:space="0" w:color="auto"/>
              <w:right w:val="single" w:sz="4" w:space="0" w:color="auto"/>
            </w:tcBorders>
            <w:shd w:val="clear" w:color="000000" w:fill="C0C0C0"/>
            <w:noWrap/>
            <w:vAlign w:val="bottom"/>
            <w:hideMark/>
          </w:tcPr>
          <w:p w14:paraId="5948ADB2" w14:textId="77777777" w:rsidR="0097469C" w:rsidRPr="00E97401" w:rsidRDefault="0097469C" w:rsidP="00A36C2B">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00" w:type="dxa"/>
            <w:tcBorders>
              <w:top w:val="nil"/>
              <w:left w:val="single" w:sz="8" w:space="0" w:color="auto"/>
              <w:bottom w:val="single" w:sz="4" w:space="0" w:color="auto"/>
              <w:right w:val="single" w:sz="4" w:space="0" w:color="auto"/>
            </w:tcBorders>
            <w:shd w:val="clear" w:color="000000" w:fill="C0C0C0"/>
            <w:noWrap/>
            <w:vAlign w:val="bottom"/>
            <w:hideMark/>
          </w:tcPr>
          <w:p w14:paraId="543C620D" w14:textId="77777777" w:rsidR="0097469C" w:rsidRPr="00E97401" w:rsidRDefault="0097469C" w:rsidP="00A36C2B">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40" w:type="dxa"/>
            <w:tcBorders>
              <w:top w:val="nil"/>
              <w:left w:val="single" w:sz="8" w:space="0" w:color="auto"/>
              <w:bottom w:val="single" w:sz="4" w:space="0" w:color="auto"/>
              <w:right w:val="single" w:sz="8" w:space="0" w:color="auto"/>
            </w:tcBorders>
            <w:shd w:val="clear" w:color="000000" w:fill="C0C0C0"/>
            <w:noWrap/>
            <w:vAlign w:val="bottom"/>
            <w:hideMark/>
          </w:tcPr>
          <w:p w14:paraId="2B8A6524" w14:textId="77777777" w:rsidR="0097469C" w:rsidRPr="00E97401" w:rsidRDefault="0097469C" w:rsidP="00A36C2B">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r>
      <w:tr w:rsidR="0097469C" w:rsidRPr="00E97401" w14:paraId="4C8A69DA" w14:textId="77777777" w:rsidTr="00A36C2B">
        <w:trPr>
          <w:trHeight w:val="255"/>
        </w:trPr>
        <w:tc>
          <w:tcPr>
            <w:tcW w:w="1780" w:type="dxa"/>
            <w:tcBorders>
              <w:top w:val="nil"/>
              <w:left w:val="single" w:sz="8" w:space="0" w:color="auto"/>
              <w:bottom w:val="single" w:sz="4" w:space="0" w:color="auto"/>
              <w:right w:val="nil"/>
            </w:tcBorders>
            <w:shd w:val="clear" w:color="000000" w:fill="C0C0C0"/>
            <w:noWrap/>
            <w:vAlign w:val="bottom"/>
            <w:hideMark/>
          </w:tcPr>
          <w:p w14:paraId="596D8803" w14:textId="77777777" w:rsidR="0097469C" w:rsidRPr="00E97401" w:rsidRDefault="0097469C" w:rsidP="00A36C2B">
            <w:pPr>
              <w:spacing w:after="0" w:line="240" w:lineRule="auto"/>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Year</w:t>
            </w:r>
          </w:p>
        </w:tc>
        <w:tc>
          <w:tcPr>
            <w:tcW w:w="1200" w:type="dxa"/>
            <w:tcBorders>
              <w:top w:val="nil"/>
              <w:left w:val="single" w:sz="8" w:space="0" w:color="auto"/>
              <w:bottom w:val="single" w:sz="4" w:space="0" w:color="auto"/>
              <w:right w:val="single" w:sz="4" w:space="0" w:color="auto"/>
            </w:tcBorders>
            <w:shd w:val="clear" w:color="000000" w:fill="BFBFBF"/>
            <w:noWrap/>
            <w:vAlign w:val="bottom"/>
            <w:hideMark/>
          </w:tcPr>
          <w:p w14:paraId="5A07C8B5" w14:textId="77777777" w:rsidR="0097469C" w:rsidRPr="00E97401" w:rsidRDefault="0097469C" w:rsidP="00A36C2B">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00" w:type="dxa"/>
            <w:tcBorders>
              <w:top w:val="nil"/>
              <w:left w:val="single" w:sz="8" w:space="0" w:color="auto"/>
              <w:bottom w:val="single" w:sz="4" w:space="0" w:color="auto"/>
              <w:right w:val="single" w:sz="4" w:space="0" w:color="auto"/>
            </w:tcBorders>
            <w:shd w:val="clear" w:color="000000" w:fill="BFBFBF"/>
            <w:noWrap/>
            <w:vAlign w:val="bottom"/>
            <w:hideMark/>
          </w:tcPr>
          <w:p w14:paraId="77ABBDFD" w14:textId="77777777" w:rsidR="0097469C" w:rsidRPr="00E97401" w:rsidRDefault="0097469C" w:rsidP="00A36C2B">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40" w:type="dxa"/>
            <w:tcBorders>
              <w:top w:val="nil"/>
              <w:left w:val="single" w:sz="8" w:space="0" w:color="auto"/>
              <w:bottom w:val="single" w:sz="4" w:space="0" w:color="auto"/>
              <w:right w:val="single" w:sz="8" w:space="0" w:color="auto"/>
            </w:tcBorders>
            <w:shd w:val="clear" w:color="000000" w:fill="C0C0C0"/>
            <w:noWrap/>
            <w:vAlign w:val="bottom"/>
            <w:hideMark/>
          </w:tcPr>
          <w:p w14:paraId="12A484E1" w14:textId="77777777" w:rsidR="0097469C" w:rsidRPr="00E97401" w:rsidRDefault="0097469C" w:rsidP="00A36C2B">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r>
      <w:tr w:rsidR="0097469C" w:rsidRPr="00E97401" w14:paraId="1CC40588" w14:textId="77777777" w:rsidTr="00A36C2B">
        <w:trPr>
          <w:trHeight w:val="255"/>
        </w:trPr>
        <w:tc>
          <w:tcPr>
            <w:tcW w:w="1780" w:type="dxa"/>
            <w:tcBorders>
              <w:top w:val="nil"/>
              <w:left w:val="single" w:sz="8" w:space="0" w:color="auto"/>
              <w:bottom w:val="single" w:sz="4" w:space="0" w:color="auto"/>
              <w:right w:val="nil"/>
            </w:tcBorders>
            <w:shd w:val="clear" w:color="000000" w:fill="C0C0C0"/>
            <w:noWrap/>
            <w:vAlign w:val="bottom"/>
            <w:hideMark/>
          </w:tcPr>
          <w:p w14:paraId="750BC049" w14:textId="77777777" w:rsidR="0097469C" w:rsidRPr="00E97401" w:rsidRDefault="0097469C" w:rsidP="00A36C2B">
            <w:pPr>
              <w:spacing w:after="0" w:line="240" w:lineRule="auto"/>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Day of year</w:t>
            </w:r>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14:paraId="5EDCA688" w14:textId="77777777" w:rsidR="0097469C" w:rsidRPr="00E97401" w:rsidRDefault="0097469C" w:rsidP="00A36C2B">
            <w:pPr>
              <w:spacing w:after="0" w:line="240" w:lineRule="auto"/>
              <w:jc w:val="right"/>
              <w:rPr>
                <w:rFonts w:ascii="Arial" w:eastAsia="Times New Roman" w:hAnsi="Arial" w:cs="Arial"/>
                <w:sz w:val="16"/>
                <w:szCs w:val="16"/>
                <w:lang w:eastAsia="en-CA"/>
              </w:rPr>
            </w:pPr>
            <w:r w:rsidRPr="00E97401">
              <w:rPr>
                <w:rFonts w:ascii="Arial" w:eastAsia="Times New Roman" w:hAnsi="Arial" w:cs="Arial"/>
                <w:sz w:val="16"/>
                <w:szCs w:val="16"/>
                <w:lang w:eastAsia="en-CA"/>
              </w:rPr>
              <w:t>1</w:t>
            </w:r>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14:paraId="51ED8C8B" w14:textId="77777777" w:rsidR="0097469C" w:rsidRPr="00E97401" w:rsidRDefault="0097469C" w:rsidP="00A36C2B">
            <w:pPr>
              <w:spacing w:after="0" w:line="240" w:lineRule="auto"/>
              <w:jc w:val="right"/>
              <w:rPr>
                <w:rFonts w:ascii="Arial" w:eastAsia="Times New Roman" w:hAnsi="Arial" w:cs="Arial"/>
                <w:sz w:val="16"/>
                <w:szCs w:val="16"/>
                <w:lang w:eastAsia="en-CA"/>
              </w:rPr>
            </w:pPr>
            <w:r w:rsidRPr="00E97401">
              <w:rPr>
                <w:rFonts w:ascii="Arial" w:eastAsia="Times New Roman" w:hAnsi="Arial" w:cs="Arial"/>
                <w:sz w:val="16"/>
                <w:szCs w:val="16"/>
                <w:lang w:eastAsia="en-CA"/>
              </w:rPr>
              <w:t>365</w:t>
            </w:r>
          </w:p>
        </w:tc>
        <w:tc>
          <w:tcPr>
            <w:tcW w:w="1240" w:type="dxa"/>
            <w:tcBorders>
              <w:top w:val="nil"/>
              <w:left w:val="single" w:sz="8" w:space="0" w:color="auto"/>
              <w:bottom w:val="single" w:sz="4" w:space="0" w:color="auto"/>
              <w:right w:val="single" w:sz="8" w:space="0" w:color="auto"/>
            </w:tcBorders>
            <w:shd w:val="clear" w:color="000000" w:fill="C0C0C0"/>
            <w:noWrap/>
            <w:vAlign w:val="bottom"/>
            <w:hideMark/>
          </w:tcPr>
          <w:p w14:paraId="213581DF" w14:textId="77777777" w:rsidR="0097469C" w:rsidRPr="00E97401" w:rsidRDefault="0097469C" w:rsidP="00A36C2B">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r>
      <w:tr w:rsidR="0097469C" w:rsidRPr="00E97401" w14:paraId="7CF89930" w14:textId="77777777" w:rsidTr="00A36C2B">
        <w:trPr>
          <w:trHeight w:val="255"/>
        </w:trPr>
        <w:tc>
          <w:tcPr>
            <w:tcW w:w="1780" w:type="dxa"/>
            <w:tcBorders>
              <w:top w:val="nil"/>
              <w:left w:val="single" w:sz="8" w:space="0" w:color="auto"/>
              <w:bottom w:val="single" w:sz="4" w:space="0" w:color="auto"/>
              <w:right w:val="nil"/>
            </w:tcBorders>
            <w:shd w:val="clear" w:color="000000" w:fill="C0C0C0"/>
            <w:noWrap/>
            <w:vAlign w:val="bottom"/>
            <w:hideMark/>
          </w:tcPr>
          <w:p w14:paraId="2714EAC1" w14:textId="77777777" w:rsidR="0097469C" w:rsidRPr="00E97401" w:rsidRDefault="0097469C" w:rsidP="00A36C2B">
            <w:pPr>
              <w:spacing w:after="0" w:line="240" w:lineRule="auto"/>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Hour (UT)</w:t>
            </w:r>
          </w:p>
        </w:tc>
        <w:tc>
          <w:tcPr>
            <w:tcW w:w="1200" w:type="dxa"/>
            <w:tcBorders>
              <w:top w:val="nil"/>
              <w:left w:val="single" w:sz="8" w:space="0" w:color="auto"/>
              <w:bottom w:val="single" w:sz="4" w:space="0" w:color="auto"/>
              <w:right w:val="single" w:sz="4" w:space="0" w:color="auto"/>
            </w:tcBorders>
            <w:shd w:val="clear" w:color="000000" w:fill="C0C0C0"/>
            <w:noWrap/>
            <w:vAlign w:val="bottom"/>
            <w:hideMark/>
          </w:tcPr>
          <w:p w14:paraId="687EB85D" w14:textId="77777777" w:rsidR="0097469C" w:rsidRPr="00E97401" w:rsidRDefault="0097469C" w:rsidP="00A36C2B">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00" w:type="dxa"/>
            <w:tcBorders>
              <w:top w:val="nil"/>
              <w:left w:val="single" w:sz="8" w:space="0" w:color="auto"/>
              <w:bottom w:val="single" w:sz="4" w:space="0" w:color="auto"/>
              <w:right w:val="single" w:sz="4" w:space="0" w:color="auto"/>
            </w:tcBorders>
            <w:shd w:val="clear" w:color="000000" w:fill="C0C0C0"/>
            <w:noWrap/>
            <w:vAlign w:val="bottom"/>
            <w:hideMark/>
          </w:tcPr>
          <w:p w14:paraId="6073C836" w14:textId="77777777" w:rsidR="0097469C" w:rsidRPr="00E97401" w:rsidRDefault="0097469C" w:rsidP="00A36C2B">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40" w:type="dxa"/>
            <w:tcBorders>
              <w:top w:val="nil"/>
              <w:left w:val="single" w:sz="8" w:space="0" w:color="auto"/>
              <w:bottom w:val="single" w:sz="4" w:space="0" w:color="auto"/>
              <w:right w:val="single" w:sz="8" w:space="0" w:color="auto"/>
            </w:tcBorders>
            <w:shd w:val="clear" w:color="000000" w:fill="C0C0C0"/>
            <w:noWrap/>
            <w:vAlign w:val="bottom"/>
            <w:hideMark/>
          </w:tcPr>
          <w:p w14:paraId="54D4A631" w14:textId="77777777" w:rsidR="0097469C" w:rsidRPr="00E97401" w:rsidRDefault="0097469C" w:rsidP="00A36C2B">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r>
      <w:tr w:rsidR="0097469C" w:rsidRPr="00E97401" w14:paraId="6621FF21" w14:textId="77777777" w:rsidTr="00A36C2B">
        <w:trPr>
          <w:trHeight w:val="255"/>
        </w:trPr>
        <w:tc>
          <w:tcPr>
            <w:tcW w:w="1780" w:type="dxa"/>
            <w:tcBorders>
              <w:top w:val="nil"/>
              <w:left w:val="single" w:sz="8" w:space="0" w:color="auto"/>
              <w:bottom w:val="single" w:sz="4" w:space="0" w:color="auto"/>
              <w:right w:val="nil"/>
            </w:tcBorders>
            <w:shd w:val="clear" w:color="000000" w:fill="C0C0C0"/>
            <w:noWrap/>
            <w:vAlign w:val="bottom"/>
            <w:hideMark/>
          </w:tcPr>
          <w:p w14:paraId="6819BC26" w14:textId="77777777" w:rsidR="0097469C" w:rsidRPr="00E97401" w:rsidRDefault="0097469C" w:rsidP="00A36C2B">
            <w:pPr>
              <w:spacing w:after="0" w:line="240" w:lineRule="auto"/>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Minute</w:t>
            </w:r>
          </w:p>
        </w:tc>
        <w:tc>
          <w:tcPr>
            <w:tcW w:w="1200" w:type="dxa"/>
            <w:tcBorders>
              <w:top w:val="nil"/>
              <w:left w:val="single" w:sz="8" w:space="0" w:color="auto"/>
              <w:bottom w:val="single" w:sz="4" w:space="0" w:color="auto"/>
              <w:right w:val="single" w:sz="4" w:space="0" w:color="auto"/>
            </w:tcBorders>
            <w:shd w:val="clear" w:color="000000" w:fill="C0C0C0"/>
            <w:noWrap/>
            <w:vAlign w:val="bottom"/>
            <w:hideMark/>
          </w:tcPr>
          <w:p w14:paraId="3E53E56E" w14:textId="77777777" w:rsidR="0097469C" w:rsidRPr="00E97401" w:rsidRDefault="0097469C" w:rsidP="00A36C2B">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00" w:type="dxa"/>
            <w:tcBorders>
              <w:top w:val="nil"/>
              <w:left w:val="single" w:sz="8" w:space="0" w:color="auto"/>
              <w:bottom w:val="single" w:sz="4" w:space="0" w:color="auto"/>
              <w:right w:val="single" w:sz="4" w:space="0" w:color="auto"/>
            </w:tcBorders>
            <w:shd w:val="clear" w:color="000000" w:fill="C0C0C0"/>
            <w:noWrap/>
            <w:vAlign w:val="bottom"/>
            <w:hideMark/>
          </w:tcPr>
          <w:p w14:paraId="33958ED2" w14:textId="77777777" w:rsidR="0097469C" w:rsidRPr="00E97401" w:rsidRDefault="0097469C" w:rsidP="00A36C2B">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c>
          <w:tcPr>
            <w:tcW w:w="1240" w:type="dxa"/>
            <w:tcBorders>
              <w:top w:val="nil"/>
              <w:left w:val="single" w:sz="8" w:space="0" w:color="auto"/>
              <w:bottom w:val="single" w:sz="4" w:space="0" w:color="auto"/>
              <w:right w:val="single" w:sz="8" w:space="0" w:color="auto"/>
            </w:tcBorders>
            <w:shd w:val="clear" w:color="000000" w:fill="C0C0C0"/>
            <w:noWrap/>
            <w:vAlign w:val="bottom"/>
            <w:hideMark/>
          </w:tcPr>
          <w:p w14:paraId="0B94CA4F" w14:textId="77777777" w:rsidR="0097469C" w:rsidRPr="00E97401" w:rsidRDefault="0097469C" w:rsidP="00A36C2B">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r>
      <w:tr w:rsidR="0097469C" w:rsidRPr="00E97401" w14:paraId="54DAC5FE" w14:textId="77777777" w:rsidTr="00A36C2B">
        <w:trPr>
          <w:trHeight w:val="255"/>
        </w:trPr>
        <w:tc>
          <w:tcPr>
            <w:tcW w:w="1780" w:type="dxa"/>
            <w:tcBorders>
              <w:top w:val="nil"/>
              <w:left w:val="single" w:sz="8" w:space="0" w:color="auto"/>
              <w:bottom w:val="single" w:sz="4" w:space="0" w:color="auto"/>
              <w:right w:val="nil"/>
            </w:tcBorders>
            <w:shd w:val="clear" w:color="000000" w:fill="C0C0C0"/>
            <w:noWrap/>
            <w:vAlign w:val="bottom"/>
            <w:hideMark/>
          </w:tcPr>
          <w:p w14:paraId="41458B4D" w14:textId="77777777" w:rsidR="0097469C" w:rsidRPr="00E97401" w:rsidRDefault="0097469C" w:rsidP="00A36C2B">
            <w:pPr>
              <w:spacing w:after="0" w:line="240" w:lineRule="auto"/>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Lat (°)</w:t>
            </w:r>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14:paraId="23FDDB8C" w14:textId="77777777" w:rsidR="0097469C" w:rsidRPr="00E97401" w:rsidRDefault="0097469C" w:rsidP="00A36C2B">
            <w:pPr>
              <w:spacing w:after="0" w:line="240" w:lineRule="auto"/>
              <w:jc w:val="right"/>
              <w:rPr>
                <w:rFonts w:ascii="Arial" w:eastAsia="Times New Roman" w:hAnsi="Arial" w:cs="Arial"/>
                <w:sz w:val="16"/>
                <w:szCs w:val="16"/>
                <w:lang w:eastAsia="en-CA"/>
              </w:rPr>
            </w:pPr>
            <w:r w:rsidRPr="00E97401">
              <w:rPr>
                <w:rFonts w:ascii="Arial" w:eastAsia="Times New Roman" w:hAnsi="Arial" w:cs="Arial"/>
                <w:sz w:val="16"/>
                <w:szCs w:val="16"/>
                <w:lang w:eastAsia="en-CA"/>
              </w:rPr>
              <w:t>-56</w:t>
            </w:r>
          </w:p>
        </w:tc>
        <w:tc>
          <w:tcPr>
            <w:tcW w:w="1200" w:type="dxa"/>
            <w:tcBorders>
              <w:top w:val="nil"/>
              <w:left w:val="single" w:sz="8" w:space="0" w:color="auto"/>
              <w:bottom w:val="single" w:sz="4" w:space="0" w:color="auto"/>
              <w:right w:val="single" w:sz="4" w:space="0" w:color="auto"/>
            </w:tcBorders>
            <w:shd w:val="clear" w:color="000000" w:fill="FFFF00"/>
            <w:noWrap/>
            <w:vAlign w:val="bottom"/>
            <w:hideMark/>
          </w:tcPr>
          <w:p w14:paraId="5CDC43C7" w14:textId="77777777" w:rsidR="0097469C" w:rsidRPr="00E97401" w:rsidRDefault="0097469C" w:rsidP="00A36C2B">
            <w:pPr>
              <w:spacing w:after="0" w:line="240" w:lineRule="auto"/>
              <w:jc w:val="right"/>
              <w:rPr>
                <w:rFonts w:ascii="Arial" w:eastAsia="Times New Roman" w:hAnsi="Arial" w:cs="Arial"/>
                <w:sz w:val="16"/>
                <w:szCs w:val="16"/>
                <w:lang w:eastAsia="en-CA"/>
              </w:rPr>
            </w:pPr>
            <w:r w:rsidRPr="00E97401">
              <w:rPr>
                <w:rFonts w:ascii="Arial" w:eastAsia="Times New Roman" w:hAnsi="Arial" w:cs="Arial"/>
                <w:sz w:val="16"/>
                <w:szCs w:val="16"/>
                <w:lang w:eastAsia="en-CA"/>
              </w:rPr>
              <w:t>83</w:t>
            </w:r>
          </w:p>
        </w:tc>
        <w:tc>
          <w:tcPr>
            <w:tcW w:w="1240" w:type="dxa"/>
            <w:tcBorders>
              <w:top w:val="nil"/>
              <w:left w:val="single" w:sz="8" w:space="0" w:color="auto"/>
              <w:bottom w:val="single" w:sz="4" w:space="0" w:color="auto"/>
              <w:right w:val="single" w:sz="8" w:space="0" w:color="auto"/>
            </w:tcBorders>
            <w:shd w:val="clear" w:color="000000" w:fill="C0C0C0"/>
            <w:noWrap/>
            <w:vAlign w:val="bottom"/>
            <w:hideMark/>
          </w:tcPr>
          <w:p w14:paraId="092112CC" w14:textId="77777777" w:rsidR="0097469C" w:rsidRPr="00E97401" w:rsidRDefault="0097469C" w:rsidP="00A36C2B">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r>
      <w:tr w:rsidR="0097469C" w:rsidRPr="00E97401" w14:paraId="1732D6ED" w14:textId="77777777" w:rsidTr="00A36C2B">
        <w:trPr>
          <w:trHeight w:val="270"/>
        </w:trPr>
        <w:tc>
          <w:tcPr>
            <w:tcW w:w="1780" w:type="dxa"/>
            <w:tcBorders>
              <w:top w:val="nil"/>
              <w:left w:val="single" w:sz="8" w:space="0" w:color="auto"/>
              <w:bottom w:val="single" w:sz="8" w:space="0" w:color="auto"/>
              <w:right w:val="nil"/>
            </w:tcBorders>
            <w:shd w:val="clear" w:color="000000" w:fill="C0C0C0"/>
            <w:noWrap/>
            <w:vAlign w:val="bottom"/>
            <w:hideMark/>
          </w:tcPr>
          <w:p w14:paraId="67EA8FB7" w14:textId="77777777" w:rsidR="0097469C" w:rsidRPr="00E97401" w:rsidRDefault="0097469C" w:rsidP="00A36C2B">
            <w:pPr>
              <w:spacing w:after="0" w:line="240" w:lineRule="auto"/>
              <w:rPr>
                <w:rFonts w:ascii="Arial" w:eastAsia="Times New Roman" w:hAnsi="Arial" w:cs="Arial"/>
                <w:b/>
                <w:bCs/>
                <w:sz w:val="16"/>
                <w:szCs w:val="16"/>
                <w:lang w:eastAsia="en-CA"/>
              </w:rPr>
            </w:pPr>
            <w:r w:rsidRPr="00E97401">
              <w:rPr>
                <w:rFonts w:ascii="Arial" w:eastAsia="Times New Roman" w:hAnsi="Arial" w:cs="Arial"/>
                <w:b/>
                <w:bCs/>
                <w:sz w:val="16"/>
                <w:szCs w:val="16"/>
                <w:lang w:eastAsia="en-CA"/>
              </w:rPr>
              <w:t>Lon (°)</w:t>
            </w:r>
          </w:p>
        </w:tc>
        <w:tc>
          <w:tcPr>
            <w:tcW w:w="1200" w:type="dxa"/>
            <w:tcBorders>
              <w:top w:val="nil"/>
              <w:left w:val="single" w:sz="8" w:space="0" w:color="auto"/>
              <w:bottom w:val="single" w:sz="8" w:space="0" w:color="auto"/>
              <w:right w:val="single" w:sz="4" w:space="0" w:color="auto"/>
            </w:tcBorders>
            <w:shd w:val="clear" w:color="000000" w:fill="FFFF00"/>
            <w:noWrap/>
            <w:vAlign w:val="bottom"/>
            <w:hideMark/>
          </w:tcPr>
          <w:p w14:paraId="2C9855A5" w14:textId="77777777" w:rsidR="0097469C" w:rsidRPr="00E97401" w:rsidRDefault="0097469C" w:rsidP="00A36C2B">
            <w:pPr>
              <w:spacing w:after="0" w:line="240" w:lineRule="auto"/>
              <w:jc w:val="right"/>
              <w:rPr>
                <w:rFonts w:ascii="Arial" w:eastAsia="Times New Roman" w:hAnsi="Arial" w:cs="Arial"/>
                <w:sz w:val="16"/>
                <w:szCs w:val="16"/>
                <w:lang w:eastAsia="en-CA"/>
              </w:rPr>
            </w:pPr>
            <w:r w:rsidRPr="00E97401">
              <w:rPr>
                <w:rFonts w:ascii="Arial" w:eastAsia="Times New Roman" w:hAnsi="Arial" w:cs="Arial"/>
                <w:sz w:val="16"/>
                <w:szCs w:val="16"/>
                <w:lang w:eastAsia="en-CA"/>
              </w:rPr>
              <w:t>0</w:t>
            </w:r>
          </w:p>
        </w:tc>
        <w:tc>
          <w:tcPr>
            <w:tcW w:w="1200" w:type="dxa"/>
            <w:tcBorders>
              <w:top w:val="nil"/>
              <w:left w:val="single" w:sz="8" w:space="0" w:color="auto"/>
              <w:bottom w:val="single" w:sz="8" w:space="0" w:color="auto"/>
              <w:right w:val="single" w:sz="4" w:space="0" w:color="auto"/>
            </w:tcBorders>
            <w:shd w:val="clear" w:color="000000" w:fill="FFFF00"/>
            <w:noWrap/>
            <w:vAlign w:val="bottom"/>
            <w:hideMark/>
          </w:tcPr>
          <w:p w14:paraId="6B1A5F93" w14:textId="77777777" w:rsidR="0097469C" w:rsidRPr="00E97401" w:rsidRDefault="0097469C" w:rsidP="00A36C2B">
            <w:pPr>
              <w:spacing w:after="0" w:line="240" w:lineRule="auto"/>
              <w:jc w:val="right"/>
              <w:rPr>
                <w:rFonts w:ascii="Arial" w:eastAsia="Times New Roman" w:hAnsi="Arial" w:cs="Arial"/>
                <w:sz w:val="16"/>
                <w:szCs w:val="16"/>
                <w:lang w:eastAsia="en-CA"/>
              </w:rPr>
            </w:pPr>
            <w:r w:rsidRPr="00E97401">
              <w:rPr>
                <w:rFonts w:ascii="Arial" w:eastAsia="Times New Roman" w:hAnsi="Arial" w:cs="Arial"/>
                <w:sz w:val="16"/>
                <w:szCs w:val="16"/>
                <w:lang w:eastAsia="en-CA"/>
              </w:rPr>
              <w:t>360</w:t>
            </w:r>
          </w:p>
        </w:tc>
        <w:tc>
          <w:tcPr>
            <w:tcW w:w="1240" w:type="dxa"/>
            <w:tcBorders>
              <w:top w:val="nil"/>
              <w:left w:val="single" w:sz="8" w:space="0" w:color="auto"/>
              <w:bottom w:val="single" w:sz="8" w:space="0" w:color="auto"/>
              <w:right w:val="single" w:sz="8" w:space="0" w:color="auto"/>
            </w:tcBorders>
            <w:shd w:val="clear" w:color="000000" w:fill="C0C0C0"/>
            <w:noWrap/>
            <w:vAlign w:val="bottom"/>
            <w:hideMark/>
          </w:tcPr>
          <w:p w14:paraId="6DD172ED" w14:textId="77777777" w:rsidR="0097469C" w:rsidRPr="00E97401" w:rsidRDefault="0097469C" w:rsidP="00A36C2B">
            <w:pPr>
              <w:spacing w:after="0" w:line="240" w:lineRule="auto"/>
              <w:rPr>
                <w:rFonts w:ascii="Arial" w:eastAsia="Times New Roman" w:hAnsi="Arial" w:cs="Arial"/>
                <w:sz w:val="16"/>
                <w:szCs w:val="16"/>
                <w:lang w:eastAsia="en-CA"/>
              </w:rPr>
            </w:pPr>
            <w:r w:rsidRPr="00E97401">
              <w:rPr>
                <w:rFonts w:ascii="Arial" w:eastAsia="Times New Roman" w:hAnsi="Arial" w:cs="Arial"/>
                <w:sz w:val="16"/>
                <w:szCs w:val="16"/>
                <w:lang w:eastAsia="en-CA"/>
              </w:rPr>
              <w:t> </w:t>
            </w:r>
          </w:p>
        </w:tc>
      </w:tr>
    </w:tbl>
    <w:p w14:paraId="146BFA12" w14:textId="77777777" w:rsidR="0097469C" w:rsidRPr="00CC729C" w:rsidRDefault="0097469C" w:rsidP="0097469C"/>
    <w:p w14:paraId="0D655251" w14:textId="36E4601D" w:rsidR="0097469C" w:rsidRDefault="00D75311" w:rsidP="0097469C">
      <w:pPr>
        <w:pStyle w:val="Heading2"/>
      </w:pPr>
      <w:bookmarkStart w:id="1585" w:name="_Toc140248652"/>
      <w:ins w:id="1586" w:author="Fernandes, Richard (he, him, his | il, le, lui)" w:date="2023-07-14T17:15:00Z">
        <w:r>
          <w:t xml:space="preserve">5.0 </w:t>
        </w:r>
      </w:ins>
      <w:r w:rsidR="0097469C">
        <w:t>Inversion Algorithm Definition</w:t>
      </w:r>
      <w:bookmarkEnd w:id="1585"/>
    </w:p>
    <w:p w14:paraId="0313B5BC" w14:textId="77777777" w:rsidR="0097469C" w:rsidRPr="00E51A82" w:rsidRDefault="0097469C" w:rsidP="0097469C"/>
    <w:p w14:paraId="262FABA4" w14:textId="22244997" w:rsidR="0097469C" w:rsidRDefault="0097469C" w:rsidP="0097469C">
      <w:r>
        <w:t xml:space="preserve">The inversion algorithm corresponds to a list of outputs and a specification for an estimation algorithm.  Multiple inversion algorithms can be applied to a database by repeatedly executing the calibration process </w:t>
      </w:r>
      <w:proofErr w:type="gramStart"/>
      <w:r>
        <w:t>as long as</w:t>
      </w:r>
      <w:proofErr w:type="gramEnd"/>
      <w:r>
        <w:t xml:space="preserve"> the list of desired outputs does not change.  This restriction is applied to minimize the size and data processing demands on producing a calibration database since otherwise all possible outputs would always have to be included in the calibration database.  </w:t>
      </w:r>
      <w:r>
        <w:fldChar w:fldCharType="begin"/>
      </w:r>
      <w:r>
        <w:instrText xml:space="preserve"> REF _Ref18586949 \h </w:instrText>
      </w:r>
      <w:r>
        <w:fldChar w:fldCharType="separate"/>
      </w:r>
      <w:ins w:id="1587" w:author="Fernandes, Richard (he, him, his | il, le, lui)" w:date="2023-07-14T17:36:00Z">
        <w:r w:rsidR="00DD40B0" w:rsidRPr="004D7A9F">
          <w:rPr>
            <w:rPrChange w:id="1588" w:author="Fernandes, Richard (he, him, his | il, le, lui)" w:date="2023-07-14T17:00:00Z">
              <w:rPr>
                <w:sz w:val="16"/>
                <w:szCs w:val="16"/>
              </w:rPr>
            </w:rPrChange>
          </w:rPr>
          <w:t xml:space="preserve">Table </w:t>
        </w:r>
        <w:r w:rsidR="00DD40B0">
          <w:rPr>
            <w:b/>
            <w:bCs/>
            <w:noProof/>
          </w:rPr>
          <w:t>12</w:t>
        </w:r>
      </w:ins>
      <w:del w:id="1589" w:author="Fernandes, Richard (he, him, his | il, le, lui)" w:date="2023-07-14T17:00:00Z">
        <w:r w:rsidRPr="00C77CAD" w:rsidDel="004D7A9F">
          <w:rPr>
            <w:sz w:val="16"/>
            <w:szCs w:val="16"/>
          </w:rPr>
          <w:delText xml:space="preserve">Table </w:delText>
        </w:r>
        <w:r w:rsidDel="004D7A9F">
          <w:rPr>
            <w:noProof/>
            <w:sz w:val="16"/>
            <w:szCs w:val="16"/>
          </w:rPr>
          <w:delText>11</w:delText>
        </w:r>
      </w:del>
      <w:r>
        <w:fldChar w:fldCharType="end"/>
      </w:r>
      <w:ins w:id="1590" w:author="Fernandes, Richard (he, him, his | il, le, lui)" w:date="2023-07-14T17:38:00Z">
        <w:r w:rsidR="00DD40B0">
          <w:t xml:space="preserve"> </w:t>
        </w:r>
      </w:ins>
      <w:del w:id="1591" w:author="Fernandes, Richard (he, him, his | il, le, lui)" w:date="2023-07-14T17:38:00Z">
        <w:r w:rsidRPr="00A06967" w:rsidDel="00DD40B0">
          <w:fldChar w:fldCharType="begin"/>
        </w:r>
        <w:r w:rsidRPr="00A06967" w:rsidDel="00DD40B0">
          <w:delInstrText xml:space="preserve"> REF _Ref18586895 \h </w:delInstrText>
        </w:r>
        <w:r w:rsidDel="00DD40B0">
          <w:delInstrText xml:space="preserve"> \* MERGEFORMAT </w:delInstrText>
        </w:r>
        <w:r w:rsidR="00DD40B0" w:rsidDel="00DD40B0">
          <w:fldChar w:fldCharType="separate"/>
        </w:r>
        <w:r w:rsidRPr="00A06967" w:rsidDel="00DD40B0">
          <w:fldChar w:fldCharType="end"/>
        </w:r>
        <w:r w:rsidDel="00DD40B0">
          <w:delText xml:space="preserve"> </w:delText>
        </w:r>
      </w:del>
      <w:r>
        <w:t>lists the supported inversion algorithms.  Each inversion algorithm requires parameters specified in sub-sections below.  Currently the NNET algorithm, corresponding to a separate single neural network regression per output variable, is used for SL2P.</w:t>
      </w:r>
    </w:p>
    <w:p w14:paraId="0DD86ADB" w14:textId="77777777" w:rsidR="0097469C" w:rsidRDefault="0097469C" w:rsidP="0097469C"/>
    <w:p w14:paraId="4288077C" w14:textId="6C8C5709" w:rsidR="0097469C" w:rsidRPr="004D7A9F" w:rsidRDefault="0097469C" w:rsidP="0097469C">
      <w:pPr>
        <w:pStyle w:val="Caption"/>
        <w:keepNext/>
        <w:rPr>
          <w:b w:val="0"/>
          <w:bCs w:val="0"/>
          <w:sz w:val="22"/>
          <w:szCs w:val="22"/>
          <w:rPrChange w:id="1592" w:author="Fernandes, Richard (he, him, his | il, le, lui)" w:date="2023-07-14T17:00:00Z">
            <w:rPr>
              <w:sz w:val="16"/>
              <w:szCs w:val="16"/>
            </w:rPr>
          </w:rPrChange>
        </w:rPr>
      </w:pPr>
      <w:bookmarkStart w:id="1593" w:name="_Ref18586949"/>
      <w:r w:rsidRPr="004D7A9F">
        <w:rPr>
          <w:b w:val="0"/>
          <w:bCs w:val="0"/>
          <w:sz w:val="22"/>
          <w:szCs w:val="22"/>
          <w:rPrChange w:id="1594" w:author="Fernandes, Richard (he, him, his | il, le, lui)" w:date="2023-07-14T17:00:00Z">
            <w:rPr>
              <w:sz w:val="16"/>
              <w:szCs w:val="16"/>
            </w:rPr>
          </w:rPrChange>
        </w:rPr>
        <w:t xml:space="preserve">Table </w:t>
      </w:r>
      <w:r w:rsidRPr="004D7A9F">
        <w:rPr>
          <w:b w:val="0"/>
          <w:bCs w:val="0"/>
          <w:noProof/>
          <w:sz w:val="22"/>
          <w:szCs w:val="22"/>
          <w:rPrChange w:id="1595" w:author="Fernandes, Richard (he, him, his | il, le, lui)" w:date="2023-07-14T17:00:00Z">
            <w:rPr>
              <w:noProof/>
              <w:sz w:val="16"/>
              <w:szCs w:val="16"/>
            </w:rPr>
          </w:rPrChange>
        </w:rPr>
        <w:fldChar w:fldCharType="begin"/>
      </w:r>
      <w:r w:rsidRPr="004D7A9F">
        <w:rPr>
          <w:b w:val="0"/>
          <w:bCs w:val="0"/>
          <w:noProof/>
          <w:sz w:val="22"/>
          <w:szCs w:val="22"/>
          <w:rPrChange w:id="1596" w:author="Fernandes, Richard (he, him, his | il, le, lui)" w:date="2023-07-14T17:00:00Z">
            <w:rPr>
              <w:noProof/>
              <w:sz w:val="16"/>
              <w:szCs w:val="16"/>
            </w:rPr>
          </w:rPrChange>
        </w:rPr>
        <w:instrText xml:space="preserve"> SEQ Table \* ARABIC </w:instrText>
      </w:r>
      <w:r w:rsidRPr="004D7A9F">
        <w:rPr>
          <w:b w:val="0"/>
          <w:bCs w:val="0"/>
          <w:noProof/>
          <w:sz w:val="22"/>
          <w:szCs w:val="22"/>
          <w:rPrChange w:id="1597" w:author="Fernandes, Richard (he, him, his | il, le, lui)" w:date="2023-07-14T17:00:00Z">
            <w:rPr>
              <w:noProof/>
              <w:sz w:val="16"/>
              <w:szCs w:val="16"/>
            </w:rPr>
          </w:rPrChange>
        </w:rPr>
        <w:fldChar w:fldCharType="separate"/>
      </w:r>
      <w:ins w:id="1598" w:author="Fernandes, Richard (he, him, his | il, le, lui)" w:date="2023-07-14T17:36:00Z">
        <w:r w:rsidR="00DD40B0">
          <w:rPr>
            <w:b w:val="0"/>
            <w:bCs w:val="0"/>
            <w:noProof/>
            <w:sz w:val="22"/>
            <w:szCs w:val="22"/>
          </w:rPr>
          <w:t>12</w:t>
        </w:r>
      </w:ins>
      <w:del w:id="1599" w:author="Fernandes, Richard (he, him, his | il, le, lui)" w:date="2023-07-14T17:08:00Z">
        <w:r w:rsidRPr="004D7A9F" w:rsidDel="007D13D1">
          <w:rPr>
            <w:b w:val="0"/>
            <w:bCs w:val="0"/>
            <w:noProof/>
            <w:sz w:val="22"/>
            <w:szCs w:val="22"/>
            <w:rPrChange w:id="1600" w:author="Fernandes, Richard (he, him, his | il, le, lui)" w:date="2023-07-14T17:00:00Z">
              <w:rPr>
                <w:noProof/>
                <w:sz w:val="16"/>
                <w:szCs w:val="16"/>
              </w:rPr>
            </w:rPrChange>
          </w:rPr>
          <w:delText>12</w:delText>
        </w:r>
      </w:del>
      <w:r w:rsidRPr="004D7A9F">
        <w:rPr>
          <w:b w:val="0"/>
          <w:bCs w:val="0"/>
          <w:noProof/>
          <w:sz w:val="22"/>
          <w:szCs w:val="22"/>
          <w:rPrChange w:id="1601" w:author="Fernandes, Richard (he, him, his | il, le, lui)" w:date="2023-07-14T17:00:00Z">
            <w:rPr>
              <w:noProof/>
              <w:sz w:val="16"/>
              <w:szCs w:val="16"/>
            </w:rPr>
          </w:rPrChange>
        </w:rPr>
        <w:fldChar w:fldCharType="end"/>
      </w:r>
      <w:bookmarkEnd w:id="1593"/>
      <w:r w:rsidRPr="004D7A9F">
        <w:rPr>
          <w:b w:val="0"/>
          <w:bCs w:val="0"/>
          <w:sz w:val="22"/>
          <w:szCs w:val="22"/>
          <w:rPrChange w:id="1602" w:author="Fernandes, Richard (he, him, his | il, le, lui)" w:date="2023-07-14T17:00:00Z">
            <w:rPr>
              <w:sz w:val="16"/>
              <w:szCs w:val="16"/>
            </w:rPr>
          </w:rPrChange>
        </w:rPr>
        <w:t>.  Supported inversion algorithms.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6"/>
        <w:gridCol w:w="2693"/>
        <w:gridCol w:w="5811"/>
      </w:tblGrid>
      <w:tr w:rsidR="0097469C" w:rsidRPr="00C77CAD" w14:paraId="119E9823" w14:textId="77777777" w:rsidTr="00A36C2B">
        <w:tc>
          <w:tcPr>
            <w:tcW w:w="846" w:type="dxa"/>
          </w:tcPr>
          <w:p w14:paraId="7793F52A" w14:textId="77777777" w:rsidR="0097469C" w:rsidRPr="00C77CAD" w:rsidRDefault="0097469C" w:rsidP="00A36C2B">
            <w:pPr>
              <w:spacing w:after="0"/>
              <w:rPr>
                <w:sz w:val="16"/>
                <w:szCs w:val="16"/>
              </w:rPr>
            </w:pPr>
            <w:r w:rsidRPr="00C77CAD">
              <w:rPr>
                <w:sz w:val="16"/>
                <w:szCs w:val="16"/>
              </w:rPr>
              <w:t>Name</w:t>
            </w:r>
          </w:p>
        </w:tc>
        <w:tc>
          <w:tcPr>
            <w:tcW w:w="2693" w:type="dxa"/>
          </w:tcPr>
          <w:p w14:paraId="0231334A" w14:textId="77777777" w:rsidR="0097469C" w:rsidRPr="00C77CAD" w:rsidRDefault="0097469C" w:rsidP="00A36C2B">
            <w:pPr>
              <w:spacing w:after="0"/>
              <w:rPr>
                <w:sz w:val="16"/>
                <w:szCs w:val="16"/>
              </w:rPr>
            </w:pPr>
            <w:r w:rsidRPr="00C77CAD">
              <w:rPr>
                <w:sz w:val="16"/>
                <w:szCs w:val="16"/>
              </w:rPr>
              <w:t>Description</w:t>
            </w:r>
          </w:p>
        </w:tc>
        <w:tc>
          <w:tcPr>
            <w:tcW w:w="5811" w:type="dxa"/>
          </w:tcPr>
          <w:p w14:paraId="34894812" w14:textId="77777777" w:rsidR="0097469C" w:rsidRPr="00C77CAD" w:rsidRDefault="0097469C" w:rsidP="00A36C2B">
            <w:pPr>
              <w:spacing w:after="0"/>
              <w:rPr>
                <w:sz w:val="16"/>
                <w:szCs w:val="16"/>
              </w:rPr>
            </w:pPr>
            <w:r w:rsidRPr="00C77CAD">
              <w:rPr>
                <w:sz w:val="16"/>
                <w:szCs w:val="16"/>
              </w:rPr>
              <w:t>Implementation</w:t>
            </w:r>
          </w:p>
        </w:tc>
      </w:tr>
      <w:tr w:rsidR="0097469C" w:rsidRPr="00C77CAD" w14:paraId="63BF9D2D" w14:textId="77777777" w:rsidTr="00A36C2B">
        <w:tc>
          <w:tcPr>
            <w:tcW w:w="846" w:type="dxa"/>
          </w:tcPr>
          <w:p w14:paraId="0C3F26AC" w14:textId="77777777" w:rsidR="0097469C" w:rsidRPr="00C77CAD" w:rsidRDefault="0097469C" w:rsidP="00A36C2B">
            <w:pPr>
              <w:spacing w:after="0"/>
              <w:rPr>
                <w:sz w:val="16"/>
                <w:szCs w:val="16"/>
              </w:rPr>
            </w:pPr>
            <w:r w:rsidRPr="00C77CAD">
              <w:rPr>
                <w:sz w:val="16"/>
                <w:szCs w:val="16"/>
              </w:rPr>
              <w:t>NNET</w:t>
            </w:r>
          </w:p>
        </w:tc>
        <w:tc>
          <w:tcPr>
            <w:tcW w:w="2693" w:type="dxa"/>
          </w:tcPr>
          <w:p w14:paraId="6DBB518C" w14:textId="77777777" w:rsidR="0097469C" w:rsidRPr="00C77CAD" w:rsidRDefault="0097469C" w:rsidP="00A36C2B">
            <w:pPr>
              <w:spacing w:after="0"/>
              <w:rPr>
                <w:sz w:val="16"/>
                <w:szCs w:val="16"/>
              </w:rPr>
            </w:pPr>
            <w:r w:rsidRPr="00C77CAD">
              <w:rPr>
                <w:sz w:val="16"/>
                <w:szCs w:val="16"/>
              </w:rPr>
              <w:t>backpropagation network</w:t>
            </w:r>
          </w:p>
        </w:tc>
        <w:tc>
          <w:tcPr>
            <w:tcW w:w="5811" w:type="dxa"/>
          </w:tcPr>
          <w:p w14:paraId="4634697C" w14:textId="77777777" w:rsidR="0097469C" w:rsidRPr="00C77CAD" w:rsidRDefault="0097469C" w:rsidP="00A36C2B">
            <w:pPr>
              <w:spacing w:after="0"/>
              <w:rPr>
                <w:sz w:val="16"/>
                <w:szCs w:val="16"/>
              </w:rPr>
            </w:pPr>
            <w:r>
              <w:rPr>
                <w:sz w:val="16"/>
                <w:szCs w:val="16"/>
              </w:rPr>
              <w:t xml:space="preserve">MATLAB </w:t>
            </w:r>
            <w:r w:rsidRPr="00C77CAD">
              <w:rPr>
                <w:sz w:val="16"/>
                <w:szCs w:val="16"/>
              </w:rPr>
              <w:t>net</w:t>
            </w:r>
          </w:p>
        </w:tc>
      </w:tr>
      <w:tr w:rsidR="0097469C" w:rsidRPr="00C77CAD" w14:paraId="1004B1C8" w14:textId="77777777" w:rsidTr="00A36C2B">
        <w:tc>
          <w:tcPr>
            <w:tcW w:w="846" w:type="dxa"/>
          </w:tcPr>
          <w:p w14:paraId="48FDAD1A" w14:textId="77777777" w:rsidR="0097469C" w:rsidRPr="00C77CAD" w:rsidRDefault="0097469C" w:rsidP="00A36C2B">
            <w:pPr>
              <w:spacing w:after="0"/>
              <w:rPr>
                <w:sz w:val="16"/>
                <w:szCs w:val="16"/>
              </w:rPr>
            </w:pPr>
            <w:r>
              <w:rPr>
                <w:sz w:val="16"/>
                <w:szCs w:val="16"/>
              </w:rPr>
              <w:t>NNETP</w:t>
            </w:r>
          </w:p>
        </w:tc>
        <w:tc>
          <w:tcPr>
            <w:tcW w:w="2693" w:type="dxa"/>
          </w:tcPr>
          <w:p w14:paraId="46E68B8C" w14:textId="77777777" w:rsidR="0097469C" w:rsidRPr="00C77CAD" w:rsidRDefault="0097469C" w:rsidP="00A36C2B">
            <w:pPr>
              <w:spacing w:after="0"/>
              <w:rPr>
                <w:sz w:val="16"/>
                <w:szCs w:val="16"/>
              </w:rPr>
            </w:pPr>
            <w:proofErr w:type="gramStart"/>
            <w:r>
              <w:rPr>
                <w:sz w:val="16"/>
                <w:szCs w:val="16"/>
              </w:rPr>
              <w:t xml:space="preserve">partitioned </w:t>
            </w:r>
            <w:r w:rsidRPr="00C77CAD">
              <w:rPr>
                <w:sz w:val="16"/>
                <w:szCs w:val="16"/>
              </w:rPr>
              <w:t xml:space="preserve"> backpropagation</w:t>
            </w:r>
            <w:proofErr w:type="gramEnd"/>
            <w:r w:rsidRPr="00C77CAD">
              <w:rPr>
                <w:sz w:val="16"/>
                <w:szCs w:val="16"/>
              </w:rPr>
              <w:t xml:space="preserve"> ne</w:t>
            </w:r>
            <w:r>
              <w:rPr>
                <w:sz w:val="16"/>
                <w:szCs w:val="16"/>
              </w:rPr>
              <w:t>t</w:t>
            </w:r>
            <w:r w:rsidRPr="00C77CAD">
              <w:rPr>
                <w:sz w:val="16"/>
                <w:szCs w:val="16"/>
              </w:rPr>
              <w:t>work</w:t>
            </w:r>
          </w:p>
        </w:tc>
        <w:tc>
          <w:tcPr>
            <w:tcW w:w="5811" w:type="dxa"/>
          </w:tcPr>
          <w:p w14:paraId="1584502E" w14:textId="77777777" w:rsidR="0097469C" w:rsidRPr="00C77CAD" w:rsidRDefault="0097469C" w:rsidP="00A36C2B">
            <w:pPr>
              <w:spacing w:after="0"/>
              <w:rPr>
                <w:sz w:val="16"/>
                <w:szCs w:val="16"/>
              </w:rPr>
            </w:pPr>
            <w:r>
              <w:rPr>
                <w:sz w:val="16"/>
                <w:szCs w:val="16"/>
              </w:rPr>
              <w:t xml:space="preserve">MATLAB </w:t>
            </w:r>
            <w:r w:rsidRPr="00C77CAD">
              <w:rPr>
                <w:sz w:val="16"/>
                <w:szCs w:val="16"/>
              </w:rPr>
              <w:t>net applied first to estimate one output variable</w:t>
            </w:r>
            <w:r>
              <w:rPr>
                <w:sz w:val="16"/>
                <w:szCs w:val="16"/>
              </w:rPr>
              <w:t xml:space="preserve"> followed by multiple MATLAB </w:t>
            </w:r>
            <w:r w:rsidRPr="00C77CAD">
              <w:rPr>
                <w:sz w:val="16"/>
                <w:szCs w:val="16"/>
              </w:rPr>
              <w:t>net networks each for small range of this variable</w:t>
            </w:r>
          </w:p>
        </w:tc>
      </w:tr>
      <w:tr w:rsidR="0097469C" w:rsidRPr="00C77CAD" w14:paraId="02389D1F" w14:textId="77777777" w:rsidTr="00A36C2B">
        <w:tc>
          <w:tcPr>
            <w:tcW w:w="846" w:type="dxa"/>
          </w:tcPr>
          <w:p w14:paraId="1F24FA8F" w14:textId="77777777" w:rsidR="0097469C" w:rsidRPr="00C77CAD" w:rsidRDefault="0097469C" w:rsidP="00A36C2B">
            <w:pPr>
              <w:spacing w:after="0"/>
              <w:rPr>
                <w:sz w:val="16"/>
                <w:szCs w:val="16"/>
              </w:rPr>
            </w:pPr>
            <w:r w:rsidRPr="00C77CAD">
              <w:rPr>
                <w:sz w:val="16"/>
                <w:szCs w:val="16"/>
              </w:rPr>
              <w:t>LUT</w:t>
            </w:r>
          </w:p>
        </w:tc>
        <w:tc>
          <w:tcPr>
            <w:tcW w:w="2693" w:type="dxa"/>
          </w:tcPr>
          <w:p w14:paraId="68ACFC90" w14:textId="77777777" w:rsidR="0097469C" w:rsidRPr="00C77CAD" w:rsidRDefault="0097469C" w:rsidP="00A36C2B">
            <w:pPr>
              <w:spacing w:after="0"/>
              <w:rPr>
                <w:sz w:val="16"/>
                <w:szCs w:val="16"/>
              </w:rPr>
            </w:pPr>
            <w:r w:rsidRPr="00C77CAD">
              <w:rPr>
                <w:sz w:val="16"/>
                <w:szCs w:val="16"/>
              </w:rPr>
              <w:t>Look up table</w:t>
            </w:r>
          </w:p>
        </w:tc>
        <w:tc>
          <w:tcPr>
            <w:tcW w:w="5811" w:type="dxa"/>
          </w:tcPr>
          <w:p w14:paraId="4F621E7E" w14:textId="77777777" w:rsidR="0097469C" w:rsidRPr="00C77CAD" w:rsidRDefault="0097469C" w:rsidP="00A36C2B">
            <w:pPr>
              <w:spacing w:after="0"/>
              <w:rPr>
                <w:sz w:val="16"/>
                <w:szCs w:val="16"/>
              </w:rPr>
            </w:pPr>
            <w:r w:rsidRPr="00C77CAD">
              <w:rPr>
                <w:sz w:val="16"/>
                <w:szCs w:val="16"/>
              </w:rPr>
              <w:t>Not implemented</w:t>
            </w:r>
          </w:p>
        </w:tc>
      </w:tr>
      <w:tr w:rsidR="0097469C" w:rsidRPr="00C77CAD" w14:paraId="69766907" w14:textId="77777777" w:rsidTr="00A36C2B">
        <w:tc>
          <w:tcPr>
            <w:tcW w:w="846" w:type="dxa"/>
          </w:tcPr>
          <w:p w14:paraId="50F05D77" w14:textId="77777777" w:rsidR="0097469C" w:rsidRPr="00C77CAD" w:rsidRDefault="0097469C" w:rsidP="00A36C2B">
            <w:pPr>
              <w:spacing w:after="0"/>
              <w:rPr>
                <w:sz w:val="16"/>
                <w:szCs w:val="16"/>
              </w:rPr>
            </w:pPr>
            <w:r w:rsidRPr="00C77CAD">
              <w:rPr>
                <w:sz w:val="16"/>
                <w:szCs w:val="16"/>
              </w:rPr>
              <w:t>GPR</w:t>
            </w:r>
          </w:p>
        </w:tc>
        <w:tc>
          <w:tcPr>
            <w:tcW w:w="2693" w:type="dxa"/>
          </w:tcPr>
          <w:p w14:paraId="303E88B5" w14:textId="77777777" w:rsidR="0097469C" w:rsidRPr="00C77CAD" w:rsidRDefault="0097469C" w:rsidP="00A36C2B">
            <w:pPr>
              <w:spacing w:after="0"/>
              <w:rPr>
                <w:sz w:val="16"/>
                <w:szCs w:val="16"/>
              </w:rPr>
            </w:pPr>
            <w:r w:rsidRPr="00C77CAD">
              <w:rPr>
                <w:sz w:val="16"/>
                <w:szCs w:val="16"/>
              </w:rPr>
              <w:t>Gaussian process regression</w:t>
            </w:r>
          </w:p>
        </w:tc>
        <w:tc>
          <w:tcPr>
            <w:tcW w:w="5811" w:type="dxa"/>
          </w:tcPr>
          <w:p w14:paraId="6A0F5680" w14:textId="77777777" w:rsidR="0097469C" w:rsidRPr="00C77CAD" w:rsidRDefault="0097469C" w:rsidP="00A36C2B">
            <w:pPr>
              <w:spacing w:after="0"/>
              <w:rPr>
                <w:sz w:val="16"/>
                <w:szCs w:val="16"/>
              </w:rPr>
            </w:pPr>
            <w:r w:rsidRPr="00C77CAD">
              <w:rPr>
                <w:sz w:val="16"/>
                <w:szCs w:val="16"/>
              </w:rPr>
              <w:t>Not implemented</w:t>
            </w:r>
          </w:p>
        </w:tc>
      </w:tr>
      <w:tr w:rsidR="0097469C" w:rsidRPr="00C77CAD" w14:paraId="6B764091" w14:textId="77777777" w:rsidTr="00A36C2B">
        <w:tc>
          <w:tcPr>
            <w:tcW w:w="846" w:type="dxa"/>
          </w:tcPr>
          <w:p w14:paraId="7EA82D65" w14:textId="77777777" w:rsidR="0097469C" w:rsidRPr="00C77CAD" w:rsidRDefault="0097469C" w:rsidP="00A36C2B">
            <w:pPr>
              <w:spacing w:after="0"/>
              <w:rPr>
                <w:sz w:val="16"/>
                <w:szCs w:val="16"/>
              </w:rPr>
            </w:pPr>
            <w:r w:rsidRPr="00C77CAD">
              <w:rPr>
                <w:sz w:val="16"/>
                <w:szCs w:val="16"/>
              </w:rPr>
              <w:t>SVR</w:t>
            </w:r>
          </w:p>
        </w:tc>
        <w:tc>
          <w:tcPr>
            <w:tcW w:w="2693" w:type="dxa"/>
          </w:tcPr>
          <w:p w14:paraId="14E28590" w14:textId="77777777" w:rsidR="0097469C" w:rsidRPr="00C77CAD" w:rsidRDefault="0097469C" w:rsidP="00A36C2B">
            <w:pPr>
              <w:spacing w:after="0"/>
              <w:rPr>
                <w:sz w:val="16"/>
                <w:szCs w:val="16"/>
              </w:rPr>
            </w:pPr>
            <w:r w:rsidRPr="00C77CAD">
              <w:rPr>
                <w:sz w:val="16"/>
                <w:szCs w:val="16"/>
              </w:rPr>
              <w:t>Support vector regression</w:t>
            </w:r>
          </w:p>
        </w:tc>
        <w:tc>
          <w:tcPr>
            <w:tcW w:w="5811" w:type="dxa"/>
          </w:tcPr>
          <w:p w14:paraId="512AA12E" w14:textId="77777777" w:rsidR="0097469C" w:rsidRPr="00C77CAD" w:rsidRDefault="0097469C" w:rsidP="00A36C2B">
            <w:pPr>
              <w:spacing w:after="0"/>
              <w:rPr>
                <w:sz w:val="16"/>
                <w:szCs w:val="16"/>
              </w:rPr>
            </w:pPr>
            <w:r w:rsidRPr="00C77CAD">
              <w:rPr>
                <w:sz w:val="16"/>
                <w:szCs w:val="16"/>
              </w:rPr>
              <w:t>Not implemented</w:t>
            </w:r>
          </w:p>
        </w:tc>
      </w:tr>
    </w:tbl>
    <w:p w14:paraId="3297F93B" w14:textId="77777777" w:rsidR="0097469C" w:rsidRDefault="0097469C" w:rsidP="0097469C"/>
    <w:p w14:paraId="0B411E55" w14:textId="77777777" w:rsidR="0097469C" w:rsidRDefault="0097469C" w:rsidP="0097469C">
      <w:pPr>
        <w:pStyle w:val="Heading3"/>
      </w:pPr>
      <w:bookmarkStart w:id="1603" w:name="_Toc140248653"/>
      <w:r>
        <w:t>NNET Inversion Algorithm Definition</w:t>
      </w:r>
      <w:bookmarkEnd w:id="1603"/>
    </w:p>
    <w:p w14:paraId="5C356ACF" w14:textId="77777777" w:rsidR="0097469C" w:rsidRDefault="0097469C" w:rsidP="0097469C"/>
    <w:p w14:paraId="084F6F6E" w14:textId="3B89404C" w:rsidR="0097469C" w:rsidRDefault="0097469C" w:rsidP="0097469C">
      <w:r>
        <w:t xml:space="preserve">Following the theoretical basis provided in SL2P, a single hidden layer multilayer perceptron neural network regression (implemented in MATLAB  using the ‘train’ function) is defined to estimate a specified output given input reflectance measurements, cosine of view zenith angle, cosine of solar </w:t>
      </w:r>
      <w:r>
        <w:lastRenderedPageBreak/>
        <w:t xml:space="preserve">zenith angle and cosine of relative azimuth angle using fixed and used defined parameters provided in </w:t>
      </w:r>
      <w:ins w:id="1604" w:author="Fernandes, Richard (he, him, his | il, le, lui)" w:date="2023-07-14T17:01:00Z">
        <w:r w:rsidR="004D7A9F">
          <w:fldChar w:fldCharType="begin"/>
        </w:r>
        <w:r w:rsidR="004D7A9F">
          <w:instrText xml:space="preserve"> REF _Ref18586969 \h </w:instrText>
        </w:r>
      </w:ins>
      <w:r w:rsidR="004D7A9F">
        <w:fldChar w:fldCharType="separate"/>
      </w:r>
      <w:ins w:id="1605" w:author="Fernandes, Richard (he, him, his | il, le, lui)" w:date="2023-07-14T17:36:00Z">
        <w:r w:rsidR="00DD40B0" w:rsidRPr="00DD40B0">
          <w:t xml:space="preserve">Table </w:t>
        </w:r>
        <w:r w:rsidR="00DD40B0">
          <w:rPr>
            <w:b/>
            <w:bCs/>
            <w:noProof/>
          </w:rPr>
          <w:t>13</w:t>
        </w:r>
      </w:ins>
      <w:ins w:id="1606" w:author="Fernandes, Richard (he, him, his | il, le, lui)" w:date="2023-07-14T17:01:00Z">
        <w:r w:rsidR="004D7A9F">
          <w:fldChar w:fldCharType="end"/>
        </w:r>
        <w:r w:rsidR="004D7A9F">
          <w:t>.</w:t>
        </w:r>
      </w:ins>
      <w:del w:id="1607" w:author="Fernandes, Richard (he, him, his | il, le, lui)" w:date="2023-07-14T17:01:00Z">
        <w:r w:rsidDel="004D7A9F">
          <w:fldChar w:fldCharType="begin"/>
        </w:r>
        <w:r w:rsidDel="004D7A9F">
          <w:delInstrText xml:space="preserve"> REF _Ref35432387 \h </w:delInstrText>
        </w:r>
        <w:r w:rsidDel="004D7A9F">
          <w:fldChar w:fldCharType="separate"/>
        </w:r>
      </w:del>
      <w:del w:id="1608" w:author="Fernandes, Richard (he, him, his | il, le, lui)" w:date="2023-07-14T17:00:00Z">
        <w:r w:rsidDel="004D7A9F">
          <w:delText xml:space="preserve">Table </w:delText>
        </w:r>
        <w:r w:rsidDel="004D7A9F">
          <w:rPr>
            <w:noProof/>
          </w:rPr>
          <w:delText>12</w:delText>
        </w:r>
      </w:del>
      <w:del w:id="1609" w:author="Fernandes, Richard (he, him, his | il, le, lui)" w:date="2023-07-14T17:01:00Z">
        <w:r w:rsidDel="004D7A9F">
          <w:fldChar w:fldCharType="end"/>
        </w:r>
        <w:r w:rsidDel="004D7A9F">
          <w:delText xml:space="preserve">.   </w:delText>
        </w:r>
      </w:del>
    </w:p>
    <w:p w14:paraId="6A727579" w14:textId="77777777" w:rsidR="0097469C" w:rsidRDefault="0097469C" w:rsidP="0097469C"/>
    <w:p w14:paraId="44118ABC" w14:textId="3662B3EA" w:rsidR="0097469C" w:rsidRDefault="0097469C" w:rsidP="0097469C">
      <w:r>
        <w:t>For SL2P-CCRS, the calibration database is partitioned into clusters of approximately 100 samples using the k-means algorithm (</w:t>
      </w:r>
      <w:r>
        <w:fldChar w:fldCharType="begin"/>
      </w:r>
      <w:r>
        <w:instrText>HYPERLINK "https://www.mathworks.com/help/stats/kmeans.html"</w:instrText>
      </w:r>
      <w:ins w:id="1610" w:author="Fernandes, Richard (he, him, his | il, le, lui)" w:date="2023-07-14T17:36:00Z"/>
      <w:r>
        <w:fldChar w:fldCharType="separate"/>
      </w:r>
      <w:r>
        <w:rPr>
          <w:rStyle w:val="Hyperlink"/>
        </w:rPr>
        <w:t>https://www.mathworks.com/help/stats/kmeans.html</w:t>
      </w:r>
      <w:r>
        <w:rPr>
          <w:rStyle w:val="Hyperlink"/>
        </w:rPr>
        <w:fldChar w:fldCharType="end"/>
      </w:r>
      <w:r>
        <w:t xml:space="preserve">) applied to input distributions for ALA, Cab, N, </w:t>
      </w:r>
      <w:proofErr w:type="spellStart"/>
      <w:r>
        <w:t>Cdm</w:t>
      </w:r>
      <w:proofErr w:type="spellEnd"/>
      <w:r>
        <w:t xml:space="preserve">, </w:t>
      </w:r>
      <w:proofErr w:type="spellStart"/>
      <w:r>
        <w:t>Cw_rel</w:t>
      </w:r>
      <w:proofErr w:type="spellEnd"/>
      <w:r>
        <w:t xml:space="preserve"> and Bs with uniform initialization. Canopy structure variables were not included since they cannot be assumed to be locally correlated.   Ideally the network would be trained using a batch of different clusters held out for validation at each epoch.  As this feature is not implemented in MATLAB, replicate (user specified as </w:t>
      </w:r>
      <w:proofErr w:type="spellStart"/>
      <w:r>
        <w:t>Num_networks</w:t>
      </w:r>
      <w:proofErr w:type="spellEnd"/>
      <w:r>
        <w:t xml:space="preserve">) network is trained using a batch corresponding to a random sample of 1/3 of the clusters and initial weights from the previous batch (or randomly initialized for the first batch).  The performance of each network is quantified using a regularized metric corresponding to the sum of the mean square prediction error over the cross-validation samples and a faction of the mean square weights.  </w:t>
      </w:r>
    </w:p>
    <w:p w14:paraId="700417B9" w14:textId="77777777" w:rsidR="0097469C" w:rsidRDefault="0097469C" w:rsidP="0097469C"/>
    <w:p w14:paraId="680F14B5" w14:textId="78883226" w:rsidR="0097469C" w:rsidRPr="004D7A9F" w:rsidRDefault="0097469C" w:rsidP="0097469C">
      <w:pPr>
        <w:pStyle w:val="Caption"/>
        <w:keepNext/>
        <w:rPr>
          <w:b w:val="0"/>
          <w:bCs w:val="0"/>
          <w:sz w:val="22"/>
          <w:szCs w:val="22"/>
          <w:rPrChange w:id="1611" w:author="Fernandes, Richard (he, him, his | il, le, lui)" w:date="2023-07-14T17:00:00Z">
            <w:rPr/>
          </w:rPrChange>
        </w:rPr>
      </w:pPr>
      <w:bookmarkStart w:id="1612" w:name="_Ref18586969"/>
      <w:r w:rsidRPr="004D7A9F">
        <w:rPr>
          <w:b w:val="0"/>
          <w:bCs w:val="0"/>
          <w:sz w:val="22"/>
          <w:szCs w:val="22"/>
          <w:rPrChange w:id="1613" w:author="Fernandes, Richard (he, him, his | il, le, lui)" w:date="2023-07-14T17:00:00Z">
            <w:rPr/>
          </w:rPrChange>
        </w:rPr>
        <w:t xml:space="preserve">Table </w:t>
      </w:r>
      <w:r w:rsidRPr="004D7A9F">
        <w:rPr>
          <w:b w:val="0"/>
          <w:bCs w:val="0"/>
          <w:noProof/>
          <w:sz w:val="22"/>
          <w:szCs w:val="22"/>
          <w:rPrChange w:id="1614" w:author="Fernandes, Richard (he, him, his | il, le, lui)" w:date="2023-07-14T17:00:00Z">
            <w:rPr>
              <w:noProof/>
            </w:rPr>
          </w:rPrChange>
        </w:rPr>
        <w:fldChar w:fldCharType="begin"/>
      </w:r>
      <w:r w:rsidRPr="004D7A9F">
        <w:rPr>
          <w:b w:val="0"/>
          <w:bCs w:val="0"/>
          <w:noProof/>
          <w:sz w:val="22"/>
          <w:szCs w:val="22"/>
          <w:rPrChange w:id="1615" w:author="Fernandes, Richard (he, him, his | il, le, lui)" w:date="2023-07-14T17:00:00Z">
            <w:rPr>
              <w:noProof/>
            </w:rPr>
          </w:rPrChange>
        </w:rPr>
        <w:instrText xml:space="preserve"> SEQ Table \* ARABIC </w:instrText>
      </w:r>
      <w:r w:rsidRPr="004D7A9F">
        <w:rPr>
          <w:b w:val="0"/>
          <w:bCs w:val="0"/>
          <w:noProof/>
          <w:sz w:val="22"/>
          <w:szCs w:val="22"/>
          <w:rPrChange w:id="1616" w:author="Fernandes, Richard (he, him, his | il, le, lui)" w:date="2023-07-14T17:00:00Z">
            <w:rPr>
              <w:noProof/>
            </w:rPr>
          </w:rPrChange>
        </w:rPr>
        <w:fldChar w:fldCharType="separate"/>
      </w:r>
      <w:ins w:id="1617" w:author="Fernandes, Richard (he, him, his | il, le, lui)" w:date="2023-07-14T17:36:00Z">
        <w:r w:rsidR="00DD40B0">
          <w:rPr>
            <w:b w:val="0"/>
            <w:bCs w:val="0"/>
            <w:noProof/>
            <w:sz w:val="22"/>
            <w:szCs w:val="22"/>
          </w:rPr>
          <w:t>13</w:t>
        </w:r>
      </w:ins>
      <w:del w:id="1618" w:author="Fernandes, Richard (he, him, his | il, le, lui)" w:date="2023-07-14T17:08:00Z">
        <w:r w:rsidRPr="004D7A9F" w:rsidDel="007D13D1">
          <w:rPr>
            <w:b w:val="0"/>
            <w:bCs w:val="0"/>
            <w:noProof/>
            <w:sz w:val="22"/>
            <w:szCs w:val="22"/>
            <w:rPrChange w:id="1619" w:author="Fernandes, Richard (he, him, his | il, le, lui)" w:date="2023-07-14T17:00:00Z">
              <w:rPr>
                <w:noProof/>
              </w:rPr>
            </w:rPrChange>
          </w:rPr>
          <w:delText>13</w:delText>
        </w:r>
      </w:del>
      <w:r w:rsidRPr="004D7A9F">
        <w:rPr>
          <w:b w:val="0"/>
          <w:bCs w:val="0"/>
          <w:noProof/>
          <w:sz w:val="22"/>
          <w:szCs w:val="22"/>
          <w:rPrChange w:id="1620" w:author="Fernandes, Richard (he, him, his | il, le, lui)" w:date="2023-07-14T17:00:00Z">
            <w:rPr>
              <w:noProof/>
            </w:rPr>
          </w:rPrChange>
        </w:rPr>
        <w:fldChar w:fldCharType="end"/>
      </w:r>
      <w:bookmarkEnd w:id="1612"/>
      <w:r w:rsidRPr="004D7A9F">
        <w:rPr>
          <w:b w:val="0"/>
          <w:bCs w:val="0"/>
          <w:sz w:val="22"/>
          <w:szCs w:val="22"/>
          <w:rPrChange w:id="1621" w:author="Fernandes, Richard (he, him, his | il, le, lui)" w:date="2023-07-14T17:00:00Z">
            <w:rPr/>
          </w:rPrChange>
        </w:rPr>
        <w:t>.  Regression network parameters.</w:t>
      </w:r>
    </w:p>
    <w:tbl>
      <w:tblPr>
        <w:tblW w:w="0" w:type="auto"/>
        <w:tblLook w:val="04A0" w:firstRow="1" w:lastRow="0" w:firstColumn="1" w:lastColumn="0" w:noHBand="0" w:noVBand="1"/>
      </w:tblPr>
      <w:tblGrid>
        <w:gridCol w:w="2485"/>
        <w:gridCol w:w="2391"/>
        <w:gridCol w:w="2112"/>
        <w:gridCol w:w="2362"/>
      </w:tblGrid>
      <w:tr w:rsidR="0097469C" w:rsidRPr="00C77CAD" w14:paraId="76E6D934" w14:textId="77777777" w:rsidTr="00A36C2B">
        <w:tc>
          <w:tcPr>
            <w:tcW w:w="2485" w:type="dxa"/>
            <w:tcBorders>
              <w:top w:val="single" w:sz="4" w:space="0" w:color="auto"/>
              <w:left w:val="single" w:sz="4" w:space="0" w:color="auto"/>
              <w:bottom w:val="single" w:sz="4" w:space="0" w:color="auto"/>
              <w:right w:val="single" w:sz="4" w:space="0" w:color="auto"/>
            </w:tcBorders>
          </w:tcPr>
          <w:p w14:paraId="259A5160" w14:textId="77777777" w:rsidR="0097469C" w:rsidRPr="002F0C38" w:rsidRDefault="0097469C" w:rsidP="00A36C2B">
            <w:pPr>
              <w:spacing w:after="0"/>
              <w:rPr>
                <w:sz w:val="16"/>
                <w:szCs w:val="16"/>
              </w:rPr>
            </w:pPr>
            <w:r w:rsidRPr="002F0C38">
              <w:rPr>
                <w:sz w:val="16"/>
                <w:szCs w:val="16"/>
              </w:rPr>
              <w:t>Parameter</w:t>
            </w:r>
          </w:p>
        </w:tc>
        <w:tc>
          <w:tcPr>
            <w:tcW w:w="2391" w:type="dxa"/>
            <w:tcBorders>
              <w:top w:val="single" w:sz="4" w:space="0" w:color="auto"/>
              <w:left w:val="single" w:sz="4" w:space="0" w:color="auto"/>
              <w:bottom w:val="single" w:sz="4" w:space="0" w:color="auto"/>
              <w:right w:val="single" w:sz="4" w:space="0" w:color="auto"/>
            </w:tcBorders>
          </w:tcPr>
          <w:p w14:paraId="2C309FC0" w14:textId="77777777" w:rsidR="0097469C" w:rsidRPr="002F0C38" w:rsidRDefault="0097469C" w:rsidP="00A36C2B">
            <w:pPr>
              <w:spacing w:after="0"/>
              <w:rPr>
                <w:sz w:val="16"/>
                <w:szCs w:val="16"/>
              </w:rPr>
            </w:pPr>
            <w:r w:rsidRPr="002F0C38">
              <w:rPr>
                <w:sz w:val="16"/>
                <w:szCs w:val="16"/>
              </w:rPr>
              <w:t>Description</w:t>
            </w:r>
          </w:p>
        </w:tc>
        <w:tc>
          <w:tcPr>
            <w:tcW w:w="2112" w:type="dxa"/>
            <w:tcBorders>
              <w:top w:val="single" w:sz="4" w:space="0" w:color="auto"/>
              <w:left w:val="single" w:sz="4" w:space="0" w:color="auto"/>
              <w:bottom w:val="single" w:sz="4" w:space="0" w:color="auto"/>
              <w:right w:val="single" w:sz="4" w:space="0" w:color="auto"/>
            </w:tcBorders>
          </w:tcPr>
          <w:p w14:paraId="606D545A" w14:textId="77777777" w:rsidR="0097469C" w:rsidRPr="002F0C38" w:rsidRDefault="0097469C" w:rsidP="00A36C2B">
            <w:pPr>
              <w:spacing w:after="0"/>
              <w:rPr>
                <w:sz w:val="16"/>
                <w:szCs w:val="16"/>
              </w:rPr>
            </w:pPr>
            <w:r w:rsidRPr="002F0C38">
              <w:rPr>
                <w:sz w:val="16"/>
                <w:szCs w:val="16"/>
              </w:rPr>
              <w:t>Nominal Value</w:t>
            </w:r>
          </w:p>
        </w:tc>
        <w:tc>
          <w:tcPr>
            <w:tcW w:w="2362" w:type="dxa"/>
            <w:tcBorders>
              <w:top w:val="single" w:sz="4" w:space="0" w:color="auto"/>
              <w:left w:val="single" w:sz="4" w:space="0" w:color="auto"/>
              <w:bottom w:val="single" w:sz="4" w:space="0" w:color="auto"/>
              <w:right w:val="single" w:sz="4" w:space="0" w:color="auto"/>
            </w:tcBorders>
          </w:tcPr>
          <w:p w14:paraId="5D49E519" w14:textId="77777777" w:rsidR="0097469C" w:rsidRPr="002F0C38" w:rsidRDefault="0097469C" w:rsidP="00A36C2B">
            <w:pPr>
              <w:spacing w:after="0"/>
              <w:rPr>
                <w:sz w:val="16"/>
                <w:szCs w:val="16"/>
              </w:rPr>
            </w:pPr>
            <w:r w:rsidRPr="002F0C38">
              <w:rPr>
                <w:sz w:val="16"/>
                <w:szCs w:val="16"/>
              </w:rPr>
              <w:t>Range</w:t>
            </w:r>
          </w:p>
        </w:tc>
      </w:tr>
      <w:tr w:rsidR="0097469C" w:rsidRPr="00C77CAD" w14:paraId="4FCC25CF" w14:textId="77777777" w:rsidTr="00A36C2B">
        <w:tc>
          <w:tcPr>
            <w:tcW w:w="2485" w:type="dxa"/>
            <w:tcBorders>
              <w:top w:val="single" w:sz="4" w:space="0" w:color="auto"/>
              <w:left w:val="single" w:sz="4" w:space="0" w:color="auto"/>
              <w:bottom w:val="single" w:sz="4" w:space="0" w:color="auto"/>
              <w:right w:val="single" w:sz="4" w:space="0" w:color="auto"/>
            </w:tcBorders>
          </w:tcPr>
          <w:p w14:paraId="11279A07" w14:textId="77777777" w:rsidR="0097469C" w:rsidRPr="002F0C38" w:rsidRDefault="0097469C" w:rsidP="00A36C2B">
            <w:pPr>
              <w:spacing w:after="0"/>
              <w:rPr>
                <w:sz w:val="16"/>
                <w:szCs w:val="16"/>
              </w:rPr>
            </w:pPr>
            <w:r w:rsidRPr="002F0C38">
              <w:rPr>
                <w:sz w:val="16"/>
                <w:szCs w:val="16"/>
              </w:rPr>
              <w:t>Number of networks</w:t>
            </w:r>
          </w:p>
        </w:tc>
        <w:tc>
          <w:tcPr>
            <w:tcW w:w="2391" w:type="dxa"/>
            <w:tcBorders>
              <w:top w:val="single" w:sz="4" w:space="0" w:color="auto"/>
              <w:left w:val="single" w:sz="4" w:space="0" w:color="auto"/>
              <w:bottom w:val="single" w:sz="4" w:space="0" w:color="auto"/>
              <w:right w:val="single" w:sz="4" w:space="0" w:color="auto"/>
            </w:tcBorders>
          </w:tcPr>
          <w:p w14:paraId="374CB504" w14:textId="77777777" w:rsidR="0097469C" w:rsidRPr="002F0C38" w:rsidRDefault="0097469C" w:rsidP="00A36C2B">
            <w:pPr>
              <w:spacing w:after="0"/>
              <w:rPr>
                <w:sz w:val="16"/>
                <w:szCs w:val="16"/>
              </w:rPr>
            </w:pPr>
            <w:r w:rsidRPr="002F0C38">
              <w:rPr>
                <w:sz w:val="16"/>
                <w:szCs w:val="16"/>
              </w:rPr>
              <w:t>Number of replicate networks</w:t>
            </w:r>
          </w:p>
        </w:tc>
        <w:tc>
          <w:tcPr>
            <w:tcW w:w="2112" w:type="dxa"/>
            <w:tcBorders>
              <w:top w:val="single" w:sz="4" w:space="0" w:color="auto"/>
              <w:left w:val="single" w:sz="4" w:space="0" w:color="auto"/>
              <w:bottom w:val="single" w:sz="4" w:space="0" w:color="auto"/>
              <w:right w:val="single" w:sz="4" w:space="0" w:color="auto"/>
            </w:tcBorders>
          </w:tcPr>
          <w:p w14:paraId="14C93651" w14:textId="77777777" w:rsidR="0097469C" w:rsidRPr="002F0C38" w:rsidRDefault="0097469C" w:rsidP="00A36C2B">
            <w:pPr>
              <w:spacing w:after="0"/>
              <w:rPr>
                <w:sz w:val="16"/>
                <w:szCs w:val="16"/>
              </w:rPr>
            </w:pPr>
            <w:r w:rsidRPr="002F0C38">
              <w:rPr>
                <w:sz w:val="16"/>
                <w:szCs w:val="16"/>
              </w:rPr>
              <w:t>5</w:t>
            </w:r>
          </w:p>
        </w:tc>
        <w:tc>
          <w:tcPr>
            <w:tcW w:w="2362" w:type="dxa"/>
            <w:tcBorders>
              <w:top w:val="single" w:sz="4" w:space="0" w:color="auto"/>
              <w:left w:val="single" w:sz="4" w:space="0" w:color="auto"/>
              <w:bottom w:val="single" w:sz="4" w:space="0" w:color="auto"/>
              <w:right w:val="single" w:sz="4" w:space="0" w:color="auto"/>
            </w:tcBorders>
          </w:tcPr>
          <w:p w14:paraId="06358F6E" w14:textId="77777777" w:rsidR="0097469C" w:rsidRPr="002F0C38" w:rsidRDefault="0097469C" w:rsidP="00A36C2B">
            <w:pPr>
              <w:spacing w:after="0"/>
              <w:rPr>
                <w:sz w:val="16"/>
                <w:szCs w:val="16"/>
              </w:rPr>
            </w:pPr>
            <w:r w:rsidRPr="002F0C38">
              <w:rPr>
                <w:sz w:val="16"/>
                <w:szCs w:val="16"/>
              </w:rPr>
              <w:t>&gt;=1</w:t>
            </w:r>
          </w:p>
        </w:tc>
      </w:tr>
      <w:tr w:rsidR="0097469C" w:rsidRPr="00C77CAD" w14:paraId="38BEB95A" w14:textId="77777777" w:rsidTr="00A36C2B">
        <w:tc>
          <w:tcPr>
            <w:tcW w:w="2485" w:type="dxa"/>
            <w:tcBorders>
              <w:top w:val="single" w:sz="4" w:space="0" w:color="auto"/>
              <w:left w:val="single" w:sz="4" w:space="0" w:color="auto"/>
              <w:bottom w:val="single" w:sz="4" w:space="0" w:color="auto"/>
              <w:right w:val="single" w:sz="4" w:space="0" w:color="auto"/>
            </w:tcBorders>
          </w:tcPr>
          <w:p w14:paraId="65D34E8A" w14:textId="77777777" w:rsidR="0097469C" w:rsidRPr="002F0C38" w:rsidRDefault="0097469C" w:rsidP="00A36C2B">
            <w:pPr>
              <w:spacing w:after="0"/>
              <w:rPr>
                <w:sz w:val="16"/>
                <w:szCs w:val="16"/>
              </w:rPr>
            </w:pPr>
            <w:r w:rsidRPr="002F0C38">
              <w:rPr>
                <w:sz w:val="16"/>
                <w:szCs w:val="16"/>
              </w:rPr>
              <w:t xml:space="preserve">Number of </w:t>
            </w:r>
            <w:proofErr w:type="gramStart"/>
            <w:r w:rsidRPr="002F0C38">
              <w:rPr>
                <w:sz w:val="16"/>
                <w:szCs w:val="16"/>
              </w:rPr>
              <w:t>hidden  layers</w:t>
            </w:r>
            <w:proofErr w:type="gramEnd"/>
          </w:p>
        </w:tc>
        <w:tc>
          <w:tcPr>
            <w:tcW w:w="2391" w:type="dxa"/>
            <w:tcBorders>
              <w:top w:val="single" w:sz="4" w:space="0" w:color="auto"/>
              <w:left w:val="single" w:sz="4" w:space="0" w:color="auto"/>
              <w:bottom w:val="single" w:sz="4" w:space="0" w:color="auto"/>
              <w:right w:val="single" w:sz="4" w:space="0" w:color="auto"/>
            </w:tcBorders>
          </w:tcPr>
          <w:p w14:paraId="7678E3E3" w14:textId="77777777" w:rsidR="0097469C" w:rsidRPr="002F0C38" w:rsidRDefault="0097469C" w:rsidP="00A36C2B">
            <w:pPr>
              <w:spacing w:after="0"/>
              <w:rPr>
                <w:sz w:val="16"/>
                <w:szCs w:val="16"/>
              </w:rPr>
            </w:pPr>
            <w:r w:rsidRPr="002F0C38">
              <w:rPr>
                <w:sz w:val="16"/>
                <w:szCs w:val="16"/>
              </w:rPr>
              <w:t>Number of hidden layers per network</w:t>
            </w:r>
          </w:p>
        </w:tc>
        <w:tc>
          <w:tcPr>
            <w:tcW w:w="2112" w:type="dxa"/>
            <w:tcBorders>
              <w:top w:val="single" w:sz="4" w:space="0" w:color="auto"/>
              <w:left w:val="single" w:sz="4" w:space="0" w:color="auto"/>
              <w:bottom w:val="single" w:sz="4" w:space="0" w:color="auto"/>
              <w:right w:val="single" w:sz="4" w:space="0" w:color="auto"/>
            </w:tcBorders>
          </w:tcPr>
          <w:p w14:paraId="16CB80EA" w14:textId="77777777" w:rsidR="0097469C" w:rsidRPr="002F0C38" w:rsidRDefault="0097469C" w:rsidP="00A36C2B">
            <w:pPr>
              <w:spacing w:after="0"/>
              <w:rPr>
                <w:sz w:val="16"/>
                <w:szCs w:val="16"/>
              </w:rPr>
            </w:pPr>
            <w:r w:rsidRPr="002F0C38">
              <w:rPr>
                <w:sz w:val="16"/>
                <w:szCs w:val="16"/>
              </w:rPr>
              <w:t>1</w:t>
            </w:r>
          </w:p>
        </w:tc>
        <w:tc>
          <w:tcPr>
            <w:tcW w:w="2362" w:type="dxa"/>
            <w:tcBorders>
              <w:top w:val="single" w:sz="4" w:space="0" w:color="auto"/>
              <w:left w:val="single" w:sz="4" w:space="0" w:color="auto"/>
              <w:bottom w:val="single" w:sz="4" w:space="0" w:color="auto"/>
              <w:right w:val="single" w:sz="4" w:space="0" w:color="auto"/>
            </w:tcBorders>
          </w:tcPr>
          <w:p w14:paraId="181D57D1" w14:textId="77777777" w:rsidR="0097469C" w:rsidRPr="002F0C38" w:rsidRDefault="0097469C" w:rsidP="00A36C2B">
            <w:pPr>
              <w:spacing w:after="0"/>
              <w:rPr>
                <w:sz w:val="16"/>
                <w:szCs w:val="16"/>
              </w:rPr>
            </w:pPr>
            <w:r w:rsidRPr="002F0C38">
              <w:rPr>
                <w:sz w:val="16"/>
                <w:szCs w:val="16"/>
              </w:rPr>
              <w:t>1,2</w:t>
            </w:r>
          </w:p>
        </w:tc>
      </w:tr>
      <w:tr w:rsidR="0097469C" w:rsidRPr="00C77CAD" w14:paraId="3DA92035" w14:textId="77777777" w:rsidTr="00A36C2B">
        <w:tc>
          <w:tcPr>
            <w:tcW w:w="2485" w:type="dxa"/>
            <w:tcBorders>
              <w:top w:val="single" w:sz="4" w:space="0" w:color="auto"/>
              <w:left w:val="single" w:sz="4" w:space="0" w:color="auto"/>
              <w:bottom w:val="single" w:sz="4" w:space="0" w:color="auto"/>
              <w:right w:val="single" w:sz="4" w:space="0" w:color="auto"/>
            </w:tcBorders>
          </w:tcPr>
          <w:p w14:paraId="07D99607" w14:textId="77777777" w:rsidR="0097469C" w:rsidRPr="002F0C38" w:rsidRDefault="0097469C" w:rsidP="00A36C2B">
            <w:pPr>
              <w:spacing w:after="0"/>
              <w:rPr>
                <w:sz w:val="16"/>
                <w:szCs w:val="16"/>
              </w:rPr>
            </w:pPr>
            <w:r w:rsidRPr="002F0C38">
              <w:rPr>
                <w:sz w:val="16"/>
                <w:szCs w:val="16"/>
              </w:rPr>
              <w:t>Transfer function L1</w:t>
            </w:r>
          </w:p>
        </w:tc>
        <w:tc>
          <w:tcPr>
            <w:tcW w:w="2391" w:type="dxa"/>
            <w:tcBorders>
              <w:top w:val="single" w:sz="4" w:space="0" w:color="auto"/>
              <w:left w:val="single" w:sz="4" w:space="0" w:color="auto"/>
              <w:bottom w:val="single" w:sz="4" w:space="0" w:color="auto"/>
              <w:right w:val="single" w:sz="4" w:space="0" w:color="auto"/>
            </w:tcBorders>
          </w:tcPr>
          <w:p w14:paraId="415D4656" w14:textId="77777777" w:rsidR="0097469C" w:rsidRPr="002F0C38" w:rsidRDefault="0097469C" w:rsidP="00A36C2B">
            <w:pPr>
              <w:spacing w:after="0"/>
              <w:rPr>
                <w:sz w:val="16"/>
                <w:szCs w:val="16"/>
              </w:rPr>
            </w:pPr>
            <w:r w:rsidRPr="002F0C38">
              <w:rPr>
                <w:sz w:val="16"/>
                <w:szCs w:val="16"/>
              </w:rPr>
              <w:t>Node transfer function for layer 1</w:t>
            </w:r>
          </w:p>
        </w:tc>
        <w:tc>
          <w:tcPr>
            <w:tcW w:w="2112" w:type="dxa"/>
            <w:tcBorders>
              <w:top w:val="single" w:sz="4" w:space="0" w:color="auto"/>
              <w:left w:val="single" w:sz="4" w:space="0" w:color="auto"/>
              <w:bottom w:val="single" w:sz="4" w:space="0" w:color="auto"/>
              <w:right w:val="single" w:sz="4" w:space="0" w:color="auto"/>
            </w:tcBorders>
          </w:tcPr>
          <w:p w14:paraId="32602922" w14:textId="77777777" w:rsidR="0097469C" w:rsidRPr="002F0C38" w:rsidRDefault="0097469C" w:rsidP="00A36C2B">
            <w:pPr>
              <w:spacing w:after="0"/>
              <w:rPr>
                <w:sz w:val="16"/>
                <w:szCs w:val="16"/>
              </w:rPr>
            </w:pPr>
            <w:proofErr w:type="spellStart"/>
            <w:r w:rsidRPr="002F0C38">
              <w:rPr>
                <w:sz w:val="16"/>
                <w:szCs w:val="16"/>
              </w:rPr>
              <w:t>tansig</w:t>
            </w:r>
            <w:proofErr w:type="spellEnd"/>
          </w:p>
        </w:tc>
        <w:tc>
          <w:tcPr>
            <w:tcW w:w="2362" w:type="dxa"/>
            <w:tcBorders>
              <w:top w:val="single" w:sz="4" w:space="0" w:color="auto"/>
              <w:left w:val="single" w:sz="4" w:space="0" w:color="auto"/>
              <w:bottom w:val="single" w:sz="4" w:space="0" w:color="auto"/>
              <w:right w:val="single" w:sz="4" w:space="0" w:color="auto"/>
            </w:tcBorders>
          </w:tcPr>
          <w:p w14:paraId="2E16D9AA" w14:textId="77777777" w:rsidR="0097469C" w:rsidRPr="002F0C38" w:rsidRDefault="0097469C" w:rsidP="00A36C2B">
            <w:pPr>
              <w:spacing w:after="0"/>
              <w:rPr>
                <w:sz w:val="16"/>
                <w:szCs w:val="16"/>
              </w:rPr>
            </w:pPr>
            <w:r w:rsidRPr="002F0C38">
              <w:rPr>
                <w:sz w:val="16"/>
                <w:szCs w:val="16"/>
              </w:rPr>
              <w:t>‘</w:t>
            </w:r>
            <w:proofErr w:type="spellStart"/>
            <w:r w:rsidRPr="002F0C38">
              <w:rPr>
                <w:sz w:val="16"/>
                <w:szCs w:val="16"/>
              </w:rPr>
              <w:t>poslin</w:t>
            </w:r>
            <w:proofErr w:type="spellEnd"/>
            <w:r w:rsidRPr="002F0C38">
              <w:rPr>
                <w:sz w:val="16"/>
                <w:szCs w:val="16"/>
              </w:rPr>
              <w:t>’ for positive linear; ‘</w:t>
            </w:r>
            <w:proofErr w:type="spellStart"/>
            <w:r w:rsidRPr="002F0C38">
              <w:rPr>
                <w:sz w:val="16"/>
                <w:szCs w:val="16"/>
              </w:rPr>
              <w:t>tansig</w:t>
            </w:r>
            <w:proofErr w:type="spellEnd"/>
            <w:r w:rsidRPr="002F0C38">
              <w:rPr>
                <w:sz w:val="16"/>
                <w:szCs w:val="16"/>
              </w:rPr>
              <w:t>’ for hyperbolic tangent sigmoid</w:t>
            </w:r>
          </w:p>
        </w:tc>
      </w:tr>
      <w:tr w:rsidR="0097469C" w:rsidRPr="00C77CAD" w14:paraId="7107A120" w14:textId="77777777" w:rsidTr="00A36C2B">
        <w:tc>
          <w:tcPr>
            <w:tcW w:w="2485" w:type="dxa"/>
            <w:tcBorders>
              <w:top w:val="single" w:sz="4" w:space="0" w:color="auto"/>
              <w:left w:val="single" w:sz="4" w:space="0" w:color="auto"/>
              <w:bottom w:val="single" w:sz="4" w:space="0" w:color="auto"/>
              <w:right w:val="single" w:sz="4" w:space="0" w:color="auto"/>
            </w:tcBorders>
          </w:tcPr>
          <w:p w14:paraId="1C4555BE" w14:textId="77777777" w:rsidR="0097469C" w:rsidRPr="002F0C38" w:rsidRDefault="0097469C" w:rsidP="00A36C2B">
            <w:pPr>
              <w:spacing w:after="0"/>
              <w:rPr>
                <w:sz w:val="16"/>
                <w:szCs w:val="16"/>
              </w:rPr>
            </w:pPr>
            <w:r w:rsidRPr="002F0C38">
              <w:rPr>
                <w:sz w:val="16"/>
                <w:szCs w:val="16"/>
              </w:rPr>
              <w:t>Number of neurones L1</w:t>
            </w:r>
          </w:p>
        </w:tc>
        <w:tc>
          <w:tcPr>
            <w:tcW w:w="2391" w:type="dxa"/>
            <w:tcBorders>
              <w:top w:val="single" w:sz="4" w:space="0" w:color="auto"/>
              <w:left w:val="single" w:sz="4" w:space="0" w:color="auto"/>
              <w:bottom w:val="single" w:sz="4" w:space="0" w:color="auto"/>
              <w:right w:val="single" w:sz="4" w:space="0" w:color="auto"/>
            </w:tcBorders>
          </w:tcPr>
          <w:p w14:paraId="2AF70E40" w14:textId="77777777" w:rsidR="0097469C" w:rsidRPr="002F0C38" w:rsidRDefault="0097469C" w:rsidP="00A36C2B">
            <w:pPr>
              <w:spacing w:after="0"/>
              <w:rPr>
                <w:sz w:val="16"/>
                <w:szCs w:val="16"/>
              </w:rPr>
            </w:pPr>
            <w:r w:rsidRPr="002F0C38">
              <w:rPr>
                <w:sz w:val="16"/>
                <w:szCs w:val="16"/>
              </w:rPr>
              <w:t>Number of neurons for layer 1</w:t>
            </w:r>
          </w:p>
        </w:tc>
        <w:tc>
          <w:tcPr>
            <w:tcW w:w="2112" w:type="dxa"/>
            <w:tcBorders>
              <w:top w:val="single" w:sz="4" w:space="0" w:color="auto"/>
              <w:left w:val="single" w:sz="4" w:space="0" w:color="auto"/>
              <w:bottom w:val="single" w:sz="4" w:space="0" w:color="auto"/>
              <w:right w:val="single" w:sz="4" w:space="0" w:color="auto"/>
            </w:tcBorders>
          </w:tcPr>
          <w:p w14:paraId="62EA77E0" w14:textId="77777777" w:rsidR="0097469C" w:rsidRPr="002F0C38" w:rsidRDefault="0097469C" w:rsidP="00A36C2B">
            <w:pPr>
              <w:spacing w:after="0"/>
              <w:rPr>
                <w:sz w:val="16"/>
                <w:szCs w:val="16"/>
              </w:rPr>
            </w:pPr>
            <w:r w:rsidRPr="002F0C38">
              <w:rPr>
                <w:sz w:val="16"/>
                <w:szCs w:val="16"/>
              </w:rPr>
              <w:t>10</w:t>
            </w:r>
          </w:p>
        </w:tc>
        <w:tc>
          <w:tcPr>
            <w:tcW w:w="2362" w:type="dxa"/>
            <w:tcBorders>
              <w:top w:val="single" w:sz="4" w:space="0" w:color="auto"/>
              <w:left w:val="single" w:sz="4" w:space="0" w:color="auto"/>
              <w:bottom w:val="single" w:sz="4" w:space="0" w:color="auto"/>
              <w:right w:val="single" w:sz="4" w:space="0" w:color="auto"/>
            </w:tcBorders>
          </w:tcPr>
          <w:p w14:paraId="5805C948" w14:textId="77777777" w:rsidR="0097469C" w:rsidRPr="002F0C38" w:rsidRDefault="0097469C" w:rsidP="00A36C2B">
            <w:pPr>
              <w:spacing w:after="0"/>
              <w:rPr>
                <w:sz w:val="16"/>
                <w:szCs w:val="16"/>
              </w:rPr>
            </w:pPr>
            <w:r w:rsidRPr="002F0C38">
              <w:rPr>
                <w:sz w:val="16"/>
                <w:szCs w:val="16"/>
              </w:rPr>
              <w:t>&gt;=1</w:t>
            </w:r>
          </w:p>
        </w:tc>
      </w:tr>
      <w:tr w:rsidR="0097469C" w:rsidRPr="00C77CAD" w14:paraId="0F3B8C2F" w14:textId="77777777" w:rsidTr="00A36C2B">
        <w:tc>
          <w:tcPr>
            <w:tcW w:w="2485" w:type="dxa"/>
            <w:tcBorders>
              <w:top w:val="single" w:sz="4" w:space="0" w:color="auto"/>
              <w:left w:val="single" w:sz="4" w:space="0" w:color="auto"/>
              <w:bottom w:val="single" w:sz="4" w:space="0" w:color="auto"/>
              <w:right w:val="single" w:sz="4" w:space="0" w:color="auto"/>
            </w:tcBorders>
          </w:tcPr>
          <w:p w14:paraId="4CBD3DE3" w14:textId="77777777" w:rsidR="0097469C" w:rsidRPr="002F0C38" w:rsidRDefault="0097469C" w:rsidP="00A36C2B">
            <w:pPr>
              <w:spacing w:after="0"/>
              <w:rPr>
                <w:sz w:val="16"/>
                <w:szCs w:val="16"/>
              </w:rPr>
            </w:pPr>
            <w:r w:rsidRPr="002F0C38">
              <w:rPr>
                <w:sz w:val="16"/>
                <w:szCs w:val="16"/>
              </w:rPr>
              <w:t>Transfer function L2</w:t>
            </w:r>
          </w:p>
        </w:tc>
        <w:tc>
          <w:tcPr>
            <w:tcW w:w="2391" w:type="dxa"/>
            <w:tcBorders>
              <w:top w:val="single" w:sz="4" w:space="0" w:color="auto"/>
              <w:left w:val="single" w:sz="4" w:space="0" w:color="auto"/>
              <w:bottom w:val="single" w:sz="4" w:space="0" w:color="auto"/>
              <w:right w:val="single" w:sz="4" w:space="0" w:color="auto"/>
            </w:tcBorders>
          </w:tcPr>
          <w:p w14:paraId="12FC11A6" w14:textId="77777777" w:rsidR="0097469C" w:rsidRPr="002F0C38" w:rsidRDefault="0097469C" w:rsidP="00A36C2B">
            <w:pPr>
              <w:spacing w:after="0"/>
              <w:rPr>
                <w:sz w:val="16"/>
                <w:szCs w:val="16"/>
              </w:rPr>
            </w:pPr>
            <w:r w:rsidRPr="002F0C38">
              <w:rPr>
                <w:sz w:val="16"/>
                <w:szCs w:val="16"/>
              </w:rPr>
              <w:t>Node transfer function for layer 2</w:t>
            </w:r>
          </w:p>
        </w:tc>
        <w:tc>
          <w:tcPr>
            <w:tcW w:w="2112" w:type="dxa"/>
            <w:tcBorders>
              <w:top w:val="single" w:sz="4" w:space="0" w:color="auto"/>
              <w:left w:val="single" w:sz="4" w:space="0" w:color="auto"/>
              <w:bottom w:val="single" w:sz="4" w:space="0" w:color="auto"/>
              <w:right w:val="single" w:sz="4" w:space="0" w:color="auto"/>
            </w:tcBorders>
          </w:tcPr>
          <w:p w14:paraId="6B3DBB29" w14:textId="77777777" w:rsidR="0097469C" w:rsidRPr="002F0C38" w:rsidRDefault="0097469C" w:rsidP="00A36C2B">
            <w:pPr>
              <w:spacing w:after="0"/>
              <w:rPr>
                <w:sz w:val="16"/>
                <w:szCs w:val="16"/>
              </w:rPr>
            </w:pPr>
            <w:r w:rsidRPr="002F0C38">
              <w:rPr>
                <w:sz w:val="16"/>
                <w:szCs w:val="16"/>
              </w:rPr>
              <w:t>0</w:t>
            </w:r>
          </w:p>
        </w:tc>
        <w:tc>
          <w:tcPr>
            <w:tcW w:w="2362" w:type="dxa"/>
            <w:tcBorders>
              <w:top w:val="single" w:sz="4" w:space="0" w:color="auto"/>
              <w:left w:val="single" w:sz="4" w:space="0" w:color="auto"/>
              <w:bottom w:val="single" w:sz="4" w:space="0" w:color="auto"/>
              <w:right w:val="single" w:sz="4" w:space="0" w:color="auto"/>
            </w:tcBorders>
          </w:tcPr>
          <w:p w14:paraId="3A41F407" w14:textId="77777777" w:rsidR="0097469C" w:rsidRPr="002F0C38" w:rsidRDefault="0097469C" w:rsidP="00A36C2B">
            <w:pPr>
              <w:spacing w:after="0"/>
              <w:rPr>
                <w:sz w:val="16"/>
                <w:szCs w:val="16"/>
              </w:rPr>
            </w:pPr>
            <w:r w:rsidRPr="002F0C38">
              <w:rPr>
                <w:sz w:val="16"/>
                <w:szCs w:val="16"/>
              </w:rPr>
              <w:t>‘</w:t>
            </w:r>
            <w:proofErr w:type="spellStart"/>
            <w:r w:rsidRPr="002F0C38">
              <w:rPr>
                <w:sz w:val="16"/>
                <w:szCs w:val="16"/>
              </w:rPr>
              <w:t>poslin</w:t>
            </w:r>
            <w:proofErr w:type="spellEnd"/>
            <w:r w:rsidRPr="002F0C38">
              <w:rPr>
                <w:sz w:val="16"/>
                <w:szCs w:val="16"/>
              </w:rPr>
              <w:t>’ for positive linear; ‘</w:t>
            </w:r>
            <w:proofErr w:type="spellStart"/>
            <w:r w:rsidRPr="002F0C38">
              <w:rPr>
                <w:sz w:val="16"/>
                <w:szCs w:val="16"/>
              </w:rPr>
              <w:t>tansig</w:t>
            </w:r>
            <w:proofErr w:type="spellEnd"/>
            <w:r w:rsidRPr="002F0C38">
              <w:rPr>
                <w:sz w:val="16"/>
                <w:szCs w:val="16"/>
              </w:rPr>
              <w:t>’ for hyperbolic tangent sigmoid</w:t>
            </w:r>
          </w:p>
        </w:tc>
      </w:tr>
      <w:tr w:rsidR="0097469C" w:rsidRPr="00C77CAD" w14:paraId="5993B960" w14:textId="77777777" w:rsidTr="00A36C2B">
        <w:tc>
          <w:tcPr>
            <w:tcW w:w="2485" w:type="dxa"/>
            <w:tcBorders>
              <w:top w:val="single" w:sz="4" w:space="0" w:color="auto"/>
              <w:left w:val="single" w:sz="4" w:space="0" w:color="auto"/>
              <w:bottom w:val="single" w:sz="4" w:space="0" w:color="auto"/>
              <w:right w:val="single" w:sz="4" w:space="0" w:color="auto"/>
            </w:tcBorders>
          </w:tcPr>
          <w:p w14:paraId="7A7DA02B" w14:textId="77777777" w:rsidR="0097469C" w:rsidRPr="002F0C38" w:rsidRDefault="0097469C" w:rsidP="00A36C2B">
            <w:pPr>
              <w:spacing w:after="0"/>
              <w:rPr>
                <w:sz w:val="16"/>
                <w:szCs w:val="16"/>
              </w:rPr>
            </w:pPr>
            <w:r w:rsidRPr="002F0C38">
              <w:rPr>
                <w:sz w:val="16"/>
                <w:szCs w:val="16"/>
              </w:rPr>
              <w:t>Number of neurones L2</w:t>
            </w:r>
          </w:p>
        </w:tc>
        <w:tc>
          <w:tcPr>
            <w:tcW w:w="2391" w:type="dxa"/>
            <w:tcBorders>
              <w:top w:val="single" w:sz="4" w:space="0" w:color="auto"/>
              <w:left w:val="single" w:sz="4" w:space="0" w:color="auto"/>
              <w:bottom w:val="single" w:sz="4" w:space="0" w:color="auto"/>
              <w:right w:val="single" w:sz="4" w:space="0" w:color="auto"/>
            </w:tcBorders>
          </w:tcPr>
          <w:p w14:paraId="40767B32" w14:textId="77777777" w:rsidR="0097469C" w:rsidRPr="002F0C38" w:rsidRDefault="0097469C" w:rsidP="00A36C2B">
            <w:pPr>
              <w:spacing w:after="0"/>
              <w:rPr>
                <w:sz w:val="16"/>
                <w:szCs w:val="16"/>
              </w:rPr>
            </w:pPr>
            <w:r w:rsidRPr="002F0C38">
              <w:rPr>
                <w:sz w:val="16"/>
                <w:szCs w:val="16"/>
              </w:rPr>
              <w:t>Number of neurons for layer 2</w:t>
            </w:r>
          </w:p>
        </w:tc>
        <w:tc>
          <w:tcPr>
            <w:tcW w:w="2112" w:type="dxa"/>
            <w:tcBorders>
              <w:top w:val="single" w:sz="4" w:space="0" w:color="auto"/>
              <w:left w:val="single" w:sz="4" w:space="0" w:color="auto"/>
              <w:bottom w:val="single" w:sz="4" w:space="0" w:color="auto"/>
              <w:right w:val="single" w:sz="4" w:space="0" w:color="auto"/>
            </w:tcBorders>
          </w:tcPr>
          <w:p w14:paraId="1C610475" w14:textId="77777777" w:rsidR="0097469C" w:rsidRPr="002F0C38" w:rsidRDefault="0097469C" w:rsidP="00A36C2B">
            <w:pPr>
              <w:spacing w:after="0"/>
              <w:rPr>
                <w:sz w:val="16"/>
                <w:szCs w:val="16"/>
              </w:rPr>
            </w:pPr>
            <w:r w:rsidRPr="002F0C38">
              <w:rPr>
                <w:sz w:val="16"/>
                <w:szCs w:val="16"/>
              </w:rPr>
              <w:t>0</w:t>
            </w:r>
          </w:p>
        </w:tc>
        <w:tc>
          <w:tcPr>
            <w:tcW w:w="2362" w:type="dxa"/>
            <w:tcBorders>
              <w:top w:val="single" w:sz="4" w:space="0" w:color="auto"/>
              <w:left w:val="single" w:sz="4" w:space="0" w:color="auto"/>
              <w:bottom w:val="single" w:sz="4" w:space="0" w:color="auto"/>
              <w:right w:val="single" w:sz="4" w:space="0" w:color="auto"/>
            </w:tcBorders>
          </w:tcPr>
          <w:p w14:paraId="50F4C76E" w14:textId="77777777" w:rsidR="0097469C" w:rsidRPr="002F0C38" w:rsidRDefault="0097469C" w:rsidP="00A36C2B">
            <w:pPr>
              <w:spacing w:after="0"/>
              <w:rPr>
                <w:sz w:val="16"/>
                <w:szCs w:val="16"/>
              </w:rPr>
            </w:pPr>
            <w:r w:rsidRPr="002F0C38">
              <w:rPr>
                <w:sz w:val="16"/>
                <w:szCs w:val="16"/>
              </w:rPr>
              <w:t>&gt;=1</w:t>
            </w:r>
          </w:p>
        </w:tc>
      </w:tr>
      <w:tr w:rsidR="0097469C" w:rsidRPr="00C77CAD" w14:paraId="507A181A" w14:textId="77777777" w:rsidTr="00A36C2B">
        <w:tc>
          <w:tcPr>
            <w:tcW w:w="2485" w:type="dxa"/>
            <w:tcBorders>
              <w:top w:val="single" w:sz="4" w:space="0" w:color="auto"/>
              <w:left w:val="single" w:sz="4" w:space="0" w:color="auto"/>
              <w:bottom w:val="single" w:sz="4" w:space="0" w:color="auto"/>
              <w:right w:val="single" w:sz="4" w:space="0" w:color="auto"/>
            </w:tcBorders>
          </w:tcPr>
          <w:p w14:paraId="133B7FBB" w14:textId="77777777" w:rsidR="0097469C" w:rsidRPr="002F0C38" w:rsidRDefault="0097469C" w:rsidP="00A36C2B">
            <w:pPr>
              <w:spacing w:after="0"/>
              <w:rPr>
                <w:sz w:val="16"/>
                <w:szCs w:val="16"/>
              </w:rPr>
            </w:pPr>
            <w:r w:rsidRPr="002F0C38">
              <w:rPr>
                <w:sz w:val="16"/>
                <w:szCs w:val="16"/>
              </w:rPr>
              <w:t>Tolerance</w:t>
            </w:r>
          </w:p>
        </w:tc>
        <w:tc>
          <w:tcPr>
            <w:tcW w:w="2391" w:type="dxa"/>
            <w:tcBorders>
              <w:top w:val="single" w:sz="4" w:space="0" w:color="auto"/>
              <w:left w:val="single" w:sz="4" w:space="0" w:color="auto"/>
              <w:bottom w:val="single" w:sz="4" w:space="0" w:color="auto"/>
              <w:right w:val="single" w:sz="4" w:space="0" w:color="auto"/>
            </w:tcBorders>
          </w:tcPr>
          <w:p w14:paraId="6C9FD2F7" w14:textId="77777777" w:rsidR="0097469C" w:rsidRPr="002F0C38" w:rsidRDefault="0097469C" w:rsidP="00A36C2B">
            <w:pPr>
              <w:spacing w:after="0"/>
              <w:rPr>
                <w:sz w:val="16"/>
                <w:szCs w:val="16"/>
              </w:rPr>
            </w:pPr>
            <w:r w:rsidRPr="002F0C38">
              <w:rPr>
                <w:sz w:val="16"/>
                <w:szCs w:val="16"/>
              </w:rPr>
              <w:t>Limits for considering out of range retrievals still possible</w:t>
            </w:r>
          </w:p>
        </w:tc>
        <w:tc>
          <w:tcPr>
            <w:tcW w:w="2112" w:type="dxa"/>
            <w:tcBorders>
              <w:top w:val="single" w:sz="4" w:space="0" w:color="auto"/>
              <w:left w:val="single" w:sz="4" w:space="0" w:color="auto"/>
              <w:bottom w:val="single" w:sz="4" w:space="0" w:color="auto"/>
              <w:right w:val="single" w:sz="4" w:space="0" w:color="auto"/>
            </w:tcBorders>
          </w:tcPr>
          <w:p w14:paraId="4A6D4A1C" w14:textId="77777777" w:rsidR="0097469C" w:rsidRPr="002F0C38" w:rsidRDefault="0097469C" w:rsidP="00A36C2B">
            <w:pPr>
              <w:spacing w:after="0"/>
              <w:rPr>
                <w:sz w:val="16"/>
                <w:szCs w:val="16"/>
              </w:rPr>
            </w:pPr>
            <w:r w:rsidRPr="002F0C38">
              <w:rPr>
                <w:sz w:val="16"/>
                <w:szCs w:val="16"/>
              </w:rPr>
              <w:t>0.1</w:t>
            </w:r>
          </w:p>
        </w:tc>
        <w:tc>
          <w:tcPr>
            <w:tcW w:w="2362" w:type="dxa"/>
            <w:tcBorders>
              <w:top w:val="single" w:sz="4" w:space="0" w:color="auto"/>
              <w:left w:val="single" w:sz="4" w:space="0" w:color="auto"/>
              <w:bottom w:val="single" w:sz="4" w:space="0" w:color="auto"/>
              <w:right w:val="single" w:sz="4" w:space="0" w:color="auto"/>
            </w:tcBorders>
          </w:tcPr>
          <w:p w14:paraId="5DC10217" w14:textId="77777777" w:rsidR="0097469C" w:rsidRPr="002F0C38" w:rsidRDefault="0097469C" w:rsidP="00A36C2B">
            <w:pPr>
              <w:spacing w:after="0"/>
              <w:rPr>
                <w:sz w:val="16"/>
                <w:szCs w:val="16"/>
              </w:rPr>
            </w:pPr>
            <w:r w:rsidRPr="002F0C38">
              <w:rPr>
                <w:sz w:val="16"/>
                <w:szCs w:val="16"/>
              </w:rPr>
              <w:t xml:space="preserve">varies with output variable </w:t>
            </w:r>
          </w:p>
        </w:tc>
      </w:tr>
      <w:tr w:rsidR="0097469C" w:rsidRPr="00C77CAD" w14:paraId="251FA80C" w14:textId="77777777" w:rsidTr="00A36C2B">
        <w:tc>
          <w:tcPr>
            <w:tcW w:w="2485" w:type="dxa"/>
            <w:tcBorders>
              <w:top w:val="single" w:sz="4" w:space="0" w:color="auto"/>
              <w:left w:val="single" w:sz="4" w:space="0" w:color="auto"/>
              <w:bottom w:val="single" w:sz="4" w:space="0" w:color="auto"/>
              <w:right w:val="single" w:sz="4" w:space="0" w:color="auto"/>
            </w:tcBorders>
          </w:tcPr>
          <w:p w14:paraId="76FB7EED" w14:textId="77777777" w:rsidR="0097469C" w:rsidRPr="002F0C38" w:rsidRDefault="0097469C" w:rsidP="00A36C2B">
            <w:pPr>
              <w:spacing w:after="0"/>
              <w:rPr>
                <w:rFonts w:ascii="Arial" w:hAnsi="Arial" w:cs="Arial"/>
                <w:bCs/>
                <w:sz w:val="16"/>
                <w:szCs w:val="16"/>
              </w:rPr>
            </w:pPr>
            <w:r w:rsidRPr="002F0C38">
              <w:rPr>
                <w:rFonts w:ascii="Arial" w:hAnsi="Arial" w:cs="Arial"/>
                <w:bCs/>
                <w:sz w:val="16"/>
                <w:szCs w:val="16"/>
              </w:rPr>
              <w:t>Time of instantaneous fAPAR (HH.MM)</w:t>
            </w:r>
          </w:p>
          <w:p w14:paraId="29413000" w14:textId="77777777" w:rsidR="0097469C" w:rsidRPr="002F0C38" w:rsidRDefault="0097469C" w:rsidP="00A36C2B">
            <w:pPr>
              <w:spacing w:after="0"/>
              <w:rPr>
                <w:sz w:val="16"/>
                <w:szCs w:val="16"/>
              </w:rPr>
            </w:pPr>
          </w:p>
        </w:tc>
        <w:tc>
          <w:tcPr>
            <w:tcW w:w="2391" w:type="dxa"/>
            <w:tcBorders>
              <w:top w:val="single" w:sz="4" w:space="0" w:color="auto"/>
              <w:left w:val="single" w:sz="4" w:space="0" w:color="auto"/>
              <w:bottom w:val="single" w:sz="4" w:space="0" w:color="auto"/>
              <w:right w:val="single" w:sz="4" w:space="0" w:color="auto"/>
            </w:tcBorders>
          </w:tcPr>
          <w:p w14:paraId="44DB4B0A" w14:textId="77777777" w:rsidR="0097469C" w:rsidRPr="002F0C38" w:rsidRDefault="0097469C" w:rsidP="00A36C2B">
            <w:pPr>
              <w:spacing w:after="0"/>
              <w:rPr>
                <w:sz w:val="16"/>
                <w:szCs w:val="16"/>
              </w:rPr>
            </w:pPr>
            <w:r w:rsidRPr="002F0C38">
              <w:rPr>
                <w:sz w:val="16"/>
                <w:szCs w:val="16"/>
              </w:rPr>
              <w:t>Used to document time of the fAPAR used during calibration</w:t>
            </w:r>
          </w:p>
        </w:tc>
        <w:tc>
          <w:tcPr>
            <w:tcW w:w="2112" w:type="dxa"/>
            <w:tcBorders>
              <w:top w:val="single" w:sz="4" w:space="0" w:color="auto"/>
              <w:left w:val="single" w:sz="4" w:space="0" w:color="auto"/>
              <w:bottom w:val="single" w:sz="4" w:space="0" w:color="auto"/>
              <w:right w:val="single" w:sz="4" w:space="0" w:color="auto"/>
            </w:tcBorders>
          </w:tcPr>
          <w:p w14:paraId="2BDA8CB6" w14:textId="77777777" w:rsidR="0097469C" w:rsidRPr="002F0C38" w:rsidRDefault="0097469C" w:rsidP="00A36C2B">
            <w:pPr>
              <w:spacing w:after="0"/>
              <w:rPr>
                <w:sz w:val="16"/>
                <w:szCs w:val="16"/>
              </w:rPr>
            </w:pPr>
            <w:r w:rsidRPr="002F0C38">
              <w:rPr>
                <w:sz w:val="16"/>
                <w:szCs w:val="16"/>
              </w:rPr>
              <w:t>10:00</w:t>
            </w:r>
          </w:p>
        </w:tc>
        <w:tc>
          <w:tcPr>
            <w:tcW w:w="2362" w:type="dxa"/>
            <w:tcBorders>
              <w:top w:val="single" w:sz="4" w:space="0" w:color="auto"/>
              <w:left w:val="single" w:sz="4" w:space="0" w:color="auto"/>
              <w:bottom w:val="single" w:sz="4" w:space="0" w:color="auto"/>
              <w:right w:val="single" w:sz="4" w:space="0" w:color="auto"/>
            </w:tcBorders>
          </w:tcPr>
          <w:p w14:paraId="7A54DFEE" w14:textId="77777777" w:rsidR="0097469C" w:rsidRPr="002F0C38" w:rsidRDefault="0097469C" w:rsidP="00A36C2B">
            <w:pPr>
              <w:spacing w:after="0"/>
              <w:rPr>
                <w:sz w:val="16"/>
                <w:szCs w:val="16"/>
              </w:rPr>
            </w:pPr>
            <w:r w:rsidRPr="002F0C38">
              <w:rPr>
                <w:sz w:val="16"/>
                <w:szCs w:val="16"/>
              </w:rPr>
              <w:t xml:space="preserve">Local time </w:t>
            </w:r>
            <w:proofErr w:type="spellStart"/>
            <w:r w:rsidRPr="002F0C38">
              <w:rPr>
                <w:sz w:val="16"/>
                <w:szCs w:val="16"/>
              </w:rPr>
              <w:t>hh:mm</w:t>
            </w:r>
            <w:proofErr w:type="spellEnd"/>
          </w:p>
        </w:tc>
      </w:tr>
      <w:tr w:rsidR="0097469C" w:rsidRPr="00C77CAD" w14:paraId="7CD1D959" w14:textId="77777777" w:rsidTr="00A36C2B">
        <w:tc>
          <w:tcPr>
            <w:tcW w:w="2485" w:type="dxa"/>
            <w:tcBorders>
              <w:top w:val="single" w:sz="4" w:space="0" w:color="auto"/>
              <w:left w:val="single" w:sz="4" w:space="0" w:color="auto"/>
              <w:bottom w:val="single" w:sz="4" w:space="0" w:color="auto"/>
              <w:right w:val="single" w:sz="4" w:space="0" w:color="auto"/>
            </w:tcBorders>
          </w:tcPr>
          <w:p w14:paraId="4A7E8E21" w14:textId="77777777" w:rsidR="0097469C" w:rsidRPr="002F0C38" w:rsidRDefault="0097469C" w:rsidP="00A36C2B">
            <w:pPr>
              <w:spacing w:after="0"/>
              <w:rPr>
                <w:rFonts w:ascii="Arial" w:hAnsi="Arial" w:cs="Arial"/>
                <w:bCs/>
                <w:sz w:val="16"/>
                <w:szCs w:val="16"/>
              </w:rPr>
            </w:pPr>
            <w:r w:rsidRPr="002F0C38">
              <w:rPr>
                <w:rFonts w:ascii="Arial" w:hAnsi="Arial" w:cs="Arial"/>
                <w:bCs/>
                <w:sz w:val="16"/>
                <w:szCs w:val="16"/>
              </w:rPr>
              <w:t>Performance regularization</w:t>
            </w:r>
          </w:p>
        </w:tc>
        <w:tc>
          <w:tcPr>
            <w:tcW w:w="2391" w:type="dxa"/>
            <w:tcBorders>
              <w:top w:val="single" w:sz="4" w:space="0" w:color="auto"/>
              <w:left w:val="single" w:sz="4" w:space="0" w:color="auto"/>
              <w:bottom w:val="single" w:sz="4" w:space="0" w:color="auto"/>
              <w:right w:val="single" w:sz="4" w:space="0" w:color="auto"/>
            </w:tcBorders>
          </w:tcPr>
          <w:p w14:paraId="741F638C" w14:textId="77777777" w:rsidR="0097469C" w:rsidRPr="002F0C38" w:rsidRDefault="0097469C" w:rsidP="00A36C2B">
            <w:pPr>
              <w:spacing w:after="0"/>
              <w:rPr>
                <w:sz w:val="16"/>
                <w:szCs w:val="16"/>
              </w:rPr>
            </w:pPr>
            <w:r w:rsidRPr="002F0C38">
              <w:rPr>
                <w:sz w:val="16"/>
                <w:szCs w:val="16"/>
              </w:rPr>
              <w:t>Additional error contribution from mean square magnitudes of weights.</w:t>
            </w:r>
          </w:p>
        </w:tc>
        <w:tc>
          <w:tcPr>
            <w:tcW w:w="2112" w:type="dxa"/>
            <w:tcBorders>
              <w:top w:val="single" w:sz="4" w:space="0" w:color="auto"/>
              <w:left w:val="single" w:sz="4" w:space="0" w:color="auto"/>
              <w:bottom w:val="single" w:sz="4" w:space="0" w:color="auto"/>
              <w:right w:val="single" w:sz="4" w:space="0" w:color="auto"/>
            </w:tcBorders>
          </w:tcPr>
          <w:p w14:paraId="733AF0B6" w14:textId="77777777" w:rsidR="0097469C" w:rsidRPr="002F0C38" w:rsidRDefault="0097469C" w:rsidP="00A36C2B">
            <w:pPr>
              <w:spacing w:after="0"/>
              <w:rPr>
                <w:sz w:val="16"/>
                <w:szCs w:val="16"/>
              </w:rPr>
            </w:pPr>
            <w:r w:rsidRPr="002F0C38">
              <w:rPr>
                <w:sz w:val="16"/>
                <w:szCs w:val="16"/>
              </w:rPr>
              <w:t>0.1</w:t>
            </w:r>
          </w:p>
        </w:tc>
        <w:tc>
          <w:tcPr>
            <w:tcW w:w="2362" w:type="dxa"/>
            <w:tcBorders>
              <w:top w:val="single" w:sz="4" w:space="0" w:color="auto"/>
              <w:left w:val="single" w:sz="4" w:space="0" w:color="auto"/>
              <w:bottom w:val="single" w:sz="4" w:space="0" w:color="auto"/>
              <w:right w:val="single" w:sz="4" w:space="0" w:color="auto"/>
            </w:tcBorders>
          </w:tcPr>
          <w:p w14:paraId="373163E3" w14:textId="77777777" w:rsidR="0097469C" w:rsidRPr="002F0C38" w:rsidRDefault="0097469C" w:rsidP="00A36C2B">
            <w:pPr>
              <w:spacing w:after="0"/>
              <w:rPr>
                <w:sz w:val="16"/>
                <w:szCs w:val="16"/>
              </w:rPr>
            </w:pPr>
            <w:r w:rsidRPr="002F0C38">
              <w:rPr>
                <w:sz w:val="16"/>
                <w:szCs w:val="16"/>
              </w:rPr>
              <w:t>00.1</w:t>
            </w:r>
          </w:p>
        </w:tc>
      </w:tr>
      <w:tr w:rsidR="0097469C" w:rsidRPr="00C77CAD" w14:paraId="12D9D32B" w14:textId="77777777" w:rsidTr="00A36C2B">
        <w:tc>
          <w:tcPr>
            <w:tcW w:w="2485" w:type="dxa"/>
            <w:tcBorders>
              <w:top w:val="single" w:sz="4" w:space="0" w:color="auto"/>
              <w:left w:val="single" w:sz="4" w:space="0" w:color="auto"/>
              <w:bottom w:val="single" w:sz="4" w:space="0" w:color="auto"/>
              <w:right w:val="single" w:sz="4" w:space="0" w:color="auto"/>
            </w:tcBorders>
          </w:tcPr>
          <w:p w14:paraId="198C1C07" w14:textId="77777777" w:rsidR="0097469C" w:rsidRPr="002F0C38" w:rsidRDefault="0097469C" w:rsidP="00A36C2B">
            <w:pPr>
              <w:spacing w:after="0"/>
              <w:rPr>
                <w:rFonts w:ascii="Arial" w:hAnsi="Arial" w:cs="Arial"/>
                <w:bCs/>
                <w:sz w:val="16"/>
                <w:szCs w:val="16"/>
              </w:rPr>
            </w:pPr>
            <w:r w:rsidRPr="002F0C38">
              <w:rPr>
                <w:rFonts w:ascii="Arial" w:hAnsi="Arial" w:cs="Arial"/>
                <w:bCs/>
                <w:sz w:val="16"/>
                <w:szCs w:val="16"/>
              </w:rPr>
              <w:t>Epochs</w:t>
            </w:r>
          </w:p>
        </w:tc>
        <w:tc>
          <w:tcPr>
            <w:tcW w:w="2391" w:type="dxa"/>
            <w:tcBorders>
              <w:top w:val="single" w:sz="4" w:space="0" w:color="auto"/>
              <w:left w:val="single" w:sz="4" w:space="0" w:color="auto"/>
              <w:bottom w:val="single" w:sz="4" w:space="0" w:color="auto"/>
              <w:right w:val="single" w:sz="4" w:space="0" w:color="auto"/>
            </w:tcBorders>
          </w:tcPr>
          <w:p w14:paraId="2F1BF337" w14:textId="77777777" w:rsidR="0097469C" w:rsidRPr="002F0C38" w:rsidRDefault="0097469C" w:rsidP="00A36C2B">
            <w:pPr>
              <w:spacing w:after="0"/>
              <w:rPr>
                <w:sz w:val="16"/>
                <w:szCs w:val="16"/>
              </w:rPr>
            </w:pPr>
            <w:r w:rsidRPr="002F0C38">
              <w:rPr>
                <w:sz w:val="16"/>
                <w:szCs w:val="16"/>
              </w:rPr>
              <w:t>Maximum number of sweeps through training database</w:t>
            </w:r>
          </w:p>
        </w:tc>
        <w:tc>
          <w:tcPr>
            <w:tcW w:w="2112" w:type="dxa"/>
            <w:tcBorders>
              <w:top w:val="single" w:sz="4" w:space="0" w:color="auto"/>
              <w:left w:val="single" w:sz="4" w:space="0" w:color="auto"/>
              <w:bottom w:val="single" w:sz="4" w:space="0" w:color="auto"/>
              <w:right w:val="single" w:sz="4" w:space="0" w:color="auto"/>
            </w:tcBorders>
          </w:tcPr>
          <w:p w14:paraId="5E4E4112" w14:textId="77777777" w:rsidR="0097469C" w:rsidRPr="002F0C38" w:rsidRDefault="0097469C" w:rsidP="00A36C2B">
            <w:pPr>
              <w:spacing w:after="0"/>
              <w:rPr>
                <w:sz w:val="16"/>
                <w:szCs w:val="16"/>
              </w:rPr>
            </w:pPr>
            <w:r w:rsidRPr="002F0C38">
              <w:rPr>
                <w:sz w:val="16"/>
                <w:szCs w:val="16"/>
              </w:rPr>
              <w:t>250</w:t>
            </w:r>
          </w:p>
        </w:tc>
        <w:tc>
          <w:tcPr>
            <w:tcW w:w="2362" w:type="dxa"/>
            <w:tcBorders>
              <w:top w:val="single" w:sz="4" w:space="0" w:color="auto"/>
              <w:left w:val="single" w:sz="4" w:space="0" w:color="auto"/>
              <w:bottom w:val="single" w:sz="4" w:space="0" w:color="auto"/>
              <w:right w:val="single" w:sz="4" w:space="0" w:color="auto"/>
            </w:tcBorders>
          </w:tcPr>
          <w:p w14:paraId="7B23434D" w14:textId="77777777" w:rsidR="0097469C" w:rsidRPr="002F0C38" w:rsidRDefault="0097469C" w:rsidP="00A36C2B">
            <w:pPr>
              <w:spacing w:after="0"/>
              <w:rPr>
                <w:sz w:val="16"/>
                <w:szCs w:val="16"/>
              </w:rPr>
            </w:pPr>
            <w:r w:rsidRPr="002F0C38">
              <w:rPr>
                <w:sz w:val="16"/>
                <w:szCs w:val="16"/>
              </w:rPr>
              <w:t>250</w:t>
            </w:r>
          </w:p>
        </w:tc>
      </w:tr>
      <w:tr w:rsidR="0097469C" w:rsidRPr="00C77CAD" w14:paraId="69519828" w14:textId="77777777" w:rsidTr="00A36C2B">
        <w:tc>
          <w:tcPr>
            <w:tcW w:w="2485" w:type="dxa"/>
            <w:tcBorders>
              <w:top w:val="single" w:sz="4" w:space="0" w:color="auto"/>
              <w:left w:val="single" w:sz="4" w:space="0" w:color="auto"/>
              <w:bottom w:val="single" w:sz="4" w:space="0" w:color="auto"/>
              <w:right w:val="single" w:sz="4" w:space="0" w:color="auto"/>
            </w:tcBorders>
          </w:tcPr>
          <w:p w14:paraId="4986C534" w14:textId="77777777" w:rsidR="0097469C" w:rsidRPr="002F0C38" w:rsidRDefault="0097469C" w:rsidP="00A36C2B">
            <w:pPr>
              <w:spacing w:after="0"/>
              <w:rPr>
                <w:rFonts w:ascii="Arial" w:hAnsi="Arial" w:cs="Arial"/>
                <w:bCs/>
                <w:sz w:val="16"/>
                <w:szCs w:val="16"/>
              </w:rPr>
            </w:pPr>
            <w:r w:rsidRPr="002F0C38">
              <w:rPr>
                <w:rFonts w:ascii="Arial" w:hAnsi="Arial" w:cs="Arial"/>
                <w:bCs/>
                <w:sz w:val="16"/>
                <w:szCs w:val="16"/>
              </w:rPr>
              <w:t>Performance function</w:t>
            </w:r>
          </w:p>
        </w:tc>
        <w:tc>
          <w:tcPr>
            <w:tcW w:w="2391" w:type="dxa"/>
            <w:tcBorders>
              <w:top w:val="single" w:sz="4" w:space="0" w:color="auto"/>
              <w:left w:val="single" w:sz="4" w:space="0" w:color="auto"/>
              <w:bottom w:val="single" w:sz="4" w:space="0" w:color="auto"/>
              <w:right w:val="single" w:sz="4" w:space="0" w:color="auto"/>
            </w:tcBorders>
          </w:tcPr>
          <w:p w14:paraId="524838A7" w14:textId="77777777" w:rsidR="0097469C" w:rsidRPr="002F0C38" w:rsidRDefault="0097469C" w:rsidP="00A36C2B">
            <w:pPr>
              <w:spacing w:after="0"/>
              <w:rPr>
                <w:sz w:val="16"/>
                <w:szCs w:val="16"/>
              </w:rPr>
            </w:pPr>
            <w:r w:rsidRPr="002F0C38">
              <w:rPr>
                <w:sz w:val="16"/>
                <w:szCs w:val="16"/>
              </w:rPr>
              <w:t xml:space="preserve">Objective </w:t>
            </w:r>
            <w:proofErr w:type="spellStart"/>
            <w:r w:rsidRPr="002F0C38">
              <w:rPr>
                <w:sz w:val="16"/>
                <w:szCs w:val="16"/>
              </w:rPr>
              <w:t>fuction</w:t>
            </w:r>
            <w:proofErr w:type="spellEnd"/>
            <w:r w:rsidRPr="002F0C38">
              <w:rPr>
                <w:sz w:val="16"/>
                <w:szCs w:val="16"/>
              </w:rPr>
              <w:t xml:space="preserve"> metric used</w:t>
            </w:r>
          </w:p>
        </w:tc>
        <w:tc>
          <w:tcPr>
            <w:tcW w:w="2112" w:type="dxa"/>
            <w:tcBorders>
              <w:top w:val="single" w:sz="4" w:space="0" w:color="auto"/>
              <w:left w:val="single" w:sz="4" w:space="0" w:color="auto"/>
              <w:bottom w:val="single" w:sz="4" w:space="0" w:color="auto"/>
              <w:right w:val="single" w:sz="4" w:space="0" w:color="auto"/>
            </w:tcBorders>
          </w:tcPr>
          <w:p w14:paraId="37B23390" w14:textId="77777777" w:rsidR="0097469C" w:rsidRPr="002F0C38" w:rsidRDefault="0097469C" w:rsidP="00A36C2B">
            <w:pPr>
              <w:spacing w:after="0"/>
              <w:rPr>
                <w:sz w:val="16"/>
                <w:szCs w:val="16"/>
              </w:rPr>
            </w:pPr>
            <w:proofErr w:type="spellStart"/>
            <w:r w:rsidRPr="002F0C38">
              <w:rPr>
                <w:sz w:val="16"/>
                <w:szCs w:val="16"/>
              </w:rPr>
              <w:t>mse</w:t>
            </w:r>
            <w:proofErr w:type="spellEnd"/>
          </w:p>
        </w:tc>
        <w:tc>
          <w:tcPr>
            <w:tcW w:w="2362" w:type="dxa"/>
            <w:tcBorders>
              <w:top w:val="single" w:sz="4" w:space="0" w:color="auto"/>
              <w:left w:val="single" w:sz="4" w:space="0" w:color="auto"/>
              <w:bottom w:val="single" w:sz="4" w:space="0" w:color="auto"/>
              <w:right w:val="single" w:sz="4" w:space="0" w:color="auto"/>
            </w:tcBorders>
          </w:tcPr>
          <w:p w14:paraId="4A70ED6F" w14:textId="77777777" w:rsidR="0097469C" w:rsidRPr="002F0C38" w:rsidRDefault="0097469C" w:rsidP="00A36C2B">
            <w:pPr>
              <w:spacing w:after="0"/>
              <w:rPr>
                <w:sz w:val="16"/>
                <w:szCs w:val="16"/>
              </w:rPr>
            </w:pPr>
            <w:r w:rsidRPr="002F0C38">
              <w:rPr>
                <w:sz w:val="16"/>
                <w:szCs w:val="16"/>
              </w:rPr>
              <w:t>‘</w:t>
            </w:r>
            <w:proofErr w:type="spellStart"/>
            <w:r w:rsidRPr="002F0C38">
              <w:rPr>
                <w:sz w:val="16"/>
                <w:szCs w:val="16"/>
              </w:rPr>
              <w:t>mse</w:t>
            </w:r>
            <w:proofErr w:type="spellEnd"/>
            <w:r w:rsidRPr="002F0C38">
              <w:rPr>
                <w:sz w:val="16"/>
                <w:szCs w:val="16"/>
              </w:rPr>
              <w:t>’ for mean square error</w:t>
            </w:r>
          </w:p>
        </w:tc>
      </w:tr>
      <w:tr w:rsidR="0097469C" w:rsidRPr="00C77CAD" w14:paraId="123AC30A" w14:textId="77777777" w:rsidTr="00A36C2B">
        <w:tc>
          <w:tcPr>
            <w:tcW w:w="2485" w:type="dxa"/>
            <w:tcBorders>
              <w:top w:val="single" w:sz="4" w:space="0" w:color="auto"/>
              <w:left w:val="single" w:sz="4" w:space="0" w:color="auto"/>
              <w:bottom w:val="single" w:sz="4" w:space="0" w:color="auto"/>
              <w:right w:val="single" w:sz="4" w:space="0" w:color="auto"/>
            </w:tcBorders>
          </w:tcPr>
          <w:p w14:paraId="7A4738C1" w14:textId="77777777" w:rsidR="0097469C" w:rsidRPr="002F0C38" w:rsidRDefault="0097469C" w:rsidP="00A36C2B">
            <w:pPr>
              <w:spacing w:after="0"/>
              <w:rPr>
                <w:rFonts w:ascii="Arial" w:hAnsi="Arial" w:cs="Arial"/>
                <w:bCs/>
                <w:sz w:val="16"/>
                <w:szCs w:val="16"/>
              </w:rPr>
            </w:pPr>
            <w:r w:rsidRPr="002F0C38">
              <w:rPr>
                <w:rFonts w:ascii="Arial" w:hAnsi="Arial" w:cs="Arial"/>
                <w:bCs/>
                <w:sz w:val="16"/>
                <w:szCs w:val="16"/>
              </w:rPr>
              <w:t>goal</w:t>
            </w:r>
          </w:p>
        </w:tc>
        <w:tc>
          <w:tcPr>
            <w:tcW w:w="2391" w:type="dxa"/>
            <w:tcBorders>
              <w:top w:val="single" w:sz="4" w:space="0" w:color="auto"/>
              <w:left w:val="single" w:sz="4" w:space="0" w:color="auto"/>
              <w:bottom w:val="single" w:sz="4" w:space="0" w:color="auto"/>
              <w:right w:val="single" w:sz="4" w:space="0" w:color="auto"/>
            </w:tcBorders>
          </w:tcPr>
          <w:p w14:paraId="1959387B" w14:textId="77777777" w:rsidR="0097469C" w:rsidRPr="002F0C38" w:rsidRDefault="0097469C" w:rsidP="00A36C2B">
            <w:pPr>
              <w:spacing w:after="0"/>
              <w:rPr>
                <w:sz w:val="16"/>
                <w:szCs w:val="16"/>
              </w:rPr>
            </w:pPr>
            <w:r w:rsidRPr="002F0C38">
              <w:rPr>
                <w:sz w:val="16"/>
                <w:szCs w:val="16"/>
              </w:rPr>
              <w:t xml:space="preserve">Stopping error level. </w:t>
            </w:r>
          </w:p>
        </w:tc>
        <w:tc>
          <w:tcPr>
            <w:tcW w:w="2112" w:type="dxa"/>
            <w:tcBorders>
              <w:top w:val="single" w:sz="4" w:space="0" w:color="auto"/>
              <w:left w:val="single" w:sz="4" w:space="0" w:color="auto"/>
              <w:bottom w:val="single" w:sz="4" w:space="0" w:color="auto"/>
              <w:right w:val="single" w:sz="4" w:space="0" w:color="auto"/>
            </w:tcBorders>
          </w:tcPr>
          <w:p w14:paraId="0ED87D9C" w14:textId="77777777" w:rsidR="0097469C" w:rsidRPr="002F0C38" w:rsidRDefault="0097469C" w:rsidP="00A36C2B">
            <w:pPr>
              <w:spacing w:after="0"/>
              <w:rPr>
                <w:sz w:val="16"/>
                <w:szCs w:val="16"/>
              </w:rPr>
            </w:pPr>
            <w:r w:rsidRPr="002F0C38">
              <w:rPr>
                <w:sz w:val="16"/>
                <w:szCs w:val="16"/>
              </w:rPr>
              <w:t>1e-3</w:t>
            </w:r>
          </w:p>
        </w:tc>
        <w:tc>
          <w:tcPr>
            <w:tcW w:w="2362" w:type="dxa"/>
            <w:tcBorders>
              <w:top w:val="single" w:sz="4" w:space="0" w:color="auto"/>
              <w:left w:val="single" w:sz="4" w:space="0" w:color="auto"/>
              <w:bottom w:val="single" w:sz="4" w:space="0" w:color="auto"/>
              <w:right w:val="single" w:sz="4" w:space="0" w:color="auto"/>
            </w:tcBorders>
          </w:tcPr>
          <w:p w14:paraId="2257829F" w14:textId="77777777" w:rsidR="0097469C" w:rsidRPr="002F0C38" w:rsidRDefault="0097469C" w:rsidP="00A36C2B">
            <w:pPr>
              <w:spacing w:after="0"/>
              <w:rPr>
                <w:sz w:val="16"/>
                <w:szCs w:val="16"/>
              </w:rPr>
            </w:pPr>
            <w:r w:rsidRPr="002F0C38">
              <w:rPr>
                <w:sz w:val="16"/>
                <w:szCs w:val="16"/>
              </w:rPr>
              <w:t xml:space="preserve">1e-3 </w:t>
            </w:r>
          </w:p>
        </w:tc>
      </w:tr>
      <w:tr w:rsidR="0097469C" w:rsidRPr="00C77CAD" w14:paraId="6FFC561F" w14:textId="77777777" w:rsidTr="00A36C2B">
        <w:tc>
          <w:tcPr>
            <w:tcW w:w="2485" w:type="dxa"/>
            <w:tcBorders>
              <w:top w:val="single" w:sz="4" w:space="0" w:color="auto"/>
              <w:left w:val="single" w:sz="4" w:space="0" w:color="auto"/>
              <w:bottom w:val="single" w:sz="4" w:space="0" w:color="auto"/>
              <w:right w:val="single" w:sz="4" w:space="0" w:color="auto"/>
            </w:tcBorders>
          </w:tcPr>
          <w:p w14:paraId="73590FBA" w14:textId="77777777" w:rsidR="0097469C" w:rsidRPr="002F0C38" w:rsidRDefault="0097469C" w:rsidP="00A36C2B">
            <w:pPr>
              <w:spacing w:after="0"/>
              <w:rPr>
                <w:rFonts w:ascii="Arial" w:hAnsi="Arial" w:cs="Arial"/>
                <w:bCs/>
                <w:sz w:val="16"/>
                <w:szCs w:val="16"/>
              </w:rPr>
            </w:pPr>
            <w:r w:rsidRPr="002F0C38">
              <w:rPr>
                <w:rFonts w:ascii="Arial" w:hAnsi="Arial" w:cs="Arial"/>
                <w:bCs/>
                <w:sz w:val="16"/>
                <w:szCs w:val="16"/>
              </w:rPr>
              <w:t>Update</w:t>
            </w:r>
          </w:p>
        </w:tc>
        <w:tc>
          <w:tcPr>
            <w:tcW w:w="2391" w:type="dxa"/>
            <w:tcBorders>
              <w:top w:val="single" w:sz="4" w:space="0" w:color="auto"/>
              <w:left w:val="single" w:sz="4" w:space="0" w:color="auto"/>
              <w:bottom w:val="single" w:sz="4" w:space="0" w:color="auto"/>
              <w:right w:val="single" w:sz="4" w:space="0" w:color="auto"/>
            </w:tcBorders>
          </w:tcPr>
          <w:p w14:paraId="3ABD3C25" w14:textId="77777777" w:rsidR="0097469C" w:rsidRPr="002F0C38" w:rsidRDefault="0097469C" w:rsidP="00A36C2B">
            <w:pPr>
              <w:spacing w:after="0"/>
              <w:rPr>
                <w:sz w:val="16"/>
                <w:szCs w:val="16"/>
              </w:rPr>
            </w:pPr>
            <w:r w:rsidRPr="002F0C38">
              <w:rPr>
                <w:sz w:val="16"/>
                <w:szCs w:val="16"/>
              </w:rPr>
              <w:t>Algorithm used to update network</w:t>
            </w:r>
          </w:p>
        </w:tc>
        <w:tc>
          <w:tcPr>
            <w:tcW w:w="2112" w:type="dxa"/>
            <w:tcBorders>
              <w:top w:val="single" w:sz="4" w:space="0" w:color="auto"/>
              <w:left w:val="single" w:sz="4" w:space="0" w:color="auto"/>
              <w:bottom w:val="single" w:sz="4" w:space="0" w:color="auto"/>
              <w:right w:val="single" w:sz="4" w:space="0" w:color="auto"/>
            </w:tcBorders>
          </w:tcPr>
          <w:p w14:paraId="08B92EBD" w14:textId="77777777" w:rsidR="0097469C" w:rsidRPr="002F0C38" w:rsidRDefault="0097469C" w:rsidP="00A36C2B">
            <w:pPr>
              <w:spacing w:after="0"/>
              <w:rPr>
                <w:sz w:val="16"/>
                <w:szCs w:val="16"/>
              </w:rPr>
            </w:pPr>
            <w:r w:rsidRPr="002F0C38">
              <w:rPr>
                <w:sz w:val="16"/>
                <w:szCs w:val="16"/>
              </w:rPr>
              <w:t>Levenberg-Marquardt</w:t>
            </w:r>
          </w:p>
        </w:tc>
        <w:tc>
          <w:tcPr>
            <w:tcW w:w="2362" w:type="dxa"/>
            <w:tcBorders>
              <w:top w:val="single" w:sz="4" w:space="0" w:color="auto"/>
              <w:left w:val="single" w:sz="4" w:space="0" w:color="auto"/>
              <w:bottom w:val="single" w:sz="4" w:space="0" w:color="auto"/>
              <w:right w:val="single" w:sz="4" w:space="0" w:color="auto"/>
            </w:tcBorders>
          </w:tcPr>
          <w:p w14:paraId="4342AD3A" w14:textId="77777777" w:rsidR="0097469C" w:rsidRPr="002F0C38" w:rsidRDefault="0097469C" w:rsidP="00A36C2B">
            <w:pPr>
              <w:spacing w:after="0"/>
              <w:rPr>
                <w:sz w:val="16"/>
                <w:szCs w:val="16"/>
              </w:rPr>
            </w:pPr>
            <w:r w:rsidRPr="002F0C38">
              <w:rPr>
                <w:sz w:val="16"/>
                <w:szCs w:val="16"/>
              </w:rPr>
              <w:t>Levenberg-Marquardt</w:t>
            </w:r>
          </w:p>
        </w:tc>
      </w:tr>
    </w:tbl>
    <w:p w14:paraId="3E80CB1D" w14:textId="77777777" w:rsidR="0097469C" w:rsidRDefault="0097469C" w:rsidP="0097469C"/>
    <w:p w14:paraId="6DFCE815" w14:textId="77777777" w:rsidR="0097469C" w:rsidRDefault="0097469C" w:rsidP="0097469C"/>
    <w:p w14:paraId="1A605196" w14:textId="77777777" w:rsidR="0097469C" w:rsidRDefault="0097469C" w:rsidP="0097469C"/>
    <w:p w14:paraId="7C26A6F4" w14:textId="77777777" w:rsidR="0097469C" w:rsidRPr="000D2CAD" w:rsidRDefault="0097469C" w:rsidP="0097469C"/>
    <w:p w14:paraId="71DFD912" w14:textId="77777777" w:rsidR="0097469C" w:rsidRDefault="0097469C" w:rsidP="0097469C">
      <w:pPr>
        <w:pStyle w:val="Heading2"/>
      </w:pPr>
      <w:bookmarkStart w:id="1622" w:name="_Toc140248654"/>
      <w:r>
        <w:t>Canopy and Atmosphere Parameters</w:t>
      </w:r>
      <w:bookmarkEnd w:id="1622"/>
    </w:p>
    <w:p w14:paraId="33978040" w14:textId="77777777" w:rsidR="0097469C" w:rsidRDefault="0097469C" w:rsidP="0097469C"/>
    <w:p w14:paraId="561FE2B4" w14:textId="6CB75CCC" w:rsidR="0097469C" w:rsidRDefault="0097469C" w:rsidP="0097469C">
      <w:r>
        <w:t xml:space="preserve">Canopy and atmosphere parameter probability distribution functions (pdf) </w:t>
      </w:r>
      <w:ins w:id="1623" w:author="Fernandes, Richard (he, him, his | il, le, lui)" w:date="2023-07-14T17:01:00Z">
        <w:r w:rsidR="004D7A9F">
          <w:t>r</w:t>
        </w:r>
      </w:ins>
      <w:del w:id="1624" w:author="Fernandes, Richard (he, him, his | il, le, lui)" w:date="2023-07-14T17:01:00Z">
        <w:r w:rsidDel="004D7A9F">
          <w:delText>are r</w:delText>
        </w:r>
      </w:del>
      <w:r>
        <w:t>equired to produce the calibration database</w:t>
      </w:r>
      <w:ins w:id="1625" w:author="Fernandes, Richard (he, him, his | il, le, lui)" w:date="2023-07-14T17:01:00Z">
        <w:r w:rsidR="004D7A9F">
          <w:t xml:space="preserve"> </w:t>
        </w:r>
      </w:ins>
      <w:r>
        <w:t>are specified for each Class in separate worksheets named ‘</w:t>
      </w:r>
      <w:proofErr w:type="spellStart"/>
      <w:r>
        <w:t>Canopy_Atmosphere_Class</w:t>
      </w:r>
      <w:proofErr w:type="spellEnd"/>
      <w:r>
        <w:t>#’ (</w:t>
      </w:r>
      <w:r>
        <w:fldChar w:fldCharType="begin"/>
      </w:r>
      <w:r>
        <w:instrText xml:space="preserve"> REF _Ref35432387 \h </w:instrText>
      </w:r>
      <w:r>
        <w:fldChar w:fldCharType="separate"/>
      </w:r>
      <w:ins w:id="1626" w:author="Fernandes, Richard (he, him, his | il, le, lui)" w:date="2023-07-14T17:36:00Z">
        <w:r w:rsidR="00DD40B0" w:rsidRPr="00DD40B0">
          <w:t xml:space="preserve">Table </w:t>
        </w:r>
        <w:r w:rsidR="00DD40B0">
          <w:rPr>
            <w:b/>
            <w:bCs/>
            <w:noProof/>
          </w:rPr>
          <w:t>14</w:t>
        </w:r>
      </w:ins>
      <w:del w:id="1627" w:author="Fernandes, Richard (he, him, his | il, le, lui)" w:date="2023-07-14T17:36:00Z">
        <w:r w:rsidDel="00DD40B0">
          <w:delText xml:space="preserve">Table </w:delText>
        </w:r>
        <w:r w:rsidDel="00DD40B0">
          <w:rPr>
            <w:noProof/>
          </w:rPr>
          <w:delText>14</w:delText>
        </w:r>
      </w:del>
      <w:r>
        <w:fldChar w:fldCharType="end"/>
      </w:r>
      <w:r>
        <w:t xml:space="preserve">, </w:t>
      </w:r>
      <w:r>
        <w:fldChar w:fldCharType="begin"/>
      </w:r>
      <w:r>
        <w:instrText xml:space="preserve"> REF _Ref140128710 \h </w:instrText>
      </w:r>
      <w:r>
        <w:fldChar w:fldCharType="separate"/>
      </w:r>
      <w:ins w:id="1628" w:author="Fernandes, Richard (he, him, his | il, le, lui)" w:date="2023-07-14T17:36:00Z">
        <w:r w:rsidR="00DD40B0" w:rsidRPr="00DD40B0">
          <w:t xml:space="preserve">Table </w:t>
        </w:r>
        <w:r w:rsidR="00DD40B0">
          <w:rPr>
            <w:b/>
            <w:bCs/>
            <w:noProof/>
          </w:rPr>
          <w:t>15</w:t>
        </w:r>
      </w:ins>
      <w:del w:id="1629" w:author="Fernandes, Richard (he, him, his | il, le, lui)" w:date="2023-07-14T17:36:00Z">
        <w:r w:rsidDel="00DD40B0">
          <w:delText xml:space="preserve">Table </w:delText>
        </w:r>
        <w:r w:rsidDel="00DD40B0">
          <w:rPr>
            <w:noProof/>
          </w:rPr>
          <w:delText>15</w:delText>
        </w:r>
      </w:del>
      <w:r>
        <w:fldChar w:fldCharType="end"/>
      </w:r>
      <w:r>
        <w:t>,</w:t>
      </w:r>
      <w:r>
        <w:fldChar w:fldCharType="begin"/>
      </w:r>
      <w:r>
        <w:instrText xml:space="preserve"> REF _Ref140128712 \h </w:instrText>
      </w:r>
      <w:r>
        <w:fldChar w:fldCharType="separate"/>
      </w:r>
      <w:ins w:id="1630" w:author="Fernandes, Richard (he, him, his | il, le, lui)" w:date="2023-07-14T17:36:00Z">
        <w:r w:rsidR="00DD40B0" w:rsidRPr="00DD40B0">
          <w:t xml:space="preserve">Table </w:t>
        </w:r>
        <w:r w:rsidR="00DD40B0">
          <w:rPr>
            <w:b/>
            <w:bCs/>
            <w:noProof/>
          </w:rPr>
          <w:t>16</w:t>
        </w:r>
      </w:ins>
      <w:del w:id="1631" w:author="Fernandes, Richard (he, him, his | il, le, lui)" w:date="2023-07-14T17:36:00Z">
        <w:r w:rsidDel="00DD40B0">
          <w:delText xml:space="preserve">Table </w:delText>
        </w:r>
        <w:r w:rsidDel="00DD40B0">
          <w:rPr>
            <w:noProof/>
          </w:rPr>
          <w:delText>16</w:delText>
        </w:r>
      </w:del>
      <w:r>
        <w:fldChar w:fldCharType="end"/>
      </w:r>
      <w:r>
        <w:t>).  For simplicity sheets must be follow increasing natural numbers corresponding to the class names identified in the ‘Learning’ worksheet.  To facilitate independent validation, SL2P-CCRS uses single class worksheets only so there are separate databases for each land cover type.</w:t>
      </w:r>
      <w:ins w:id="1632" w:author="Fernandes, Richard (he, him, his | il, le, lui)" w:date="2023-07-14T17:02:00Z">
        <w:r w:rsidR="004D7A9F">
          <w:t xml:space="preserve">  Like SL2P, SL2P-CCRS can simulate </w:t>
        </w:r>
      </w:ins>
      <w:ins w:id="1633" w:author="Fernandes, Richard (he, him, his | il, le, lui)" w:date="2023-07-14T17:03:00Z">
        <w:r w:rsidR="004D7A9F">
          <w:t>both to of canopy and top of atmosphere calibration datasets.  Here, only top of canopy calibration is described.  The atmosphere calibration is identical to that in WB2016.</w:t>
        </w:r>
      </w:ins>
    </w:p>
    <w:p w14:paraId="2048E9DC" w14:textId="77777777" w:rsidR="0097469C" w:rsidRDefault="0097469C" w:rsidP="0097469C"/>
    <w:p w14:paraId="284067ED" w14:textId="528EEC54" w:rsidR="0097469C" w:rsidDel="004D7A9F" w:rsidRDefault="0097469C" w:rsidP="0097469C">
      <w:pPr>
        <w:rPr>
          <w:del w:id="1634" w:author="Fernandes, Richard (he, him, his | il, le, lui)" w:date="2023-07-14T17:02:00Z"/>
        </w:rPr>
      </w:pPr>
      <w:del w:id="1635" w:author="Fernandes, Richard (he, him, his | il, le, lui)" w:date="2023-07-14T17:03:00Z">
        <w:r w:rsidDel="007D13D1">
          <w:delText xml:space="preserve">Canopy and atmosphere distributions are assumed independent.   </w:delText>
        </w:r>
      </w:del>
      <w:r>
        <w:t>There are currently 11 canopy parameters</w:t>
      </w:r>
      <w:del w:id="1636" w:author="Fernandes, Richard (he, him, his | il, le, lui)" w:date="2023-07-14T17:03:00Z">
        <w:r w:rsidDel="007D13D1">
          <w:delText xml:space="preserve"> and 4 atmosphere parameters</w:delText>
        </w:r>
      </w:del>
      <w:r>
        <w:t xml:space="preserve">.  Each parameter is specified using a truncated two parameter pdf subsequently scaled to reflect their covariation with LAI.  Refer to </w:t>
      </w:r>
      <w:r>
        <w:fldChar w:fldCharType="begin"/>
      </w:r>
      <w:r>
        <w:instrText xml:space="preserve"> HYPERLINK "</w:instrText>
      </w:r>
      <w:r w:rsidRPr="00B47233">
        <w:instrText>https://www.mathworks.com/help/stats/continuous-distributions.html</w:instrText>
      </w:r>
      <w:r>
        <w:instrText xml:space="preserve">" </w:instrText>
      </w:r>
      <w:ins w:id="1637" w:author="Fernandes, Richard (he, him, his | il, le, lui)" w:date="2023-07-14T17:36:00Z"/>
      <w:r>
        <w:fldChar w:fldCharType="separate"/>
      </w:r>
      <w:r w:rsidRPr="00EA39AC">
        <w:rPr>
          <w:rStyle w:val="Hyperlink"/>
        </w:rPr>
        <w:t>https://www.mathworks.com/help/stats/continuous-distributions.html</w:t>
      </w:r>
      <w:r>
        <w:fldChar w:fldCharType="end"/>
      </w:r>
      <w:r>
        <w:t xml:space="preserve"> valid distributions and definition of the two parameters (P1 and P2).   The exception being the use of three parameter extreme value distributions used for LAI </w:t>
      </w:r>
      <w:proofErr w:type="gramStart"/>
      <w:r>
        <w:t>pdf ,</w:t>
      </w:r>
      <w:proofErr w:type="gramEnd"/>
      <w:r>
        <w:t xml:space="preserve"> where the third parameter is passed directly as a function argument to SL2P to avoid restructuring the ‘</w:t>
      </w:r>
      <w:proofErr w:type="spellStart"/>
      <w:r>
        <w:t>Canopy_Atmosphere_Class</w:t>
      </w:r>
      <w:proofErr w:type="spellEnd"/>
      <w:r>
        <w:t>#’ worksheet.  The MATLAB ‘</w:t>
      </w:r>
      <w:proofErr w:type="spellStart"/>
      <w:r>
        <w:t>trunc</w:t>
      </w:r>
      <w:proofErr w:type="spellEnd"/>
      <w:r>
        <w:t>’ option (</w:t>
      </w:r>
      <w:r>
        <w:fldChar w:fldCharType="begin"/>
      </w:r>
      <w:r>
        <w:instrText>HYPERLINK "https://www.mathworks.com/help/stats/prob.normaldistribution.truncate.html"</w:instrText>
      </w:r>
      <w:ins w:id="1638" w:author="Fernandes, Richard (he, him, his | il, le, lui)" w:date="2023-07-14T17:36:00Z"/>
      <w:r>
        <w:fldChar w:fldCharType="separate"/>
      </w:r>
      <w:r>
        <w:rPr>
          <w:rStyle w:val="Hyperlink"/>
        </w:rPr>
        <w:t>https://www.mathworks.com/help/stats/prob.normaldistribution.truncate.html</w:t>
      </w:r>
      <w:r>
        <w:rPr>
          <w:rStyle w:val="Hyperlink"/>
        </w:rPr>
        <w:fldChar w:fldCharType="end"/>
      </w:r>
      <w:r>
        <w:t xml:space="preserve">) is used with the provided lower and upper bound parameters.  This differs from SL2P that performed truncation after generating distributions that can result in oversampling at the truncation bounds.  </w:t>
      </w:r>
    </w:p>
    <w:p w14:paraId="49DFC21E" w14:textId="77777777" w:rsidR="0097469C" w:rsidRDefault="0097469C" w:rsidP="0097469C"/>
    <w:p w14:paraId="2826DCA1" w14:textId="77777777" w:rsidR="0097469C" w:rsidRDefault="0097469C" w:rsidP="0097469C"/>
    <w:p w14:paraId="75EADD42" w14:textId="3175903B" w:rsidR="0097469C" w:rsidRPr="004D7A9F" w:rsidRDefault="0097469C" w:rsidP="0097469C">
      <w:pPr>
        <w:pStyle w:val="Caption"/>
        <w:keepNext/>
        <w:rPr>
          <w:b w:val="0"/>
          <w:bCs w:val="0"/>
          <w:sz w:val="22"/>
          <w:szCs w:val="22"/>
          <w:rPrChange w:id="1639" w:author="Fernandes, Richard (he, him, his | il, le, lui)" w:date="2023-07-14T17:02:00Z">
            <w:rPr/>
          </w:rPrChange>
        </w:rPr>
      </w:pPr>
      <w:bookmarkStart w:id="1640" w:name="_Ref35432387"/>
      <w:r w:rsidRPr="004D7A9F">
        <w:rPr>
          <w:b w:val="0"/>
          <w:bCs w:val="0"/>
          <w:sz w:val="22"/>
          <w:szCs w:val="22"/>
          <w:rPrChange w:id="1641" w:author="Fernandes, Richard (he, him, his | il, le, lui)" w:date="2023-07-14T17:02:00Z">
            <w:rPr/>
          </w:rPrChange>
        </w:rPr>
        <w:t xml:space="preserve">Table </w:t>
      </w:r>
      <w:r w:rsidRPr="004D7A9F">
        <w:rPr>
          <w:b w:val="0"/>
          <w:bCs w:val="0"/>
          <w:sz w:val="22"/>
          <w:szCs w:val="22"/>
          <w:rPrChange w:id="1642" w:author="Fernandes, Richard (he, him, his | il, le, lui)" w:date="2023-07-14T17:02:00Z">
            <w:rPr/>
          </w:rPrChange>
        </w:rPr>
        <w:fldChar w:fldCharType="begin"/>
      </w:r>
      <w:r w:rsidRPr="004D7A9F">
        <w:rPr>
          <w:b w:val="0"/>
          <w:bCs w:val="0"/>
          <w:sz w:val="22"/>
          <w:szCs w:val="22"/>
          <w:rPrChange w:id="1643" w:author="Fernandes, Richard (he, him, his | il, le, lui)" w:date="2023-07-14T17:02:00Z">
            <w:rPr/>
          </w:rPrChange>
        </w:rPr>
        <w:instrText xml:space="preserve"> SEQ Table \* ARABIC </w:instrText>
      </w:r>
      <w:r w:rsidRPr="004D7A9F">
        <w:rPr>
          <w:b w:val="0"/>
          <w:bCs w:val="0"/>
          <w:sz w:val="22"/>
          <w:szCs w:val="22"/>
          <w:rPrChange w:id="1644" w:author="Fernandes, Richard (he, him, his | il, le, lui)" w:date="2023-07-14T17:02:00Z">
            <w:rPr/>
          </w:rPrChange>
        </w:rPr>
        <w:fldChar w:fldCharType="separate"/>
      </w:r>
      <w:ins w:id="1645" w:author="Fernandes, Richard (he, him, his | il, le, lui)" w:date="2023-07-14T17:36:00Z">
        <w:r w:rsidR="00DD40B0">
          <w:rPr>
            <w:b w:val="0"/>
            <w:bCs w:val="0"/>
            <w:noProof/>
            <w:sz w:val="22"/>
            <w:szCs w:val="22"/>
          </w:rPr>
          <w:t>14</w:t>
        </w:r>
      </w:ins>
      <w:del w:id="1646" w:author="Fernandes, Richard (he, him, his | il, le, lui)" w:date="2023-07-14T17:08:00Z">
        <w:r w:rsidRPr="004D7A9F" w:rsidDel="007D13D1">
          <w:rPr>
            <w:b w:val="0"/>
            <w:bCs w:val="0"/>
            <w:noProof/>
            <w:sz w:val="22"/>
            <w:szCs w:val="22"/>
            <w:rPrChange w:id="1647" w:author="Fernandes, Richard (he, him, his | il, le, lui)" w:date="2023-07-14T17:02:00Z">
              <w:rPr>
                <w:noProof/>
              </w:rPr>
            </w:rPrChange>
          </w:rPr>
          <w:delText>14</w:delText>
        </w:r>
      </w:del>
      <w:r w:rsidRPr="004D7A9F">
        <w:rPr>
          <w:b w:val="0"/>
          <w:bCs w:val="0"/>
          <w:noProof/>
          <w:sz w:val="22"/>
          <w:szCs w:val="22"/>
          <w:rPrChange w:id="1648" w:author="Fernandes, Richard (he, him, his | il, le, lui)" w:date="2023-07-14T17:02:00Z">
            <w:rPr>
              <w:noProof/>
            </w:rPr>
          </w:rPrChange>
        </w:rPr>
        <w:fldChar w:fldCharType="end"/>
      </w:r>
      <w:bookmarkEnd w:id="1640"/>
      <w:r w:rsidRPr="004D7A9F">
        <w:rPr>
          <w:b w:val="0"/>
          <w:bCs w:val="0"/>
          <w:sz w:val="22"/>
          <w:szCs w:val="22"/>
          <w:rPrChange w:id="1649" w:author="Fernandes, Richard (he, him, his | il, le, lui)" w:date="2023-07-14T17:02:00Z">
            <w:rPr/>
          </w:rPrChange>
        </w:rPr>
        <w:t xml:space="preserve">.  Canopy </w:t>
      </w:r>
      <w:del w:id="1650" w:author="Fernandes, Richard (he, him, his | il, le, lui)" w:date="2023-07-14T17:02:00Z">
        <w:r w:rsidRPr="004D7A9F" w:rsidDel="004D7A9F">
          <w:rPr>
            <w:b w:val="0"/>
            <w:bCs w:val="0"/>
            <w:sz w:val="22"/>
            <w:szCs w:val="22"/>
            <w:rPrChange w:id="1651" w:author="Fernandes, Richard (he, him, his | il, le, lui)" w:date="2023-07-14T17:02:00Z">
              <w:rPr/>
            </w:rPrChange>
          </w:rPr>
          <w:delText xml:space="preserve">and atmosphere </w:delText>
        </w:r>
      </w:del>
      <w:r w:rsidRPr="004D7A9F">
        <w:rPr>
          <w:b w:val="0"/>
          <w:bCs w:val="0"/>
          <w:sz w:val="22"/>
          <w:szCs w:val="22"/>
          <w:rPrChange w:id="1652" w:author="Fernandes, Richard (he, him, his | il, le, lui)" w:date="2023-07-14T17:02:00Z">
            <w:rPr/>
          </w:rPrChange>
        </w:rPr>
        <w:t xml:space="preserve">parameters for SL2P </w:t>
      </w:r>
      <w:proofErr w:type="gramStart"/>
      <w:r w:rsidRPr="004D7A9F">
        <w:rPr>
          <w:b w:val="0"/>
          <w:bCs w:val="0"/>
          <w:sz w:val="22"/>
          <w:szCs w:val="22"/>
          <w:rPrChange w:id="1653" w:author="Fernandes, Richard (he, him, his | il, le, lui)" w:date="2023-07-14T17:02:00Z">
            <w:rPr/>
          </w:rPrChange>
        </w:rPr>
        <w:t>class .</w:t>
      </w:r>
      <w:proofErr w:type="gramEnd"/>
      <w:r w:rsidRPr="004D7A9F">
        <w:rPr>
          <w:b w:val="0"/>
          <w:bCs w:val="0"/>
          <w:sz w:val="22"/>
          <w:szCs w:val="22"/>
          <w:rPrChange w:id="1654" w:author="Fernandes, Richard (he, him, his | il, le, lui)" w:date="2023-07-14T17:02:00Z">
            <w:rPr/>
          </w:rPrChange>
        </w:rPr>
        <w:t xml:space="preserve">  </w:t>
      </w:r>
    </w:p>
    <w:tbl>
      <w:tblPr>
        <w:tblW w:w="0" w:type="auto"/>
        <w:tblLayout w:type="fixed"/>
        <w:tblLook w:val="04A0" w:firstRow="1" w:lastRow="0" w:firstColumn="1" w:lastColumn="0" w:noHBand="0" w:noVBand="1"/>
      </w:tblPr>
      <w:tblGrid>
        <w:gridCol w:w="841"/>
        <w:gridCol w:w="850"/>
        <w:gridCol w:w="723"/>
        <w:gridCol w:w="628"/>
        <w:gridCol w:w="565"/>
        <w:gridCol w:w="628"/>
        <w:gridCol w:w="736"/>
        <w:gridCol w:w="831"/>
        <w:gridCol w:w="709"/>
        <w:gridCol w:w="567"/>
        <w:gridCol w:w="614"/>
        <w:gridCol w:w="824"/>
        <w:gridCol w:w="824"/>
      </w:tblGrid>
      <w:tr w:rsidR="0097469C" w:rsidRPr="003A4CDA" w14:paraId="6F7D1B3A" w14:textId="77777777" w:rsidTr="00A36C2B">
        <w:trPr>
          <w:trHeight w:val="533"/>
        </w:trPr>
        <w:tc>
          <w:tcPr>
            <w:tcW w:w="841" w:type="dxa"/>
            <w:tcBorders>
              <w:top w:val="single" w:sz="8" w:space="0" w:color="auto"/>
              <w:left w:val="single" w:sz="8" w:space="0" w:color="auto"/>
              <w:bottom w:val="nil"/>
              <w:right w:val="single" w:sz="8" w:space="0" w:color="auto"/>
            </w:tcBorders>
            <w:shd w:val="clear" w:color="000000" w:fill="C0C0C0"/>
            <w:noWrap/>
            <w:vAlign w:val="bottom"/>
            <w:hideMark/>
          </w:tcPr>
          <w:p w14:paraId="4E3725D6" w14:textId="77777777" w:rsidR="0097469C" w:rsidRPr="003A4CDA" w:rsidRDefault="0097469C" w:rsidP="00A36C2B">
            <w:pPr>
              <w:spacing w:after="0" w:line="240" w:lineRule="auto"/>
              <w:rPr>
                <w:rFonts w:ascii="Arial" w:eastAsia="Times New Roman" w:hAnsi="Arial" w:cs="Arial"/>
                <w:b/>
                <w:bCs/>
                <w:sz w:val="16"/>
                <w:szCs w:val="16"/>
                <w:lang w:eastAsia="en-CA"/>
              </w:rPr>
            </w:pPr>
            <w:r w:rsidRPr="003A4CDA">
              <w:rPr>
                <w:rFonts w:ascii="Arial" w:eastAsia="Times New Roman" w:hAnsi="Arial" w:cs="Arial"/>
                <w:b/>
                <w:bCs/>
                <w:sz w:val="16"/>
                <w:szCs w:val="16"/>
                <w:lang w:eastAsia="en-CA"/>
              </w:rPr>
              <w:t> </w:t>
            </w:r>
            <w:r>
              <w:rPr>
                <w:rFonts w:ascii="Arial" w:eastAsia="Times New Roman" w:hAnsi="Arial" w:cs="Arial"/>
                <w:b/>
                <w:bCs/>
                <w:sz w:val="16"/>
                <w:szCs w:val="16"/>
                <w:lang w:eastAsia="en-CA"/>
              </w:rPr>
              <w:t>Theme</w:t>
            </w:r>
          </w:p>
        </w:tc>
        <w:tc>
          <w:tcPr>
            <w:tcW w:w="850" w:type="dxa"/>
            <w:tcBorders>
              <w:top w:val="single" w:sz="8" w:space="0" w:color="auto"/>
              <w:left w:val="nil"/>
              <w:bottom w:val="nil"/>
              <w:right w:val="single" w:sz="4" w:space="0" w:color="auto"/>
            </w:tcBorders>
            <w:shd w:val="clear" w:color="000000" w:fill="C0C0C0"/>
            <w:noWrap/>
            <w:vAlign w:val="bottom"/>
            <w:hideMark/>
          </w:tcPr>
          <w:p w14:paraId="34B35C22" w14:textId="77777777" w:rsidR="0097469C" w:rsidRPr="003A4CDA" w:rsidRDefault="0097469C" w:rsidP="00A36C2B">
            <w:pPr>
              <w:spacing w:after="0" w:line="240" w:lineRule="auto"/>
              <w:rPr>
                <w:rFonts w:ascii="Arial" w:eastAsia="Times New Roman" w:hAnsi="Arial" w:cs="Arial"/>
                <w:b/>
                <w:bCs/>
                <w:sz w:val="16"/>
                <w:szCs w:val="16"/>
                <w:lang w:eastAsia="en-CA"/>
              </w:rPr>
            </w:pPr>
            <w:r w:rsidRPr="003A4CDA">
              <w:rPr>
                <w:rFonts w:ascii="Arial" w:eastAsia="Times New Roman" w:hAnsi="Arial" w:cs="Arial"/>
                <w:b/>
                <w:bCs/>
                <w:sz w:val="16"/>
                <w:szCs w:val="16"/>
                <w:lang w:eastAsia="en-CA"/>
              </w:rPr>
              <w:t>Variable</w:t>
            </w:r>
          </w:p>
        </w:tc>
        <w:tc>
          <w:tcPr>
            <w:tcW w:w="723" w:type="dxa"/>
            <w:tcBorders>
              <w:top w:val="single" w:sz="8" w:space="0" w:color="auto"/>
              <w:left w:val="nil"/>
              <w:bottom w:val="nil"/>
              <w:right w:val="single" w:sz="4" w:space="0" w:color="auto"/>
            </w:tcBorders>
            <w:shd w:val="clear" w:color="000000" w:fill="C0C0C0"/>
            <w:noWrap/>
            <w:vAlign w:val="bottom"/>
            <w:hideMark/>
          </w:tcPr>
          <w:p w14:paraId="5FE25293" w14:textId="77777777" w:rsidR="0097469C" w:rsidRDefault="0097469C" w:rsidP="00A36C2B">
            <w:pPr>
              <w:spacing w:after="0" w:line="240" w:lineRule="auto"/>
              <w:rPr>
                <w:rFonts w:ascii="Arial" w:eastAsia="Times New Roman" w:hAnsi="Arial" w:cs="Arial"/>
                <w:b/>
                <w:bCs/>
                <w:sz w:val="16"/>
                <w:szCs w:val="16"/>
                <w:lang w:eastAsia="en-CA"/>
              </w:rPr>
            </w:pPr>
            <w:r w:rsidRPr="003A4CDA">
              <w:rPr>
                <w:rFonts w:ascii="Arial" w:eastAsia="Times New Roman" w:hAnsi="Arial" w:cs="Arial"/>
                <w:b/>
                <w:bCs/>
                <w:sz w:val="16"/>
                <w:szCs w:val="16"/>
                <w:lang w:eastAsia="en-CA"/>
              </w:rPr>
              <w:t xml:space="preserve">Lower </w:t>
            </w:r>
          </w:p>
          <w:p w14:paraId="0886C386" w14:textId="77777777" w:rsidR="0097469C" w:rsidRPr="003A4CDA" w:rsidRDefault="0097469C" w:rsidP="00A36C2B">
            <w:pPr>
              <w:spacing w:after="0" w:line="240" w:lineRule="auto"/>
              <w:rPr>
                <w:rFonts w:ascii="Arial" w:eastAsia="Times New Roman" w:hAnsi="Arial" w:cs="Arial"/>
                <w:b/>
                <w:bCs/>
                <w:sz w:val="16"/>
                <w:szCs w:val="16"/>
                <w:lang w:eastAsia="en-CA"/>
              </w:rPr>
            </w:pPr>
            <w:r w:rsidRPr="003A4CDA">
              <w:rPr>
                <w:rFonts w:ascii="Arial" w:eastAsia="Times New Roman" w:hAnsi="Arial" w:cs="Arial"/>
                <w:b/>
                <w:bCs/>
                <w:sz w:val="16"/>
                <w:szCs w:val="16"/>
                <w:lang w:eastAsia="en-CA"/>
              </w:rPr>
              <w:t>Bound</w:t>
            </w:r>
          </w:p>
        </w:tc>
        <w:tc>
          <w:tcPr>
            <w:tcW w:w="628" w:type="dxa"/>
            <w:tcBorders>
              <w:top w:val="single" w:sz="8" w:space="0" w:color="auto"/>
              <w:left w:val="nil"/>
              <w:bottom w:val="nil"/>
              <w:right w:val="single" w:sz="4" w:space="0" w:color="auto"/>
            </w:tcBorders>
            <w:shd w:val="clear" w:color="000000" w:fill="C0C0C0"/>
            <w:noWrap/>
            <w:vAlign w:val="bottom"/>
            <w:hideMark/>
          </w:tcPr>
          <w:p w14:paraId="3507914B" w14:textId="77777777" w:rsidR="0097469C" w:rsidRDefault="0097469C" w:rsidP="00A36C2B">
            <w:pPr>
              <w:spacing w:after="0" w:line="240" w:lineRule="auto"/>
              <w:rPr>
                <w:rFonts w:ascii="Arial" w:eastAsia="Times New Roman" w:hAnsi="Arial" w:cs="Arial"/>
                <w:b/>
                <w:bCs/>
                <w:sz w:val="16"/>
                <w:szCs w:val="16"/>
                <w:lang w:eastAsia="en-CA"/>
              </w:rPr>
            </w:pPr>
            <w:r w:rsidRPr="003A4CDA">
              <w:rPr>
                <w:rFonts w:ascii="Arial" w:eastAsia="Times New Roman" w:hAnsi="Arial" w:cs="Arial"/>
                <w:b/>
                <w:bCs/>
                <w:sz w:val="16"/>
                <w:szCs w:val="16"/>
                <w:lang w:eastAsia="en-CA"/>
              </w:rPr>
              <w:t xml:space="preserve">Upper </w:t>
            </w:r>
          </w:p>
          <w:p w14:paraId="7E5DCB20" w14:textId="77777777" w:rsidR="0097469C" w:rsidRPr="003A4CDA" w:rsidRDefault="0097469C" w:rsidP="00A36C2B">
            <w:pPr>
              <w:spacing w:after="0" w:line="240" w:lineRule="auto"/>
              <w:rPr>
                <w:rFonts w:ascii="Arial" w:eastAsia="Times New Roman" w:hAnsi="Arial" w:cs="Arial"/>
                <w:b/>
                <w:bCs/>
                <w:sz w:val="16"/>
                <w:szCs w:val="16"/>
                <w:lang w:eastAsia="en-CA"/>
              </w:rPr>
            </w:pPr>
            <w:r w:rsidRPr="003A4CDA">
              <w:rPr>
                <w:rFonts w:ascii="Arial" w:eastAsia="Times New Roman" w:hAnsi="Arial" w:cs="Arial"/>
                <w:b/>
                <w:bCs/>
                <w:sz w:val="16"/>
                <w:szCs w:val="16"/>
                <w:lang w:eastAsia="en-CA"/>
              </w:rPr>
              <w:t>Bound</w:t>
            </w:r>
          </w:p>
        </w:tc>
        <w:tc>
          <w:tcPr>
            <w:tcW w:w="565" w:type="dxa"/>
            <w:tcBorders>
              <w:top w:val="single" w:sz="8" w:space="0" w:color="auto"/>
              <w:left w:val="nil"/>
              <w:bottom w:val="nil"/>
              <w:right w:val="single" w:sz="4" w:space="0" w:color="auto"/>
            </w:tcBorders>
            <w:shd w:val="clear" w:color="000000" w:fill="C0C0C0"/>
            <w:noWrap/>
            <w:vAlign w:val="bottom"/>
            <w:hideMark/>
          </w:tcPr>
          <w:p w14:paraId="6F468581" w14:textId="77777777" w:rsidR="0097469C" w:rsidRPr="003A4CDA" w:rsidRDefault="0097469C" w:rsidP="00A36C2B">
            <w:pPr>
              <w:spacing w:after="0" w:line="240" w:lineRule="auto"/>
              <w:rPr>
                <w:rFonts w:ascii="Arial" w:eastAsia="Times New Roman" w:hAnsi="Arial" w:cs="Arial"/>
                <w:b/>
                <w:bCs/>
                <w:sz w:val="16"/>
                <w:szCs w:val="16"/>
                <w:lang w:eastAsia="en-CA"/>
              </w:rPr>
            </w:pPr>
            <w:r w:rsidRPr="003A4CDA">
              <w:rPr>
                <w:rFonts w:ascii="Arial" w:eastAsia="Times New Roman" w:hAnsi="Arial" w:cs="Arial"/>
                <w:b/>
                <w:bCs/>
                <w:sz w:val="16"/>
                <w:szCs w:val="16"/>
                <w:lang w:eastAsia="en-CA"/>
              </w:rPr>
              <w:t>P1</w:t>
            </w:r>
          </w:p>
        </w:tc>
        <w:tc>
          <w:tcPr>
            <w:tcW w:w="628" w:type="dxa"/>
            <w:tcBorders>
              <w:top w:val="single" w:sz="8" w:space="0" w:color="auto"/>
              <w:left w:val="nil"/>
              <w:bottom w:val="nil"/>
              <w:right w:val="single" w:sz="4" w:space="0" w:color="auto"/>
            </w:tcBorders>
            <w:shd w:val="clear" w:color="000000" w:fill="C0C0C0"/>
            <w:noWrap/>
            <w:vAlign w:val="bottom"/>
            <w:hideMark/>
          </w:tcPr>
          <w:p w14:paraId="7F7CA1DE" w14:textId="77777777" w:rsidR="0097469C" w:rsidRPr="003A4CDA" w:rsidRDefault="0097469C" w:rsidP="00A36C2B">
            <w:pPr>
              <w:spacing w:after="0" w:line="240" w:lineRule="auto"/>
              <w:rPr>
                <w:rFonts w:ascii="Arial" w:eastAsia="Times New Roman" w:hAnsi="Arial" w:cs="Arial"/>
                <w:b/>
                <w:bCs/>
                <w:sz w:val="16"/>
                <w:szCs w:val="16"/>
                <w:lang w:eastAsia="en-CA"/>
              </w:rPr>
            </w:pPr>
            <w:r w:rsidRPr="003A4CDA">
              <w:rPr>
                <w:rFonts w:ascii="Arial" w:eastAsia="Times New Roman" w:hAnsi="Arial" w:cs="Arial"/>
                <w:b/>
                <w:bCs/>
                <w:sz w:val="16"/>
                <w:szCs w:val="16"/>
                <w:lang w:eastAsia="en-CA"/>
              </w:rPr>
              <w:t>P2</w:t>
            </w:r>
          </w:p>
        </w:tc>
        <w:tc>
          <w:tcPr>
            <w:tcW w:w="736" w:type="dxa"/>
            <w:tcBorders>
              <w:top w:val="single" w:sz="8" w:space="0" w:color="auto"/>
              <w:left w:val="nil"/>
              <w:bottom w:val="nil"/>
              <w:right w:val="single" w:sz="4" w:space="0" w:color="auto"/>
            </w:tcBorders>
            <w:shd w:val="clear" w:color="000000" w:fill="C0C0C0"/>
            <w:noWrap/>
            <w:vAlign w:val="bottom"/>
            <w:hideMark/>
          </w:tcPr>
          <w:p w14:paraId="6B5AB32A" w14:textId="77777777" w:rsidR="0097469C" w:rsidRPr="003A4CDA" w:rsidRDefault="0097469C" w:rsidP="00A36C2B">
            <w:pPr>
              <w:spacing w:after="0" w:line="240" w:lineRule="auto"/>
              <w:rPr>
                <w:rFonts w:ascii="Arial" w:eastAsia="Times New Roman" w:hAnsi="Arial" w:cs="Arial"/>
                <w:b/>
                <w:bCs/>
                <w:sz w:val="16"/>
                <w:szCs w:val="16"/>
                <w:lang w:eastAsia="en-CA"/>
              </w:rPr>
            </w:pPr>
            <w:proofErr w:type="spellStart"/>
            <w:r w:rsidRPr="003A4CDA">
              <w:rPr>
                <w:rFonts w:ascii="Arial" w:eastAsia="Times New Roman" w:hAnsi="Arial" w:cs="Arial"/>
                <w:b/>
                <w:bCs/>
                <w:sz w:val="16"/>
                <w:szCs w:val="16"/>
                <w:lang w:eastAsia="en-CA"/>
              </w:rPr>
              <w:t>Nb_Class</w:t>
            </w:r>
            <w:proofErr w:type="spellEnd"/>
          </w:p>
        </w:tc>
        <w:tc>
          <w:tcPr>
            <w:tcW w:w="831" w:type="dxa"/>
            <w:tcBorders>
              <w:top w:val="single" w:sz="8" w:space="0" w:color="auto"/>
              <w:left w:val="nil"/>
              <w:bottom w:val="nil"/>
              <w:right w:val="single" w:sz="8" w:space="0" w:color="auto"/>
            </w:tcBorders>
            <w:shd w:val="clear" w:color="000000" w:fill="C0C0C0"/>
            <w:noWrap/>
            <w:vAlign w:val="bottom"/>
            <w:hideMark/>
          </w:tcPr>
          <w:p w14:paraId="1198334B" w14:textId="77777777" w:rsidR="0097469C" w:rsidRPr="003A4CDA" w:rsidRDefault="0097469C" w:rsidP="00A36C2B">
            <w:pPr>
              <w:spacing w:after="0" w:line="240" w:lineRule="auto"/>
              <w:rPr>
                <w:rFonts w:ascii="Arial" w:eastAsia="Times New Roman" w:hAnsi="Arial" w:cs="Arial"/>
                <w:b/>
                <w:bCs/>
                <w:sz w:val="16"/>
                <w:szCs w:val="16"/>
                <w:lang w:eastAsia="en-CA"/>
              </w:rPr>
            </w:pPr>
            <w:r w:rsidRPr="003A4CDA">
              <w:rPr>
                <w:rFonts w:ascii="Arial" w:eastAsia="Times New Roman" w:hAnsi="Arial" w:cs="Arial"/>
                <w:b/>
                <w:bCs/>
                <w:sz w:val="16"/>
                <w:szCs w:val="16"/>
                <w:lang w:eastAsia="en-CA"/>
              </w:rPr>
              <w:t>Law</w:t>
            </w:r>
          </w:p>
        </w:tc>
        <w:tc>
          <w:tcPr>
            <w:tcW w:w="709" w:type="dxa"/>
            <w:tcBorders>
              <w:top w:val="single" w:sz="8" w:space="0" w:color="auto"/>
              <w:left w:val="nil"/>
              <w:bottom w:val="nil"/>
              <w:right w:val="single" w:sz="8" w:space="0" w:color="auto"/>
            </w:tcBorders>
            <w:shd w:val="clear" w:color="000000" w:fill="C0C0C0"/>
            <w:noWrap/>
            <w:vAlign w:val="bottom"/>
            <w:hideMark/>
          </w:tcPr>
          <w:p w14:paraId="16F4806B" w14:textId="77777777" w:rsidR="0097469C" w:rsidRDefault="0097469C" w:rsidP="00A36C2B">
            <w:pPr>
              <w:spacing w:after="0" w:line="240" w:lineRule="auto"/>
              <w:rPr>
                <w:rFonts w:ascii="Arial" w:eastAsia="Times New Roman" w:hAnsi="Arial" w:cs="Arial"/>
                <w:b/>
                <w:bCs/>
                <w:sz w:val="16"/>
                <w:szCs w:val="16"/>
                <w:lang w:eastAsia="en-CA"/>
              </w:rPr>
            </w:pPr>
            <w:r w:rsidRPr="003A4CDA">
              <w:rPr>
                <w:rFonts w:ascii="Arial" w:eastAsia="Times New Roman" w:hAnsi="Arial" w:cs="Arial"/>
                <w:b/>
                <w:bCs/>
                <w:sz w:val="16"/>
                <w:szCs w:val="16"/>
                <w:lang w:eastAsia="en-CA"/>
              </w:rPr>
              <w:t>LAI_</w:t>
            </w:r>
          </w:p>
          <w:p w14:paraId="3CEF36E1" w14:textId="77777777" w:rsidR="0097469C" w:rsidRPr="003A4CDA" w:rsidRDefault="0097469C" w:rsidP="00A36C2B">
            <w:pPr>
              <w:spacing w:after="0" w:line="240" w:lineRule="auto"/>
              <w:rPr>
                <w:rFonts w:ascii="Arial" w:eastAsia="Times New Roman" w:hAnsi="Arial" w:cs="Arial"/>
                <w:b/>
                <w:bCs/>
                <w:sz w:val="16"/>
                <w:szCs w:val="16"/>
                <w:lang w:eastAsia="en-CA"/>
              </w:rPr>
            </w:pPr>
            <w:r w:rsidRPr="003A4CDA">
              <w:rPr>
                <w:rFonts w:ascii="Arial" w:eastAsia="Times New Roman" w:hAnsi="Arial" w:cs="Arial"/>
                <w:b/>
                <w:bCs/>
                <w:sz w:val="16"/>
                <w:szCs w:val="16"/>
                <w:lang w:eastAsia="en-CA"/>
              </w:rPr>
              <w:t>Conv</w:t>
            </w:r>
          </w:p>
        </w:tc>
        <w:tc>
          <w:tcPr>
            <w:tcW w:w="567" w:type="dxa"/>
            <w:tcBorders>
              <w:top w:val="single" w:sz="8" w:space="0" w:color="auto"/>
              <w:left w:val="nil"/>
              <w:bottom w:val="nil"/>
              <w:right w:val="single" w:sz="8" w:space="0" w:color="auto"/>
            </w:tcBorders>
            <w:shd w:val="clear" w:color="000000" w:fill="C0C0C0"/>
            <w:vAlign w:val="bottom"/>
            <w:hideMark/>
          </w:tcPr>
          <w:p w14:paraId="40191D72" w14:textId="77777777" w:rsidR="0097469C" w:rsidRPr="003A4CDA" w:rsidRDefault="0097469C" w:rsidP="00A36C2B">
            <w:pPr>
              <w:spacing w:after="0" w:line="240" w:lineRule="auto"/>
              <w:rPr>
                <w:rFonts w:ascii="Arial" w:eastAsia="Times New Roman" w:hAnsi="Arial" w:cs="Arial"/>
                <w:b/>
                <w:bCs/>
                <w:sz w:val="16"/>
                <w:szCs w:val="16"/>
                <w:lang w:eastAsia="en-CA"/>
              </w:rPr>
            </w:pPr>
            <w:proofErr w:type="spellStart"/>
            <w:r w:rsidRPr="003A4CDA">
              <w:rPr>
                <w:rFonts w:ascii="Arial" w:eastAsia="Times New Roman" w:hAnsi="Arial" w:cs="Arial"/>
                <w:b/>
                <w:bCs/>
                <w:sz w:val="16"/>
                <w:szCs w:val="16"/>
                <w:lang w:eastAsia="en-CA"/>
              </w:rPr>
              <w:t>Var_min</w:t>
            </w:r>
            <w:proofErr w:type="spellEnd"/>
            <w:r w:rsidRPr="003A4CDA">
              <w:rPr>
                <w:rFonts w:ascii="Arial" w:eastAsia="Times New Roman" w:hAnsi="Arial" w:cs="Arial"/>
                <w:b/>
                <w:bCs/>
                <w:sz w:val="16"/>
                <w:szCs w:val="16"/>
                <w:lang w:eastAsia="en-CA"/>
              </w:rPr>
              <w:br/>
              <w:t>(0)</w:t>
            </w:r>
          </w:p>
        </w:tc>
        <w:tc>
          <w:tcPr>
            <w:tcW w:w="614" w:type="dxa"/>
            <w:tcBorders>
              <w:top w:val="single" w:sz="8" w:space="0" w:color="auto"/>
              <w:left w:val="nil"/>
              <w:bottom w:val="nil"/>
              <w:right w:val="single" w:sz="8" w:space="0" w:color="auto"/>
            </w:tcBorders>
            <w:shd w:val="clear" w:color="000000" w:fill="C0C0C0"/>
            <w:vAlign w:val="bottom"/>
            <w:hideMark/>
          </w:tcPr>
          <w:p w14:paraId="1E8B71BD" w14:textId="77777777" w:rsidR="0097469C" w:rsidRPr="003A4CDA" w:rsidRDefault="0097469C" w:rsidP="00A36C2B">
            <w:pPr>
              <w:spacing w:after="0" w:line="240" w:lineRule="auto"/>
              <w:rPr>
                <w:rFonts w:ascii="Arial" w:eastAsia="Times New Roman" w:hAnsi="Arial" w:cs="Arial"/>
                <w:b/>
                <w:bCs/>
                <w:sz w:val="16"/>
                <w:szCs w:val="16"/>
                <w:lang w:eastAsia="en-CA"/>
              </w:rPr>
            </w:pPr>
            <w:proofErr w:type="spellStart"/>
            <w:r w:rsidRPr="003A4CDA">
              <w:rPr>
                <w:rFonts w:ascii="Arial" w:eastAsia="Times New Roman" w:hAnsi="Arial" w:cs="Arial"/>
                <w:b/>
                <w:bCs/>
                <w:sz w:val="16"/>
                <w:szCs w:val="16"/>
                <w:lang w:eastAsia="en-CA"/>
              </w:rPr>
              <w:t>Var_max</w:t>
            </w:r>
            <w:proofErr w:type="spellEnd"/>
            <w:r w:rsidRPr="003A4CDA">
              <w:rPr>
                <w:rFonts w:ascii="Arial" w:eastAsia="Times New Roman" w:hAnsi="Arial" w:cs="Arial"/>
                <w:b/>
                <w:bCs/>
                <w:sz w:val="16"/>
                <w:szCs w:val="16"/>
                <w:lang w:eastAsia="en-CA"/>
              </w:rPr>
              <w:br/>
              <w:t>(0)</w:t>
            </w:r>
          </w:p>
        </w:tc>
        <w:tc>
          <w:tcPr>
            <w:tcW w:w="824" w:type="dxa"/>
            <w:tcBorders>
              <w:top w:val="single" w:sz="8" w:space="0" w:color="auto"/>
              <w:left w:val="nil"/>
              <w:bottom w:val="nil"/>
              <w:right w:val="single" w:sz="8" w:space="0" w:color="auto"/>
            </w:tcBorders>
            <w:shd w:val="clear" w:color="000000" w:fill="C0C0C0"/>
            <w:vAlign w:val="bottom"/>
            <w:hideMark/>
          </w:tcPr>
          <w:p w14:paraId="66971289" w14:textId="77777777" w:rsidR="0097469C" w:rsidRPr="003A4CDA" w:rsidRDefault="0097469C" w:rsidP="00A36C2B">
            <w:pPr>
              <w:spacing w:after="0" w:line="240" w:lineRule="auto"/>
              <w:rPr>
                <w:rFonts w:ascii="Arial" w:eastAsia="Times New Roman" w:hAnsi="Arial" w:cs="Arial"/>
                <w:b/>
                <w:bCs/>
                <w:sz w:val="16"/>
                <w:szCs w:val="16"/>
                <w:lang w:eastAsia="en-CA"/>
              </w:rPr>
            </w:pPr>
            <w:proofErr w:type="spellStart"/>
            <w:r w:rsidRPr="003A4CDA">
              <w:rPr>
                <w:rFonts w:ascii="Arial" w:eastAsia="Times New Roman" w:hAnsi="Arial" w:cs="Arial"/>
                <w:b/>
                <w:bCs/>
                <w:sz w:val="16"/>
                <w:szCs w:val="16"/>
                <w:lang w:eastAsia="en-CA"/>
              </w:rPr>
              <w:t>Var_min</w:t>
            </w:r>
            <w:proofErr w:type="spellEnd"/>
            <w:r w:rsidRPr="003A4CDA">
              <w:rPr>
                <w:rFonts w:ascii="Arial" w:eastAsia="Times New Roman" w:hAnsi="Arial" w:cs="Arial"/>
                <w:b/>
                <w:bCs/>
                <w:sz w:val="16"/>
                <w:szCs w:val="16"/>
                <w:lang w:eastAsia="en-CA"/>
              </w:rPr>
              <w:br/>
              <w:t>(</w:t>
            </w:r>
            <w:proofErr w:type="spellStart"/>
            <w:r w:rsidRPr="003A4CDA">
              <w:rPr>
                <w:rFonts w:ascii="Arial" w:eastAsia="Times New Roman" w:hAnsi="Arial" w:cs="Arial"/>
                <w:b/>
                <w:bCs/>
                <w:sz w:val="16"/>
                <w:szCs w:val="16"/>
                <w:lang w:eastAsia="en-CA"/>
              </w:rPr>
              <w:t>LAI_Conv</w:t>
            </w:r>
            <w:proofErr w:type="spellEnd"/>
            <w:r w:rsidRPr="003A4CDA">
              <w:rPr>
                <w:rFonts w:ascii="Arial" w:eastAsia="Times New Roman" w:hAnsi="Arial" w:cs="Arial"/>
                <w:b/>
                <w:bCs/>
                <w:sz w:val="16"/>
                <w:szCs w:val="16"/>
                <w:lang w:eastAsia="en-CA"/>
              </w:rPr>
              <w:t>)</w:t>
            </w:r>
          </w:p>
        </w:tc>
        <w:tc>
          <w:tcPr>
            <w:tcW w:w="824" w:type="dxa"/>
            <w:tcBorders>
              <w:top w:val="single" w:sz="8" w:space="0" w:color="auto"/>
              <w:left w:val="nil"/>
              <w:bottom w:val="nil"/>
              <w:right w:val="single" w:sz="8" w:space="0" w:color="auto"/>
            </w:tcBorders>
            <w:shd w:val="clear" w:color="000000" w:fill="C0C0C0"/>
            <w:vAlign w:val="bottom"/>
            <w:hideMark/>
          </w:tcPr>
          <w:p w14:paraId="4CAEF86C" w14:textId="77777777" w:rsidR="0097469C" w:rsidRPr="003A4CDA" w:rsidRDefault="0097469C" w:rsidP="00A36C2B">
            <w:pPr>
              <w:spacing w:after="0" w:line="240" w:lineRule="auto"/>
              <w:rPr>
                <w:rFonts w:ascii="Arial" w:eastAsia="Times New Roman" w:hAnsi="Arial" w:cs="Arial"/>
                <w:b/>
                <w:bCs/>
                <w:sz w:val="16"/>
                <w:szCs w:val="16"/>
                <w:lang w:eastAsia="en-CA"/>
              </w:rPr>
            </w:pPr>
            <w:proofErr w:type="spellStart"/>
            <w:r w:rsidRPr="003A4CDA">
              <w:rPr>
                <w:rFonts w:ascii="Arial" w:eastAsia="Times New Roman" w:hAnsi="Arial" w:cs="Arial"/>
                <w:b/>
                <w:bCs/>
                <w:sz w:val="16"/>
                <w:szCs w:val="16"/>
                <w:lang w:eastAsia="en-CA"/>
              </w:rPr>
              <w:t>Var_max</w:t>
            </w:r>
            <w:proofErr w:type="spellEnd"/>
            <w:r w:rsidRPr="003A4CDA">
              <w:rPr>
                <w:rFonts w:ascii="Arial" w:eastAsia="Times New Roman" w:hAnsi="Arial" w:cs="Arial"/>
                <w:b/>
                <w:bCs/>
                <w:sz w:val="16"/>
                <w:szCs w:val="16"/>
                <w:lang w:eastAsia="en-CA"/>
              </w:rPr>
              <w:br/>
              <w:t>(</w:t>
            </w:r>
            <w:proofErr w:type="spellStart"/>
            <w:r w:rsidRPr="003A4CDA">
              <w:rPr>
                <w:rFonts w:ascii="Arial" w:eastAsia="Times New Roman" w:hAnsi="Arial" w:cs="Arial"/>
                <w:b/>
                <w:bCs/>
                <w:sz w:val="16"/>
                <w:szCs w:val="16"/>
                <w:lang w:eastAsia="en-CA"/>
              </w:rPr>
              <w:t>LAI_Conv</w:t>
            </w:r>
            <w:proofErr w:type="spellEnd"/>
            <w:r w:rsidRPr="003A4CDA">
              <w:rPr>
                <w:rFonts w:ascii="Arial" w:eastAsia="Times New Roman" w:hAnsi="Arial" w:cs="Arial"/>
                <w:b/>
                <w:bCs/>
                <w:sz w:val="16"/>
                <w:szCs w:val="16"/>
                <w:lang w:eastAsia="en-CA"/>
              </w:rPr>
              <w:t>)</w:t>
            </w:r>
          </w:p>
        </w:tc>
      </w:tr>
      <w:tr w:rsidR="0097469C" w:rsidRPr="003A4CDA" w14:paraId="0AEE0442" w14:textId="77777777" w:rsidTr="00A36C2B">
        <w:trPr>
          <w:trHeight w:val="425"/>
        </w:trPr>
        <w:tc>
          <w:tcPr>
            <w:tcW w:w="841" w:type="dxa"/>
            <w:vMerge w:val="restart"/>
            <w:tcBorders>
              <w:top w:val="single" w:sz="8" w:space="0" w:color="auto"/>
              <w:left w:val="single" w:sz="8" w:space="0" w:color="auto"/>
              <w:bottom w:val="single" w:sz="8" w:space="0" w:color="000000"/>
              <w:right w:val="single" w:sz="8" w:space="0" w:color="auto"/>
            </w:tcBorders>
            <w:shd w:val="clear" w:color="000000" w:fill="C0C0C0"/>
            <w:noWrap/>
            <w:vAlign w:val="center"/>
            <w:hideMark/>
          </w:tcPr>
          <w:p w14:paraId="2D8A71AA" w14:textId="77777777" w:rsidR="0097469C" w:rsidRPr="003A4CDA" w:rsidRDefault="0097469C" w:rsidP="00A36C2B">
            <w:pPr>
              <w:spacing w:after="0" w:line="240" w:lineRule="auto"/>
              <w:rPr>
                <w:rFonts w:ascii="Arial" w:eastAsia="Times New Roman" w:hAnsi="Arial" w:cs="Arial"/>
                <w:b/>
                <w:bCs/>
                <w:sz w:val="16"/>
                <w:szCs w:val="16"/>
                <w:lang w:eastAsia="en-CA"/>
              </w:rPr>
            </w:pPr>
            <w:r w:rsidRPr="003A4CDA">
              <w:rPr>
                <w:rFonts w:ascii="Arial" w:eastAsia="Times New Roman" w:hAnsi="Arial" w:cs="Arial"/>
                <w:b/>
                <w:bCs/>
                <w:sz w:val="16"/>
                <w:szCs w:val="16"/>
                <w:lang w:eastAsia="en-CA"/>
              </w:rPr>
              <w:t>Canopy</w:t>
            </w:r>
          </w:p>
        </w:tc>
        <w:tc>
          <w:tcPr>
            <w:tcW w:w="850" w:type="dxa"/>
            <w:tcBorders>
              <w:top w:val="single" w:sz="8" w:space="0" w:color="auto"/>
              <w:left w:val="nil"/>
              <w:bottom w:val="single" w:sz="4" w:space="0" w:color="auto"/>
              <w:right w:val="nil"/>
            </w:tcBorders>
            <w:shd w:val="clear" w:color="000000" w:fill="C0C0C0"/>
            <w:noWrap/>
            <w:vAlign w:val="bottom"/>
            <w:hideMark/>
          </w:tcPr>
          <w:p w14:paraId="33374852" w14:textId="77777777" w:rsidR="0097469C" w:rsidRPr="003A4CDA" w:rsidRDefault="0097469C" w:rsidP="00A36C2B">
            <w:pPr>
              <w:spacing w:after="0" w:line="240" w:lineRule="auto"/>
              <w:rPr>
                <w:rFonts w:ascii="Arial" w:eastAsia="Times New Roman" w:hAnsi="Arial" w:cs="Arial"/>
                <w:b/>
                <w:bCs/>
                <w:sz w:val="16"/>
                <w:szCs w:val="16"/>
                <w:lang w:eastAsia="en-CA"/>
              </w:rPr>
            </w:pPr>
            <w:r w:rsidRPr="003A4CDA">
              <w:rPr>
                <w:rFonts w:ascii="Arial" w:eastAsia="Times New Roman" w:hAnsi="Arial" w:cs="Arial"/>
                <w:b/>
                <w:bCs/>
                <w:sz w:val="16"/>
                <w:szCs w:val="16"/>
                <w:lang w:eastAsia="en-CA"/>
              </w:rPr>
              <w:t>LAI</w:t>
            </w:r>
          </w:p>
        </w:tc>
        <w:tc>
          <w:tcPr>
            <w:tcW w:w="723"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ADE4927"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0.0</w:t>
            </w:r>
          </w:p>
        </w:tc>
        <w:tc>
          <w:tcPr>
            <w:tcW w:w="628" w:type="dxa"/>
            <w:tcBorders>
              <w:top w:val="single" w:sz="8" w:space="0" w:color="auto"/>
              <w:left w:val="nil"/>
              <w:bottom w:val="single" w:sz="4" w:space="0" w:color="auto"/>
              <w:right w:val="single" w:sz="4" w:space="0" w:color="auto"/>
            </w:tcBorders>
            <w:shd w:val="clear" w:color="auto" w:fill="auto"/>
            <w:noWrap/>
            <w:vAlign w:val="bottom"/>
            <w:hideMark/>
          </w:tcPr>
          <w:p w14:paraId="6CA9556D"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15.0</w:t>
            </w:r>
          </w:p>
        </w:tc>
        <w:tc>
          <w:tcPr>
            <w:tcW w:w="565"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73F24F8"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2.0</w:t>
            </w:r>
          </w:p>
        </w:tc>
        <w:tc>
          <w:tcPr>
            <w:tcW w:w="628" w:type="dxa"/>
            <w:tcBorders>
              <w:top w:val="single" w:sz="8" w:space="0" w:color="auto"/>
              <w:left w:val="nil"/>
              <w:bottom w:val="single" w:sz="4" w:space="0" w:color="auto"/>
              <w:right w:val="single" w:sz="4" w:space="0" w:color="auto"/>
            </w:tcBorders>
            <w:shd w:val="clear" w:color="auto" w:fill="auto"/>
            <w:noWrap/>
            <w:vAlign w:val="bottom"/>
            <w:hideMark/>
          </w:tcPr>
          <w:p w14:paraId="0C7A0701"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3.0</w:t>
            </w:r>
          </w:p>
        </w:tc>
        <w:tc>
          <w:tcPr>
            <w:tcW w:w="736" w:type="dxa"/>
            <w:tcBorders>
              <w:top w:val="single" w:sz="8" w:space="0" w:color="auto"/>
              <w:left w:val="nil"/>
              <w:bottom w:val="single" w:sz="4" w:space="0" w:color="auto"/>
              <w:right w:val="single" w:sz="4" w:space="0" w:color="auto"/>
            </w:tcBorders>
            <w:shd w:val="clear" w:color="auto" w:fill="auto"/>
            <w:noWrap/>
            <w:vAlign w:val="bottom"/>
            <w:hideMark/>
          </w:tcPr>
          <w:p w14:paraId="406B5AB9"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6</w:t>
            </w:r>
          </w:p>
        </w:tc>
        <w:tc>
          <w:tcPr>
            <w:tcW w:w="831" w:type="dxa"/>
            <w:tcBorders>
              <w:top w:val="single" w:sz="4" w:space="0" w:color="auto"/>
              <w:left w:val="nil"/>
              <w:bottom w:val="single" w:sz="4" w:space="0" w:color="auto"/>
              <w:right w:val="single" w:sz="4" w:space="0" w:color="auto"/>
            </w:tcBorders>
            <w:shd w:val="clear" w:color="000000" w:fill="BFBFBF"/>
            <w:noWrap/>
            <w:vAlign w:val="bottom"/>
            <w:hideMark/>
          </w:tcPr>
          <w:p w14:paraId="71844F3C" w14:textId="77777777" w:rsidR="0097469C" w:rsidRPr="003A4CDA" w:rsidRDefault="0097469C" w:rsidP="00A36C2B">
            <w:pPr>
              <w:spacing w:after="0" w:line="240" w:lineRule="auto"/>
              <w:jc w:val="center"/>
              <w:rPr>
                <w:rFonts w:ascii="Arial" w:eastAsia="Times New Roman" w:hAnsi="Arial" w:cs="Arial"/>
                <w:sz w:val="16"/>
                <w:szCs w:val="16"/>
                <w:lang w:eastAsia="en-CA"/>
              </w:rPr>
            </w:pPr>
            <w:r w:rsidRPr="00AF5260">
              <w:rPr>
                <w:rFonts w:ascii="Arial" w:hAnsi="Arial" w:cs="Arial"/>
                <w:sz w:val="16"/>
                <w:szCs w:val="16"/>
              </w:rPr>
              <w:t>Normal</w:t>
            </w:r>
          </w:p>
        </w:tc>
        <w:tc>
          <w:tcPr>
            <w:tcW w:w="709" w:type="dxa"/>
            <w:tcBorders>
              <w:top w:val="single" w:sz="8" w:space="0" w:color="auto"/>
              <w:left w:val="nil"/>
              <w:bottom w:val="single" w:sz="4" w:space="0" w:color="auto"/>
              <w:right w:val="single" w:sz="8" w:space="0" w:color="auto"/>
            </w:tcBorders>
            <w:shd w:val="clear" w:color="auto" w:fill="auto"/>
            <w:noWrap/>
            <w:vAlign w:val="bottom"/>
            <w:hideMark/>
          </w:tcPr>
          <w:p w14:paraId="7BE09D71"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1000</w:t>
            </w:r>
          </w:p>
        </w:tc>
        <w:tc>
          <w:tcPr>
            <w:tcW w:w="567" w:type="dxa"/>
            <w:tcBorders>
              <w:top w:val="single" w:sz="8" w:space="0" w:color="auto"/>
              <w:left w:val="nil"/>
              <w:bottom w:val="single" w:sz="4" w:space="0" w:color="auto"/>
              <w:right w:val="single" w:sz="4" w:space="0" w:color="auto"/>
            </w:tcBorders>
            <w:shd w:val="clear" w:color="auto" w:fill="auto"/>
            <w:noWrap/>
            <w:vAlign w:val="bottom"/>
            <w:hideMark/>
          </w:tcPr>
          <w:p w14:paraId="7304E093"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w:t>
            </w:r>
          </w:p>
        </w:tc>
        <w:tc>
          <w:tcPr>
            <w:tcW w:w="614" w:type="dxa"/>
            <w:tcBorders>
              <w:top w:val="single" w:sz="8" w:space="0" w:color="auto"/>
              <w:left w:val="nil"/>
              <w:bottom w:val="single" w:sz="4" w:space="0" w:color="auto"/>
              <w:right w:val="single" w:sz="4" w:space="0" w:color="auto"/>
            </w:tcBorders>
            <w:shd w:val="clear" w:color="auto" w:fill="auto"/>
            <w:noWrap/>
            <w:vAlign w:val="bottom"/>
            <w:hideMark/>
          </w:tcPr>
          <w:p w14:paraId="1D28503B"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20</w:t>
            </w:r>
          </w:p>
        </w:tc>
        <w:tc>
          <w:tcPr>
            <w:tcW w:w="82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E9A9F68"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w:t>
            </w:r>
          </w:p>
        </w:tc>
        <w:tc>
          <w:tcPr>
            <w:tcW w:w="824" w:type="dxa"/>
            <w:tcBorders>
              <w:top w:val="single" w:sz="8" w:space="0" w:color="auto"/>
              <w:left w:val="nil"/>
              <w:bottom w:val="single" w:sz="4" w:space="0" w:color="auto"/>
              <w:right w:val="single" w:sz="4" w:space="0" w:color="auto"/>
            </w:tcBorders>
            <w:shd w:val="clear" w:color="auto" w:fill="auto"/>
            <w:noWrap/>
            <w:vAlign w:val="bottom"/>
            <w:hideMark/>
          </w:tcPr>
          <w:p w14:paraId="7CE2268E"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20</w:t>
            </w:r>
          </w:p>
        </w:tc>
      </w:tr>
      <w:tr w:rsidR="0097469C" w:rsidRPr="003A4CDA" w14:paraId="14C53FDE" w14:textId="77777777" w:rsidTr="00A36C2B">
        <w:trPr>
          <w:trHeight w:val="263"/>
        </w:trPr>
        <w:tc>
          <w:tcPr>
            <w:tcW w:w="841" w:type="dxa"/>
            <w:vMerge/>
            <w:tcBorders>
              <w:top w:val="single" w:sz="8" w:space="0" w:color="auto"/>
              <w:left w:val="single" w:sz="8" w:space="0" w:color="auto"/>
              <w:bottom w:val="single" w:sz="8" w:space="0" w:color="000000"/>
              <w:right w:val="single" w:sz="8" w:space="0" w:color="auto"/>
            </w:tcBorders>
            <w:vAlign w:val="center"/>
            <w:hideMark/>
          </w:tcPr>
          <w:p w14:paraId="68261664" w14:textId="77777777" w:rsidR="0097469C" w:rsidRPr="003A4CDA" w:rsidRDefault="0097469C" w:rsidP="00A36C2B">
            <w:pPr>
              <w:spacing w:after="0" w:line="240" w:lineRule="auto"/>
              <w:rPr>
                <w:rFonts w:ascii="Arial" w:eastAsia="Times New Roman" w:hAnsi="Arial" w:cs="Arial"/>
                <w:b/>
                <w:bCs/>
                <w:sz w:val="16"/>
                <w:szCs w:val="16"/>
                <w:lang w:eastAsia="en-CA"/>
              </w:rPr>
            </w:pPr>
          </w:p>
        </w:tc>
        <w:tc>
          <w:tcPr>
            <w:tcW w:w="850" w:type="dxa"/>
            <w:tcBorders>
              <w:top w:val="nil"/>
              <w:left w:val="nil"/>
              <w:bottom w:val="single" w:sz="4" w:space="0" w:color="auto"/>
              <w:right w:val="nil"/>
            </w:tcBorders>
            <w:shd w:val="clear" w:color="000000" w:fill="C0C0C0"/>
            <w:noWrap/>
            <w:vAlign w:val="bottom"/>
            <w:hideMark/>
          </w:tcPr>
          <w:p w14:paraId="1835DFEF" w14:textId="77777777" w:rsidR="0097469C" w:rsidRPr="003A4CDA" w:rsidRDefault="0097469C" w:rsidP="00A36C2B">
            <w:pPr>
              <w:spacing w:after="0" w:line="240" w:lineRule="auto"/>
              <w:rPr>
                <w:rFonts w:ascii="Arial" w:eastAsia="Times New Roman" w:hAnsi="Arial" w:cs="Arial"/>
                <w:b/>
                <w:bCs/>
                <w:sz w:val="16"/>
                <w:szCs w:val="16"/>
                <w:lang w:eastAsia="en-CA"/>
              </w:rPr>
            </w:pPr>
            <w:r w:rsidRPr="003A4CDA">
              <w:rPr>
                <w:rFonts w:ascii="Arial" w:eastAsia="Times New Roman" w:hAnsi="Arial" w:cs="Arial"/>
                <w:b/>
                <w:bCs/>
                <w:sz w:val="16"/>
                <w:szCs w:val="16"/>
                <w:lang w:eastAsia="en-CA"/>
              </w:rPr>
              <w:t>ALA (°)</w:t>
            </w:r>
          </w:p>
        </w:tc>
        <w:tc>
          <w:tcPr>
            <w:tcW w:w="723" w:type="dxa"/>
            <w:tcBorders>
              <w:top w:val="nil"/>
              <w:left w:val="single" w:sz="8" w:space="0" w:color="auto"/>
              <w:bottom w:val="single" w:sz="4" w:space="0" w:color="auto"/>
              <w:right w:val="single" w:sz="4" w:space="0" w:color="auto"/>
            </w:tcBorders>
            <w:shd w:val="clear" w:color="auto" w:fill="auto"/>
            <w:noWrap/>
            <w:vAlign w:val="bottom"/>
            <w:hideMark/>
          </w:tcPr>
          <w:p w14:paraId="65DC92FD"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30</w:t>
            </w:r>
          </w:p>
        </w:tc>
        <w:tc>
          <w:tcPr>
            <w:tcW w:w="628" w:type="dxa"/>
            <w:tcBorders>
              <w:top w:val="nil"/>
              <w:left w:val="nil"/>
              <w:bottom w:val="single" w:sz="4" w:space="0" w:color="auto"/>
              <w:right w:val="single" w:sz="4" w:space="0" w:color="auto"/>
            </w:tcBorders>
            <w:shd w:val="clear" w:color="auto" w:fill="auto"/>
            <w:noWrap/>
            <w:vAlign w:val="bottom"/>
            <w:hideMark/>
          </w:tcPr>
          <w:p w14:paraId="59FFD278"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80</w:t>
            </w:r>
          </w:p>
        </w:tc>
        <w:tc>
          <w:tcPr>
            <w:tcW w:w="565" w:type="dxa"/>
            <w:tcBorders>
              <w:top w:val="nil"/>
              <w:left w:val="nil"/>
              <w:bottom w:val="single" w:sz="4" w:space="0" w:color="auto"/>
              <w:right w:val="single" w:sz="4" w:space="0" w:color="auto"/>
            </w:tcBorders>
            <w:shd w:val="clear" w:color="auto" w:fill="auto"/>
            <w:noWrap/>
            <w:vAlign w:val="bottom"/>
            <w:hideMark/>
          </w:tcPr>
          <w:p w14:paraId="463A2846"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60</w:t>
            </w:r>
          </w:p>
        </w:tc>
        <w:tc>
          <w:tcPr>
            <w:tcW w:w="628" w:type="dxa"/>
            <w:tcBorders>
              <w:top w:val="nil"/>
              <w:left w:val="nil"/>
              <w:bottom w:val="single" w:sz="4" w:space="0" w:color="auto"/>
              <w:right w:val="single" w:sz="4" w:space="0" w:color="auto"/>
            </w:tcBorders>
            <w:shd w:val="clear" w:color="auto" w:fill="auto"/>
            <w:noWrap/>
            <w:vAlign w:val="bottom"/>
            <w:hideMark/>
          </w:tcPr>
          <w:p w14:paraId="4027E7BC"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30</w:t>
            </w:r>
          </w:p>
        </w:tc>
        <w:tc>
          <w:tcPr>
            <w:tcW w:w="736" w:type="dxa"/>
            <w:tcBorders>
              <w:top w:val="nil"/>
              <w:left w:val="nil"/>
              <w:bottom w:val="single" w:sz="4" w:space="0" w:color="auto"/>
              <w:right w:val="single" w:sz="4" w:space="0" w:color="auto"/>
            </w:tcBorders>
            <w:shd w:val="clear" w:color="auto" w:fill="auto"/>
            <w:noWrap/>
            <w:vAlign w:val="bottom"/>
            <w:hideMark/>
          </w:tcPr>
          <w:p w14:paraId="55F1FD20"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3</w:t>
            </w:r>
          </w:p>
        </w:tc>
        <w:tc>
          <w:tcPr>
            <w:tcW w:w="831" w:type="dxa"/>
            <w:tcBorders>
              <w:top w:val="nil"/>
              <w:left w:val="nil"/>
              <w:bottom w:val="single" w:sz="4" w:space="0" w:color="auto"/>
              <w:right w:val="single" w:sz="4" w:space="0" w:color="auto"/>
            </w:tcBorders>
            <w:shd w:val="clear" w:color="000000" w:fill="BFBFBF"/>
            <w:noWrap/>
            <w:vAlign w:val="bottom"/>
            <w:hideMark/>
          </w:tcPr>
          <w:p w14:paraId="3F8888B2" w14:textId="77777777" w:rsidR="0097469C" w:rsidRPr="003A4CDA" w:rsidRDefault="0097469C" w:rsidP="00A36C2B">
            <w:pPr>
              <w:spacing w:after="0" w:line="240" w:lineRule="auto"/>
              <w:jc w:val="center"/>
              <w:rPr>
                <w:rFonts w:ascii="Arial" w:eastAsia="Times New Roman" w:hAnsi="Arial" w:cs="Arial"/>
                <w:sz w:val="16"/>
                <w:szCs w:val="16"/>
                <w:lang w:eastAsia="en-CA"/>
              </w:rPr>
            </w:pPr>
            <w:r w:rsidRPr="00AF5260">
              <w:rPr>
                <w:rFonts w:ascii="Arial" w:hAnsi="Arial" w:cs="Arial"/>
                <w:sz w:val="16"/>
                <w:szCs w:val="16"/>
              </w:rPr>
              <w:t>Normal</w:t>
            </w:r>
          </w:p>
        </w:tc>
        <w:tc>
          <w:tcPr>
            <w:tcW w:w="709" w:type="dxa"/>
            <w:tcBorders>
              <w:top w:val="nil"/>
              <w:left w:val="nil"/>
              <w:bottom w:val="single" w:sz="4" w:space="0" w:color="auto"/>
              <w:right w:val="single" w:sz="8" w:space="0" w:color="auto"/>
            </w:tcBorders>
            <w:shd w:val="clear" w:color="auto" w:fill="auto"/>
            <w:noWrap/>
            <w:vAlign w:val="bottom"/>
            <w:hideMark/>
          </w:tcPr>
          <w:p w14:paraId="73F0E6DC"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10</w:t>
            </w:r>
          </w:p>
        </w:tc>
        <w:tc>
          <w:tcPr>
            <w:tcW w:w="567" w:type="dxa"/>
            <w:tcBorders>
              <w:top w:val="nil"/>
              <w:left w:val="nil"/>
              <w:bottom w:val="single" w:sz="4" w:space="0" w:color="auto"/>
              <w:right w:val="single" w:sz="8" w:space="0" w:color="auto"/>
            </w:tcBorders>
            <w:shd w:val="clear" w:color="auto" w:fill="auto"/>
            <w:noWrap/>
            <w:vAlign w:val="bottom"/>
            <w:hideMark/>
          </w:tcPr>
          <w:p w14:paraId="7BD569B9"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30</w:t>
            </w:r>
          </w:p>
        </w:tc>
        <w:tc>
          <w:tcPr>
            <w:tcW w:w="614" w:type="dxa"/>
            <w:tcBorders>
              <w:top w:val="nil"/>
              <w:left w:val="nil"/>
              <w:bottom w:val="single" w:sz="4" w:space="0" w:color="auto"/>
              <w:right w:val="single" w:sz="8" w:space="0" w:color="auto"/>
            </w:tcBorders>
            <w:shd w:val="clear" w:color="auto" w:fill="auto"/>
            <w:noWrap/>
            <w:vAlign w:val="bottom"/>
            <w:hideMark/>
          </w:tcPr>
          <w:p w14:paraId="4545DC50"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80</w:t>
            </w:r>
          </w:p>
        </w:tc>
        <w:tc>
          <w:tcPr>
            <w:tcW w:w="824" w:type="dxa"/>
            <w:tcBorders>
              <w:top w:val="nil"/>
              <w:left w:val="nil"/>
              <w:bottom w:val="single" w:sz="4" w:space="0" w:color="auto"/>
              <w:right w:val="single" w:sz="8" w:space="0" w:color="auto"/>
            </w:tcBorders>
            <w:shd w:val="clear" w:color="auto" w:fill="auto"/>
            <w:noWrap/>
            <w:vAlign w:val="bottom"/>
            <w:hideMark/>
          </w:tcPr>
          <w:p w14:paraId="2421B784"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55</w:t>
            </w:r>
          </w:p>
        </w:tc>
        <w:tc>
          <w:tcPr>
            <w:tcW w:w="824" w:type="dxa"/>
            <w:tcBorders>
              <w:top w:val="nil"/>
              <w:left w:val="nil"/>
              <w:bottom w:val="single" w:sz="4" w:space="0" w:color="auto"/>
              <w:right w:val="single" w:sz="8" w:space="0" w:color="auto"/>
            </w:tcBorders>
            <w:shd w:val="clear" w:color="auto" w:fill="auto"/>
            <w:noWrap/>
            <w:vAlign w:val="bottom"/>
            <w:hideMark/>
          </w:tcPr>
          <w:p w14:paraId="3C89FD3F"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65</w:t>
            </w:r>
          </w:p>
        </w:tc>
      </w:tr>
      <w:tr w:rsidR="0097469C" w:rsidRPr="003A4CDA" w14:paraId="68DB4BCD" w14:textId="77777777" w:rsidTr="00A36C2B">
        <w:trPr>
          <w:trHeight w:val="270"/>
        </w:trPr>
        <w:tc>
          <w:tcPr>
            <w:tcW w:w="841" w:type="dxa"/>
            <w:vMerge/>
            <w:tcBorders>
              <w:top w:val="single" w:sz="8" w:space="0" w:color="auto"/>
              <w:left w:val="single" w:sz="8" w:space="0" w:color="auto"/>
              <w:bottom w:val="single" w:sz="8" w:space="0" w:color="000000"/>
              <w:right w:val="single" w:sz="8" w:space="0" w:color="auto"/>
            </w:tcBorders>
            <w:vAlign w:val="center"/>
            <w:hideMark/>
          </w:tcPr>
          <w:p w14:paraId="6E2FE34A" w14:textId="77777777" w:rsidR="0097469C" w:rsidRPr="003A4CDA" w:rsidRDefault="0097469C" w:rsidP="00A36C2B">
            <w:pPr>
              <w:spacing w:after="0" w:line="240" w:lineRule="auto"/>
              <w:rPr>
                <w:rFonts w:ascii="Arial" w:eastAsia="Times New Roman" w:hAnsi="Arial" w:cs="Arial"/>
                <w:b/>
                <w:bCs/>
                <w:sz w:val="16"/>
                <w:szCs w:val="16"/>
                <w:lang w:eastAsia="en-CA"/>
              </w:rPr>
            </w:pPr>
          </w:p>
        </w:tc>
        <w:tc>
          <w:tcPr>
            <w:tcW w:w="850" w:type="dxa"/>
            <w:tcBorders>
              <w:top w:val="nil"/>
              <w:left w:val="nil"/>
              <w:bottom w:val="single" w:sz="8" w:space="0" w:color="auto"/>
              <w:right w:val="nil"/>
            </w:tcBorders>
            <w:shd w:val="clear" w:color="000000" w:fill="C0C0C0"/>
            <w:noWrap/>
            <w:vAlign w:val="bottom"/>
            <w:hideMark/>
          </w:tcPr>
          <w:p w14:paraId="3E2F7E33" w14:textId="77777777" w:rsidR="0097469C" w:rsidRDefault="0097469C" w:rsidP="00A36C2B">
            <w:pPr>
              <w:spacing w:after="0" w:line="240" w:lineRule="auto"/>
              <w:rPr>
                <w:rFonts w:ascii="Arial" w:eastAsia="Times New Roman" w:hAnsi="Arial" w:cs="Arial"/>
                <w:b/>
                <w:bCs/>
                <w:sz w:val="16"/>
                <w:szCs w:val="16"/>
                <w:lang w:eastAsia="en-CA"/>
              </w:rPr>
            </w:pPr>
            <w:r w:rsidRPr="003A4CDA">
              <w:rPr>
                <w:rFonts w:ascii="Arial" w:eastAsia="Times New Roman" w:hAnsi="Arial" w:cs="Arial"/>
                <w:b/>
                <w:bCs/>
                <w:sz w:val="16"/>
                <w:szCs w:val="16"/>
                <w:lang w:eastAsia="en-CA"/>
              </w:rPr>
              <w:t>Crown_</w:t>
            </w:r>
          </w:p>
          <w:p w14:paraId="3F094F28" w14:textId="77777777" w:rsidR="0097469C" w:rsidRPr="003A4CDA" w:rsidRDefault="0097469C" w:rsidP="00A36C2B">
            <w:pPr>
              <w:spacing w:after="0" w:line="240" w:lineRule="auto"/>
              <w:rPr>
                <w:rFonts w:ascii="Arial" w:eastAsia="Times New Roman" w:hAnsi="Arial" w:cs="Arial"/>
                <w:b/>
                <w:bCs/>
                <w:sz w:val="16"/>
                <w:szCs w:val="16"/>
                <w:lang w:eastAsia="en-CA"/>
              </w:rPr>
            </w:pPr>
            <w:r w:rsidRPr="003A4CDA">
              <w:rPr>
                <w:rFonts w:ascii="Arial" w:eastAsia="Times New Roman" w:hAnsi="Arial" w:cs="Arial"/>
                <w:b/>
                <w:bCs/>
                <w:sz w:val="16"/>
                <w:szCs w:val="16"/>
                <w:lang w:eastAsia="en-CA"/>
              </w:rPr>
              <w:t>Cover</w:t>
            </w:r>
          </w:p>
        </w:tc>
        <w:tc>
          <w:tcPr>
            <w:tcW w:w="723" w:type="dxa"/>
            <w:tcBorders>
              <w:top w:val="nil"/>
              <w:left w:val="single" w:sz="8" w:space="0" w:color="auto"/>
              <w:bottom w:val="single" w:sz="4" w:space="0" w:color="auto"/>
              <w:right w:val="single" w:sz="4" w:space="0" w:color="auto"/>
            </w:tcBorders>
            <w:shd w:val="clear" w:color="auto" w:fill="auto"/>
            <w:noWrap/>
            <w:vAlign w:val="bottom"/>
            <w:hideMark/>
          </w:tcPr>
          <w:p w14:paraId="632E8932"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1.0</w:t>
            </w:r>
          </w:p>
        </w:tc>
        <w:tc>
          <w:tcPr>
            <w:tcW w:w="628" w:type="dxa"/>
            <w:tcBorders>
              <w:top w:val="nil"/>
              <w:left w:val="nil"/>
              <w:bottom w:val="single" w:sz="4" w:space="0" w:color="auto"/>
              <w:right w:val="single" w:sz="4" w:space="0" w:color="auto"/>
            </w:tcBorders>
            <w:shd w:val="clear" w:color="auto" w:fill="auto"/>
            <w:noWrap/>
            <w:vAlign w:val="bottom"/>
            <w:hideMark/>
          </w:tcPr>
          <w:p w14:paraId="0B5230F0"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1.0</w:t>
            </w:r>
          </w:p>
        </w:tc>
        <w:tc>
          <w:tcPr>
            <w:tcW w:w="565" w:type="dxa"/>
            <w:tcBorders>
              <w:top w:val="nil"/>
              <w:left w:val="single" w:sz="8" w:space="0" w:color="auto"/>
              <w:bottom w:val="single" w:sz="4" w:space="0" w:color="auto"/>
              <w:right w:val="single" w:sz="4" w:space="0" w:color="auto"/>
            </w:tcBorders>
            <w:shd w:val="clear" w:color="auto" w:fill="auto"/>
            <w:noWrap/>
            <w:vAlign w:val="bottom"/>
            <w:hideMark/>
          </w:tcPr>
          <w:p w14:paraId="6B2C1EA2"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1.0</w:t>
            </w:r>
          </w:p>
        </w:tc>
        <w:tc>
          <w:tcPr>
            <w:tcW w:w="628" w:type="dxa"/>
            <w:tcBorders>
              <w:top w:val="nil"/>
              <w:left w:val="nil"/>
              <w:bottom w:val="single" w:sz="4" w:space="0" w:color="auto"/>
              <w:right w:val="single" w:sz="4" w:space="0" w:color="auto"/>
            </w:tcBorders>
            <w:shd w:val="clear" w:color="auto" w:fill="auto"/>
            <w:noWrap/>
            <w:vAlign w:val="bottom"/>
            <w:hideMark/>
          </w:tcPr>
          <w:p w14:paraId="16A01694"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1.0</w:t>
            </w:r>
          </w:p>
        </w:tc>
        <w:tc>
          <w:tcPr>
            <w:tcW w:w="736" w:type="dxa"/>
            <w:tcBorders>
              <w:top w:val="nil"/>
              <w:left w:val="nil"/>
              <w:bottom w:val="single" w:sz="4" w:space="0" w:color="auto"/>
              <w:right w:val="single" w:sz="4" w:space="0" w:color="auto"/>
            </w:tcBorders>
            <w:shd w:val="clear" w:color="auto" w:fill="auto"/>
            <w:noWrap/>
            <w:vAlign w:val="bottom"/>
            <w:hideMark/>
          </w:tcPr>
          <w:p w14:paraId="168EEAA2"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w:t>
            </w:r>
          </w:p>
        </w:tc>
        <w:tc>
          <w:tcPr>
            <w:tcW w:w="831" w:type="dxa"/>
            <w:tcBorders>
              <w:top w:val="nil"/>
              <w:left w:val="nil"/>
              <w:bottom w:val="single" w:sz="4" w:space="0" w:color="auto"/>
              <w:right w:val="single" w:sz="4" w:space="0" w:color="auto"/>
            </w:tcBorders>
            <w:shd w:val="clear" w:color="000000" w:fill="BFBFBF"/>
            <w:noWrap/>
            <w:vAlign w:val="bottom"/>
            <w:hideMark/>
          </w:tcPr>
          <w:p w14:paraId="03CC0B8B" w14:textId="77777777" w:rsidR="0097469C" w:rsidRPr="003A4CDA" w:rsidRDefault="0097469C" w:rsidP="00A36C2B">
            <w:pPr>
              <w:spacing w:after="0" w:line="240" w:lineRule="auto"/>
              <w:jc w:val="center"/>
              <w:rPr>
                <w:rFonts w:ascii="Arial" w:eastAsia="Times New Roman" w:hAnsi="Arial" w:cs="Arial"/>
                <w:sz w:val="16"/>
                <w:szCs w:val="16"/>
                <w:lang w:eastAsia="en-CA"/>
              </w:rPr>
            </w:pPr>
            <w:r w:rsidRPr="00AF5260">
              <w:rPr>
                <w:rFonts w:ascii="Arial" w:hAnsi="Arial" w:cs="Arial"/>
                <w:sz w:val="16"/>
                <w:szCs w:val="16"/>
              </w:rPr>
              <w:t>Uniform</w:t>
            </w:r>
          </w:p>
        </w:tc>
        <w:tc>
          <w:tcPr>
            <w:tcW w:w="709" w:type="dxa"/>
            <w:tcBorders>
              <w:top w:val="nil"/>
              <w:left w:val="nil"/>
              <w:bottom w:val="single" w:sz="4" w:space="0" w:color="auto"/>
              <w:right w:val="single" w:sz="8" w:space="0" w:color="auto"/>
            </w:tcBorders>
            <w:shd w:val="clear" w:color="auto" w:fill="auto"/>
            <w:noWrap/>
            <w:vAlign w:val="bottom"/>
            <w:hideMark/>
          </w:tcPr>
          <w:p w14:paraId="45E379EF"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10</w:t>
            </w:r>
          </w:p>
        </w:tc>
        <w:tc>
          <w:tcPr>
            <w:tcW w:w="567" w:type="dxa"/>
            <w:tcBorders>
              <w:top w:val="nil"/>
              <w:left w:val="nil"/>
              <w:bottom w:val="single" w:sz="4" w:space="0" w:color="auto"/>
              <w:right w:val="single" w:sz="8" w:space="0" w:color="auto"/>
            </w:tcBorders>
            <w:shd w:val="clear" w:color="auto" w:fill="auto"/>
            <w:noWrap/>
            <w:vAlign w:val="bottom"/>
            <w:hideMark/>
          </w:tcPr>
          <w:p w14:paraId="42C9A6A2"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w:t>
            </w:r>
          </w:p>
        </w:tc>
        <w:tc>
          <w:tcPr>
            <w:tcW w:w="614" w:type="dxa"/>
            <w:tcBorders>
              <w:top w:val="nil"/>
              <w:left w:val="nil"/>
              <w:bottom w:val="single" w:sz="4" w:space="0" w:color="auto"/>
              <w:right w:val="single" w:sz="8" w:space="0" w:color="auto"/>
            </w:tcBorders>
            <w:shd w:val="clear" w:color="auto" w:fill="auto"/>
            <w:noWrap/>
            <w:vAlign w:val="bottom"/>
            <w:hideMark/>
          </w:tcPr>
          <w:p w14:paraId="4D0A6267"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w:t>
            </w:r>
          </w:p>
        </w:tc>
        <w:tc>
          <w:tcPr>
            <w:tcW w:w="824" w:type="dxa"/>
            <w:tcBorders>
              <w:top w:val="nil"/>
              <w:left w:val="nil"/>
              <w:bottom w:val="single" w:sz="4" w:space="0" w:color="auto"/>
              <w:right w:val="single" w:sz="8" w:space="0" w:color="auto"/>
            </w:tcBorders>
            <w:shd w:val="clear" w:color="auto" w:fill="auto"/>
            <w:noWrap/>
            <w:vAlign w:val="bottom"/>
            <w:hideMark/>
          </w:tcPr>
          <w:p w14:paraId="226DE32F"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w:t>
            </w:r>
          </w:p>
        </w:tc>
        <w:tc>
          <w:tcPr>
            <w:tcW w:w="824" w:type="dxa"/>
            <w:tcBorders>
              <w:top w:val="nil"/>
              <w:left w:val="nil"/>
              <w:bottom w:val="single" w:sz="4" w:space="0" w:color="auto"/>
              <w:right w:val="single" w:sz="8" w:space="0" w:color="auto"/>
            </w:tcBorders>
            <w:shd w:val="clear" w:color="auto" w:fill="auto"/>
            <w:noWrap/>
            <w:vAlign w:val="bottom"/>
            <w:hideMark/>
          </w:tcPr>
          <w:p w14:paraId="6CB14CC6"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w:t>
            </w:r>
          </w:p>
        </w:tc>
      </w:tr>
      <w:tr w:rsidR="0097469C" w:rsidRPr="003A4CDA" w14:paraId="13C6F663" w14:textId="77777777" w:rsidTr="00A36C2B">
        <w:trPr>
          <w:trHeight w:val="270"/>
        </w:trPr>
        <w:tc>
          <w:tcPr>
            <w:tcW w:w="841" w:type="dxa"/>
            <w:vMerge/>
            <w:tcBorders>
              <w:top w:val="single" w:sz="8" w:space="0" w:color="auto"/>
              <w:left w:val="single" w:sz="8" w:space="0" w:color="auto"/>
              <w:bottom w:val="single" w:sz="8" w:space="0" w:color="000000"/>
              <w:right w:val="single" w:sz="8" w:space="0" w:color="auto"/>
            </w:tcBorders>
            <w:vAlign w:val="center"/>
            <w:hideMark/>
          </w:tcPr>
          <w:p w14:paraId="3FF7EBB0" w14:textId="77777777" w:rsidR="0097469C" w:rsidRPr="003A4CDA" w:rsidRDefault="0097469C" w:rsidP="00A36C2B">
            <w:pPr>
              <w:spacing w:after="0" w:line="240" w:lineRule="auto"/>
              <w:rPr>
                <w:rFonts w:ascii="Arial" w:eastAsia="Times New Roman" w:hAnsi="Arial" w:cs="Arial"/>
                <w:b/>
                <w:bCs/>
                <w:sz w:val="16"/>
                <w:szCs w:val="16"/>
                <w:lang w:eastAsia="en-CA"/>
              </w:rPr>
            </w:pPr>
          </w:p>
        </w:tc>
        <w:tc>
          <w:tcPr>
            <w:tcW w:w="850" w:type="dxa"/>
            <w:tcBorders>
              <w:top w:val="nil"/>
              <w:left w:val="nil"/>
              <w:bottom w:val="nil"/>
              <w:right w:val="nil"/>
            </w:tcBorders>
            <w:shd w:val="clear" w:color="000000" w:fill="C0C0C0"/>
            <w:noWrap/>
            <w:vAlign w:val="bottom"/>
            <w:hideMark/>
          </w:tcPr>
          <w:p w14:paraId="25198E37" w14:textId="77777777" w:rsidR="0097469C" w:rsidRPr="003A4CDA" w:rsidRDefault="0097469C" w:rsidP="00A36C2B">
            <w:pPr>
              <w:spacing w:after="0" w:line="240" w:lineRule="auto"/>
              <w:rPr>
                <w:rFonts w:ascii="Arial" w:eastAsia="Times New Roman" w:hAnsi="Arial" w:cs="Arial"/>
                <w:b/>
                <w:bCs/>
                <w:sz w:val="16"/>
                <w:szCs w:val="16"/>
                <w:lang w:eastAsia="en-CA"/>
              </w:rPr>
            </w:pPr>
            <w:proofErr w:type="spellStart"/>
            <w:r w:rsidRPr="003A4CDA">
              <w:rPr>
                <w:rFonts w:ascii="Arial" w:eastAsia="Times New Roman" w:hAnsi="Arial" w:cs="Arial"/>
                <w:b/>
                <w:bCs/>
                <w:sz w:val="16"/>
                <w:szCs w:val="16"/>
                <w:lang w:eastAsia="en-CA"/>
              </w:rPr>
              <w:t>HsD</w:t>
            </w:r>
            <w:proofErr w:type="spellEnd"/>
          </w:p>
        </w:tc>
        <w:tc>
          <w:tcPr>
            <w:tcW w:w="723" w:type="dxa"/>
            <w:tcBorders>
              <w:top w:val="nil"/>
              <w:left w:val="single" w:sz="8" w:space="0" w:color="auto"/>
              <w:bottom w:val="single" w:sz="4" w:space="0" w:color="auto"/>
              <w:right w:val="single" w:sz="4" w:space="0" w:color="auto"/>
            </w:tcBorders>
            <w:shd w:val="clear" w:color="auto" w:fill="auto"/>
            <w:noWrap/>
            <w:vAlign w:val="bottom"/>
            <w:hideMark/>
          </w:tcPr>
          <w:p w14:paraId="60718E33"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0.1</w:t>
            </w:r>
          </w:p>
        </w:tc>
        <w:tc>
          <w:tcPr>
            <w:tcW w:w="628" w:type="dxa"/>
            <w:tcBorders>
              <w:top w:val="nil"/>
              <w:left w:val="nil"/>
              <w:bottom w:val="single" w:sz="4" w:space="0" w:color="auto"/>
              <w:right w:val="single" w:sz="4" w:space="0" w:color="auto"/>
            </w:tcBorders>
            <w:shd w:val="clear" w:color="auto" w:fill="auto"/>
            <w:noWrap/>
            <w:vAlign w:val="bottom"/>
            <w:hideMark/>
          </w:tcPr>
          <w:p w14:paraId="7F691988"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0.5</w:t>
            </w:r>
          </w:p>
        </w:tc>
        <w:tc>
          <w:tcPr>
            <w:tcW w:w="565" w:type="dxa"/>
            <w:tcBorders>
              <w:top w:val="nil"/>
              <w:left w:val="nil"/>
              <w:bottom w:val="single" w:sz="4" w:space="0" w:color="auto"/>
              <w:right w:val="single" w:sz="4" w:space="0" w:color="auto"/>
            </w:tcBorders>
            <w:shd w:val="clear" w:color="auto" w:fill="auto"/>
            <w:noWrap/>
            <w:vAlign w:val="bottom"/>
            <w:hideMark/>
          </w:tcPr>
          <w:p w14:paraId="7E0582E5"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0.2</w:t>
            </w:r>
          </w:p>
        </w:tc>
        <w:tc>
          <w:tcPr>
            <w:tcW w:w="628" w:type="dxa"/>
            <w:tcBorders>
              <w:top w:val="nil"/>
              <w:left w:val="nil"/>
              <w:bottom w:val="single" w:sz="4" w:space="0" w:color="auto"/>
              <w:right w:val="single" w:sz="4" w:space="0" w:color="auto"/>
            </w:tcBorders>
            <w:shd w:val="clear" w:color="auto" w:fill="auto"/>
            <w:noWrap/>
            <w:vAlign w:val="bottom"/>
            <w:hideMark/>
          </w:tcPr>
          <w:p w14:paraId="347B7B36"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0.5</w:t>
            </w:r>
          </w:p>
        </w:tc>
        <w:tc>
          <w:tcPr>
            <w:tcW w:w="736" w:type="dxa"/>
            <w:tcBorders>
              <w:top w:val="nil"/>
              <w:left w:val="nil"/>
              <w:bottom w:val="single" w:sz="4" w:space="0" w:color="auto"/>
              <w:right w:val="single" w:sz="4" w:space="0" w:color="auto"/>
            </w:tcBorders>
            <w:shd w:val="clear" w:color="auto" w:fill="auto"/>
            <w:noWrap/>
            <w:vAlign w:val="bottom"/>
            <w:hideMark/>
          </w:tcPr>
          <w:p w14:paraId="00328F60"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w:t>
            </w:r>
          </w:p>
        </w:tc>
        <w:tc>
          <w:tcPr>
            <w:tcW w:w="831" w:type="dxa"/>
            <w:tcBorders>
              <w:top w:val="nil"/>
              <w:left w:val="nil"/>
              <w:bottom w:val="single" w:sz="4" w:space="0" w:color="auto"/>
              <w:right w:val="single" w:sz="4" w:space="0" w:color="auto"/>
            </w:tcBorders>
            <w:shd w:val="clear" w:color="000000" w:fill="BFBFBF"/>
            <w:noWrap/>
            <w:vAlign w:val="bottom"/>
            <w:hideMark/>
          </w:tcPr>
          <w:p w14:paraId="2EB317AA" w14:textId="77777777" w:rsidR="0097469C" w:rsidRPr="003A4CDA" w:rsidRDefault="0097469C" w:rsidP="00A36C2B">
            <w:pPr>
              <w:spacing w:after="0" w:line="240" w:lineRule="auto"/>
              <w:jc w:val="center"/>
              <w:rPr>
                <w:rFonts w:ascii="Arial" w:eastAsia="Times New Roman" w:hAnsi="Arial" w:cs="Arial"/>
                <w:sz w:val="16"/>
                <w:szCs w:val="16"/>
                <w:lang w:eastAsia="en-CA"/>
              </w:rPr>
            </w:pPr>
            <w:r w:rsidRPr="00AF5260">
              <w:rPr>
                <w:rFonts w:ascii="Arial" w:hAnsi="Arial" w:cs="Arial"/>
                <w:sz w:val="16"/>
                <w:szCs w:val="16"/>
              </w:rPr>
              <w:t>Normal</w:t>
            </w:r>
          </w:p>
        </w:tc>
        <w:tc>
          <w:tcPr>
            <w:tcW w:w="709" w:type="dxa"/>
            <w:tcBorders>
              <w:top w:val="nil"/>
              <w:left w:val="nil"/>
              <w:bottom w:val="single" w:sz="4" w:space="0" w:color="auto"/>
              <w:right w:val="single" w:sz="8" w:space="0" w:color="auto"/>
            </w:tcBorders>
            <w:shd w:val="clear" w:color="auto" w:fill="auto"/>
            <w:noWrap/>
            <w:vAlign w:val="bottom"/>
            <w:hideMark/>
          </w:tcPr>
          <w:p w14:paraId="279F9AAB"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1000</w:t>
            </w:r>
          </w:p>
        </w:tc>
        <w:tc>
          <w:tcPr>
            <w:tcW w:w="567" w:type="dxa"/>
            <w:tcBorders>
              <w:top w:val="nil"/>
              <w:left w:val="nil"/>
              <w:bottom w:val="single" w:sz="4" w:space="0" w:color="auto"/>
              <w:right w:val="single" w:sz="8" w:space="0" w:color="auto"/>
            </w:tcBorders>
            <w:shd w:val="clear" w:color="auto" w:fill="auto"/>
            <w:noWrap/>
            <w:vAlign w:val="bottom"/>
            <w:hideMark/>
          </w:tcPr>
          <w:p w14:paraId="30FD660B"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0.1</w:t>
            </w:r>
          </w:p>
        </w:tc>
        <w:tc>
          <w:tcPr>
            <w:tcW w:w="614" w:type="dxa"/>
            <w:tcBorders>
              <w:top w:val="nil"/>
              <w:left w:val="nil"/>
              <w:bottom w:val="single" w:sz="4" w:space="0" w:color="auto"/>
              <w:right w:val="single" w:sz="8" w:space="0" w:color="auto"/>
            </w:tcBorders>
            <w:shd w:val="clear" w:color="auto" w:fill="auto"/>
            <w:noWrap/>
            <w:vAlign w:val="bottom"/>
            <w:hideMark/>
          </w:tcPr>
          <w:p w14:paraId="04407842"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0.5</w:t>
            </w:r>
          </w:p>
        </w:tc>
        <w:tc>
          <w:tcPr>
            <w:tcW w:w="824" w:type="dxa"/>
            <w:tcBorders>
              <w:top w:val="nil"/>
              <w:left w:val="nil"/>
              <w:bottom w:val="single" w:sz="4" w:space="0" w:color="auto"/>
              <w:right w:val="single" w:sz="8" w:space="0" w:color="auto"/>
            </w:tcBorders>
            <w:shd w:val="clear" w:color="auto" w:fill="auto"/>
            <w:noWrap/>
            <w:vAlign w:val="bottom"/>
            <w:hideMark/>
          </w:tcPr>
          <w:p w14:paraId="385241A9"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0.1</w:t>
            </w:r>
          </w:p>
        </w:tc>
        <w:tc>
          <w:tcPr>
            <w:tcW w:w="824" w:type="dxa"/>
            <w:tcBorders>
              <w:top w:val="nil"/>
              <w:left w:val="nil"/>
              <w:bottom w:val="single" w:sz="4" w:space="0" w:color="auto"/>
              <w:right w:val="single" w:sz="8" w:space="0" w:color="auto"/>
            </w:tcBorders>
            <w:shd w:val="clear" w:color="auto" w:fill="auto"/>
            <w:noWrap/>
            <w:vAlign w:val="bottom"/>
            <w:hideMark/>
          </w:tcPr>
          <w:p w14:paraId="46ADC763"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0.5</w:t>
            </w:r>
          </w:p>
        </w:tc>
      </w:tr>
      <w:tr w:rsidR="0097469C" w:rsidRPr="003A4CDA" w14:paraId="1F1AEC47" w14:textId="77777777" w:rsidTr="00A36C2B">
        <w:trPr>
          <w:trHeight w:val="263"/>
        </w:trPr>
        <w:tc>
          <w:tcPr>
            <w:tcW w:w="841" w:type="dxa"/>
            <w:vMerge w:val="restart"/>
            <w:tcBorders>
              <w:top w:val="nil"/>
              <w:left w:val="single" w:sz="8" w:space="0" w:color="auto"/>
              <w:bottom w:val="single" w:sz="8" w:space="0" w:color="000000"/>
              <w:right w:val="single" w:sz="8" w:space="0" w:color="auto"/>
            </w:tcBorders>
            <w:shd w:val="clear" w:color="000000" w:fill="C0C0C0"/>
            <w:noWrap/>
            <w:vAlign w:val="center"/>
            <w:hideMark/>
          </w:tcPr>
          <w:p w14:paraId="52E6EA23" w14:textId="77777777" w:rsidR="0097469C" w:rsidRPr="003A4CDA" w:rsidRDefault="0097469C" w:rsidP="00A36C2B">
            <w:pPr>
              <w:spacing w:after="0" w:line="240" w:lineRule="auto"/>
              <w:rPr>
                <w:rFonts w:ascii="Arial" w:eastAsia="Times New Roman" w:hAnsi="Arial" w:cs="Arial"/>
                <w:b/>
                <w:bCs/>
                <w:sz w:val="16"/>
                <w:szCs w:val="16"/>
                <w:lang w:eastAsia="en-CA"/>
              </w:rPr>
            </w:pPr>
            <w:r w:rsidRPr="003A4CDA">
              <w:rPr>
                <w:rFonts w:ascii="Arial" w:eastAsia="Times New Roman" w:hAnsi="Arial" w:cs="Arial"/>
                <w:b/>
                <w:bCs/>
                <w:sz w:val="16"/>
                <w:szCs w:val="16"/>
                <w:lang w:eastAsia="en-CA"/>
              </w:rPr>
              <w:t>Leaf</w:t>
            </w:r>
          </w:p>
        </w:tc>
        <w:tc>
          <w:tcPr>
            <w:tcW w:w="850" w:type="dxa"/>
            <w:tcBorders>
              <w:top w:val="single" w:sz="8" w:space="0" w:color="auto"/>
              <w:left w:val="nil"/>
              <w:bottom w:val="single" w:sz="4" w:space="0" w:color="auto"/>
              <w:right w:val="nil"/>
            </w:tcBorders>
            <w:shd w:val="clear" w:color="000000" w:fill="C0C0C0"/>
            <w:noWrap/>
            <w:vAlign w:val="bottom"/>
            <w:hideMark/>
          </w:tcPr>
          <w:p w14:paraId="7FB12710" w14:textId="77777777" w:rsidR="0097469C" w:rsidRPr="003A4CDA" w:rsidRDefault="0097469C" w:rsidP="00A36C2B">
            <w:pPr>
              <w:spacing w:after="0" w:line="240" w:lineRule="auto"/>
              <w:rPr>
                <w:rFonts w:ascii="Arial" w:eastAsia="Times New Roman" w:hAnsi="Arial" w:cs="Arial"/>
                <w:b/>
                <w:bCs/>
                <w:sz w:val="16"/>
                <w:szCs w:val="16"/>
                <w:lang w:eastAsia="en-CA"/>
              </w:rPr>
            </w:pPr>
            <w:r w:rsidRPr="003A4CDA">
              <w:rPr>
                <w:rFonts w:ascii="Arial" w:eastAsia="Times New Roman" w:hAnsi="Arial" w:cs="Arial"/>
                <w:b/>
                <w:bCs/>
                <w:sz w:val="16"/>
                <w:szCs w:val="16"/>
                <w:lang w:eastAsia="en-CA"/>
              </w:rPr>
              <w:t>N</w:t>
            </w:r>
          </w:p>
        </w:tc>
        <w:tc>
          <w:tcPr>
            <w:tcW w:w="723" w:type="dxa"/>
            <w:tcBorders>
              <w:top w:val="nil"/>
              <w:left w:val="single" w:sz="8" w:space="0" w:color="auto"/>
              <w:bottom w:val="single" w:sz="4" w:space="0" w:color="auto"/>
              <w:right w:val="single" w:sz="4" w:space="0" w:color="auto"/>
            </w:tcBorders>
            <w:shd w:val="clear" w:color="auto" w:fill="auto"/>
            <w:noWrap/>
            <w:vAlign w:val="bottom"/>
            <w:hideMark/>
          </w:tcPr>
          <w:p w14:paraId="4A3495A9"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1.20</w:t>
            </w:r>
          </w:p>
        </w:tc>
        <w:tc>
          <w:tcPr>
            <w:tcW w:w="628" w:type="dxa"/>
            <w:tcBorders>
              <w:top w:val="nil"/>
              <w:left w:val="nil"/>
              <w:bottom w:val="single" w:sz="4" w:space="0" w:color="auto"/>
              <w:right w:val="single" w:sz="4" w:space="0" w:color="auto"/>
            </w:tcBorders>
            <w:shd w:val="clear" w:color="auto" w:fill="auto"/>
            <w:noWrap/>
            <w:vAlign w:val="bottom"/>
            <w:hideMark/>
          </w:tcPr>
          <w:p w14:paraId="5E5E502E"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2.20</w:t>
            </w:r>
          </w:p>
        </w:tc>
        <w:tc>
          <w:tcPr>
            <w:tcW w:w="565" w:type="dxa"/>
            <w:tcBorders>
              <w:top w:val="nil"/>
              <w:left w:val="single" w:sz="8" w:space="0" w:color="auto"/>
              <w:bottom w:val="single" w:sz="4" w:space="0" w:color="auto"/>
              <w:right w:val="single" w:sz="4" w:space="0" w:color="auto"/>
            </w:tcBorders>
            <w:shd w:val="clear" w:color="auto" w:fill="auto"/>
            <w:noWrap/>
            <w:vAlign w:val="bottom"/>
            <w:hideMark/>
          </w:tcPr>
          <w:p w14:paraId="6336E21B"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1.50</w:t>
            </w:r>
          </w:p>
        </w:tc>
        <w:tc>
          <w:tcPr>
            <w:tcW w:w="628" w:type="dxa"/>
            <w:tcBorders>
              <w:top w:val="nil"/>
              <w:left w:val="nil"/>
              <w:bottom w:val="single" w:sz="4" w:space="0" w:color="auto"/>
              <w:right w:val="single" w:sz="4" w:space="0" w:color="auto"/>
            </w:tcBorders>
            <w:shd w:val="clear" w:color="auto" w:fill="auto"/>
            <w:noWrap/>
            <w:vAlign w:val="bottom"/>
            <w:hideMark/>
          </w:tcPr>
          <w:p w14:paraId="4B8D0724"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0.30</w:t>
            </w:r>
          </w:p>
        </w:tc>
        <w:tc>
          <w:tcPr>
            <w:tcW w:w="736" w:type="dxa"/>
            <w:tcBorders>
              <w:top w:val="nil"/>
              <w:left w:val="nil"/>
              <w:bottom w:val="single" w:sz="4" w:space="0" w:color="auto"/>
              <w:right w:val="single" w:sz="4" w:space="0" w:color="auto"/>
            </w:tcBorders>
            <w:shd w:val="clear" w:color="auto" w:fill="auto"/>
            <w:noWrap/>
            <w:vAlign w:val="bottom"/>
            <w:hideMark/>
          </w:tcPr>
          <w:p w14:paraId="7C57C80A"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3</w:t>
            </w:r>
          </w:p>
        </w:tc>
        <w:tc>
          <w:tcPr>
            <w:tcW w:w="831" w:type="dxa"/>
            <w:tcBorders>
              <w:top w:val="nil"/>
              <w:left w:val="nil"/>
              <w:bottom w:val="single" w:sz="4" w:space="0" w:color="auto"/>
              <w:right w:val="single" w:sz="4" w:space="0" w:color="auto"/>
            </w:tcBorders>
            <w:shd w:val="clear" w:color="000000" w:fill="BFBFBF"/>
            <w:noWrap/>
            <w:vAlign w:val="bottom"/>
            <w:hideMark/>
          </w:tcPr>
          <w:p w14:paraId="4EA23147" w14:textId="77777777" w:rsidR="0097469C" w:rsidRPr="003A4CDA" w:rsidRDefault="0097469C" w:rsidP="00A36C2B">
            <w:pPr>
              <w:spacing w:after="0" w:line="240" w:lineRule="auto"/>
              <w:jc w:val="center"/>
              <w:rPr>
                <w:rFonts w:ascii="Arial" w:eastAsia="Times New Roman" w:hAnsi="Arial" w:cs="Arial"/>
                <w:sz w:val="16"/>
                <w:szCs w:val="16"/>
                <w:lang w:eastAsia="en-CA"/>
              </w:rPr>
            </w:pPr>
            <w:r w:rsidRPr="00AF5260">
              <w:rPr>
                <w:rFonts w:ascii="Arial" w:hAnsi="Arial" w:cs="Arial"/>
                <w:sz w:val="16"/>
                <w:szCs w:val="16"/>
              </w:rPr>
              <w:t>Normal</w:t>
            </w:r>
          </w:p>
        </w:tc>
        <w:tc>
          <w:tcPr>
            <w:tcW w:w="709" w:type="dxa"/>
            <w:tcBorders>
              <w:top w:val="nil"/>
              <w:left w:val="nil"/>
              <w:bottom w:val="single" w:sz="4" w:space="0" w:color="auto"/>
              <w:right w:val="single" w:sz="8" w:space="0" w:color="auto"/>
            </w:tcBorders>
            <w:shd w:val="clear" w:color="auto" w:fill="auto"/>
            <w:noWrap/>
            <w:vAlign w:val="bottom"/>
            <w:hideMark/>
          </w:tcPr>
          <w:p w14:paraId="3F493E32"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10</w:t>
            </w:r>
          </w:p>
        </w:tc>
        <w:tc>
          <w:tcPr>
            <w:tcW w:w="567" w:type="dxa"/>
            <w:tcBorders>
              <w:top w:val="nil"/>
              <w:left w:val="nil"/>
              <w:bottom w:val="single" w:sz="4" w:space="0" w:color="auto"/>
              <w:right w:val="single" w:sz="4" w:space="0" w:color="auto"/>
            </w:tcBorders>
            <w:shd w:val="clear" w:color="auto" w:fill="auto"/>
            <w:noWrap/>
            <w:vAlign w:val="bottom"/>
            <w:hideMark/>
          </w:tcPr>
          <w:p w14:paraId="77E3CFFD"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1.20</w:t>
            </w:r>
          </w:p>
        </w:tc>
        <w:tc>
          <w:tcPr>
            <w:tcW w:w="614" w:type="dxa"/>
            <w:tcBorders>
              <w:top w:val="nil"/>
              <w:left w:val="nil"/>
              <w:bottom w:val="single" w:sz="4" w:space="0" w:color="auto"/>
              <w:right w:val="single" w:sz="4" w:space="0" w:color="auto"/>
            </w:tcBorders>
            <w:shd w:val="clear" w:color="auto" w:fill="auto"/>
            <w:noWrap/>
            <w:vAlign w:val="bottom"/>
            <w:hideMark/>
          </w:tcPr>
          <w:p w14:paraId="79AF1637"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2.20</w:t>
            </w:r>
          </w:p>
        </w:tc>
        <w:tc>
          <w:tcPr>
            <w:tcW w:w="824" w:type="dxa"/>
            <w:tcBorders>
              <w:top w:val="nil"/>
              <w:left w:val="single" w:sz="8" w:space="0" w:color="auto"/>
              <w:bottom w:val="single" w:sz="4" w:space="0" w:color="auto"/>
              <w:right w:val="single" w:sz="8" w:space="0" w:color="auto"/>
            </w:tcBorders>
            <w:shd w:val="clear" w:color="auto" w:fill="auto"/>
            <w:noWrap/>
            <w:vAlign w:val="bottom"/>
            <w:hideMark/>
          </w:tcPr>
          <w:p w14:paraId="4CF43F2E"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1.30</w:t>
            </w:r>
          </w:p>
        </w:tc>
        <w:tc>
          <w:tcPr>
            <w:tcW w:w="824" w:type="dxa"/>
            <w:tcBorders>
              <w:top w:val="nil"/>
              <w:left w:val="nil"/>
              <w:bottom w:val="single" w:sz="4" w:space="0" w:color="auto"/>
              <w:right w:val="single" w:sz="8" w:space="0" w:color="auto"/>
            </w:tcBorders>
            <w:shd w:val="clear" w:color="auto" w:fill="auto"/>
            <w:noWrap/>
            <w:vAlign w:val="bottom"/>
            <w:hideMark/>
          </w:tcPr>
          <w:p w14:paraId="5128A3A6"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1.80</w:t>
            </w:r>
          </w:p>
        </w:tc>
      </w:tr>
      <w:tr w:rsidR="0097469C" w:rsidRPr="003A4CDA" w14:paraId="636CD31B" w14:textId="77777777" w:rsidTr="00A36C2B">
        <w:trPr>
          <w:trHeight w:val="300"/>
        </w:trPr>
        <w:tc>
          <w:tcPr>
            <w:tcW w:w="841" w:type="dxa"/>
            <w:vMerge/>
            <w:tcBorders>
              <w:top w:val="nil"/>
              <w:left w:val="single" w:sz="8" w:space="0" w:color="auto"/>
              <w:bottom w:val="single" w:sz="8" w:space="0" w:color="000000"/>
              <w:right w:val="single" w:sz="8" w:space="0" w:color="auto"/>
            </w:tcBorders>
            <w:vAlign w:val="center"/>
            <w:hideMark/>
          </w:tcPr>
          <w:p w14:paraId="66E71284" w14:textId="77777777" w:rsidR="0097469C" w:rsidRPr="003A4CDA" w:rsidRDefault="0097469C" w:rsidP="00A36C2B">
            <w:pPr>
              <w:spacing w:after="0" w:line="240" w:lineRule="auto"/>
              <w:rPr>
                <w:rFonts w:ascii="Arial" w:eastAsia="Times New Roman" w:hAnsi="Arial" w:cs="Arial"/>
                <w:b/>
                <w:bCs/>
                <w:sz w:val="16"/>
                <w:szCs w:val="16"/>
                <w:lang w:eastAsia="en-CA"/>
              </w:rPr>
            </w:pPr>
          </w:p>
        </w:tc>
        <w:tc>
          <w:tcPr>
            <w:tcW w:w="850" w:type="dxa"/>
            <w:tcBorders>
              <w:top w:val="nil"/>
              <w:left w:val="nil"/>
              <w:bottom w:val="single" w:sz="4" w:space="0" w:color="auto"/>
              <w:right w:val="nil"/>
            </w:tcBorders>
            <w:shd w:val="clear" w:color="000000" w:fill="C0C0C0"/>
            <w:noWrap/>
            <w:vAlign w:val="bottom"/>
            <w:hideMark/>
          </w:tcPr>
          <w:p w14:paraId="49BE5108" w14:textId="77777777" w:rsidR="0097469C" w:rsidRPr="003A4CDA" w:rsidRDefault="0097469C" w:rsidP="00A36C2B">
            <w:pPr>
              <w:spacing w:after="0" w:line="240" w:lineRule="auto"/>
              <w:rPr>
                <w:rFonts w:ascii="Arial" w:eastAsia="Times New Roman" w:hAnsi="Arial" w:cs="Arial"/>
                <w:b/>
                <w:bCs/>
                <w:sz w:val="16"/>
                <w:szCs w:val="16"/>
                <w:lang w:eastAsia="en-CA"/>
              </w:rPr>
            </w:pPr>
            <w:r w:rsidRPr="003A4CDA">
              <w:rPr>
                <w:rFonts w:ascii="Arial" w:eastAsia="Times New Roman" w:hAnsi="Arial" w:cs="Arial"/>
                <w:b/>
                <w:bCs/>
                <w:sz w:val="16"/>
                <w:szCs w:val="16"/>
                <w:lang w:eastAsia="en-CA"/>
              </w:rPr>
              <w:t>Cab (µg.m</w:t>
            </w:r>
            <w:r w:rsidRPr="003A4CDA">
              <w:rPr>
                <w:rFonts w:ascii="Arial" w:eastAsia="Times New Roman" w:hAnsi="Arial" w:cs="Arial"/>
                <w:b/>
                <w:bCs/>
                <w:sz w:val="16"/>
                <w:szCs w:val="16"/>
                <w:vertAlign w:val="superscript"/>
                <w:lang w:eastAsia="en-CA"/>
              </w:rPr>
              <w:t>-2</w:t>
            </w:r>
            <w:r w:rsidRPr="003A4CDA">
              <w:rPr>
                <w:rFonts w:ascii="Arial" w:eastAsia="Times New Roman" w:hAnsi="Arial" w:cs="Arial"/>
                <w:b/>
                <w:bCs/>
                <w:sz w:val="16"/>
                <w:szCs w:val="16"/>
                <w:lang w:eastAsia="en-CA"/>
              </w:rPr>
              <w:t>)</w:t>
            </w:r>
          </w:p>
        </w:tc>
        <w:tc>
          <w:tcPr>
            <w:tcW w:w="723" w:type="dxa"/>
            <w:tcBorders>
              <w:top w:val="nil"/>
              <w:left w:val="single" w:sz="8" w:space="0" w:color="auto"/>
              <w:bottom w:val="single" w:sz="4" w:space="0" w:color="auto"/>
              <w:right w:val="single" w:sz="4" w:space="0" w:color="auto"/>
            </w:tcBorders>
            <w:shd w:val="clear" w:color="auto" w:fill="auto"/>
            <w:noWrap/>
            <w:vAlign w:val="bottom"/>
            <w:hideMark/>
          </w:tcPr>
          <w:p w14:paraId="25377C25"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20</w:t>
            </w:r>
          </w:p>
        </w:tc>
        <w:tc>
          <w:tcPr>
            <w:tcW w:w="628" w:type="dxa"/>
            <w:tcBorders>
              <w:top w:val="nil"/>
              <w:left w:val="nil"/>
              <w:bottom w:val="single" w:sz="4" w:space="0" w:color="auto"/>
              <w:right w:val="single" w:sz="4" w:space="0" w:color="auto"/>
            </w:tcBorders>
            <w:shd w:val="clear" w:color="auto" w:fill="auto"/>
            <w:noWrap/>
            <w:vAlign w:val="bottom"/>
            <w:hideMark/>
          </w:tcPr>
          <w:p w14:paraId="5CA261EB"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90</w:t>
            </w:r>
          </w:p>
        </w:tc>
        <w:tc>
          <w:tcPr>
            <w:tcW w:w="565" w:type="dxa"/>
            <w:tcBorders>
              <w:top w:val="nil"/>
              <w:left w:val="single" w:sz="8" w:space="0" w:color="auto"/>
              <w:bottom w:val="single" w:sz="4" w:space="0" w:color="auto"/>
              <w:right w:val="single" w:sz="4" w:space="0" w:color="auto"/>
            </w:tcBorders>
            <w:shd w:val="clear" w:color="auto" w:fill="auto"/>
            <w:noWrap/>
            <w:vAlign w:val="bottom"/>
            <w:hideMark/>
          </w:tcPr>
          <w:p w14:paraId="5C936357"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45</w:t>
            </w:r>
          </w:p>
        </w:tc>
        <w:tc>
          <w:tcPr>
            <w:tcW w:w="628" w:type="dxa"/>
            <w:tcBorders>
              <w:top w:val="nil"/>
              <w:left w:val="nil"/>
              <w:bottom w:val="single" w:sz="4" w:space="0" w:color="auto"/>
              <w:right w:val="single" w:sz="4" w:space="0" w:color="auto"/>
            </w:tcBorders>
            <w:shd w:val="clear" w:color="auto" w:fill="auto"/>
            <w:noWrap/>
            <w:vAlign w:val="bottom"/>
            <w:hideMark/>
          </w:tcPr>
          <w:p w14:paraId="1D56DAD2"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30</w:t>
            </w:r>
          </w:p>
        </w:tc>
        <w:tc>
          <w:tcPr>
            <w:tcW w:w="736" w:type="dxa"/>
            <w:tcBorders>
              <w:top w:val="nil"/>
              <w:left w:val="nil"/>
              <w:bottom w:val="single" w:sz="4" w:space="0" w:color="auto"/>
              <w:right w:val="single" w:sz="4" w:space="0" w:color="auto"/>
            </w:tcBorders>
            <w:shd w:val="clear" w:color="auto" w:fill="auto"/>
            <w:noWrap/>
            <w:vAlign w:val="bottom"/>
            <w:hideMark/>
          </w:tcPr>
          <w:p w14:paraId="28157871"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4</w:t>
            </w:r>
          </w:p>
        </w:tc>
        <w:tc>
          <w:tcPr>
            <w:tcW w:w="831" w:type="dxa"/>
            <w:tcBorders>
              <w:top w:val="nil"/>
              <w:left w:val="nil"/>
              <w:bottom w:val="single" w:sz="4" w:space="0" w:color="auto"/>
              <w:right w:val="single" w:sz="4" w:space="0" w:color="auto"/>
            </w:tcBorders>
            <w:shd w:val="clear" w:color="000000" w:fill="BFBFBF"/>
            <w:noWrap/>
            <w:vAlign w:val="bottom"/>
            <w:hideMark/>
          </w:tcPr>
          <w:p w14:paraId="5ABA4BD5" w14:textId="77777777" w:rsidR="0097469C" w:rsidRPr="003A4CDA" w:rsidRDefault="0097469C" w:rsidP="00A36C2B">
            <w:pPr>
              <w:spacing w:after="0" w:line="240" w:lineRule="auto"/>
              <w:jc w:val="center"/>
              <w:rPr>
                <w:rFonts w:ascii="Arial" w:eastAsia="Times New Roman" w:hAnsi="Arial" w:cs="Arial"/>
                <w:sz w:val="16"/>
                <w:szCs w:val="16"/>
                <w:lang w:eastAsia="en-CA"/>
              </w:rPr>
            </w:pPr>
            <w:r w:rsidRPr="00AF5260">
              <w:rPr>
                <w:rFonts w:ascii="Arial" w:hAnsi="Arial" w:cs="Arial"/>
                <w:sz w:val="16"/>
                <w:szCs w:val="16"/>
              </w:rPr>
              <w:t>Normal</w:t>
            </w:r>
          </w:p>
        </w:tc>
        <w:tc>
          <w:tcPr>
            <w:tcW w:w="709" w:type="dxa"/>
            <w:tcBorders>
              <w:top w:val="nil"/>
              <w:left w:val="nil"/>
              <w:bottom w:val="single" w:sz="4" w:space="0" w:color="auto"/>
              <w:right w:val="single" w:sz="8" w:space="0" w:color="auto"/>
            </w:tcBorders>
            <w:shd w:val="clear" w:color="auto" w:fill="auto"/>
            <w:noWrap/>
            <w:vAlign w:val="bottom"/>
            <w:hideMark/>
          </w:tcPr>
          <w:p w14:paraId="37FC20D7"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10</w:t>
            </w:r>
          </w:p>
        </w:tc>
        <w:tc>
          <w:tcPr>
            <w:tcW w:w="567" w:type="dxa"/>
            <w:tcBorders>
              <w:top w:val="nil"/>
              <w:left w:val="nil"/>
              <w:bottom w:val="single" w:sz="4" w:space="0" w:color="auto"/>
              <w:right w:val="single" w:sz="4" w:space="0" w:color="auto"/>
            </w:tcBorders>
            <w:shd w:val="clear" w:color="auto" w:fill="auto"/>
            <w:noWrap/>
            <w:vAlign w:val="bottom"/>
            <w:hideMark/>
          </w:tcPr>
          <w:p w14:paraId="5E84B89D"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20</w:t>
            </w:r>
          </w:p>
        </w:tc>
        <w:tc>
          <w:tcPr>
            <w:tcW w:w="614" w:type="dxa"/>
            <w:tcBorders>
              <w:top w:val="nil"/>
              <w:left w:val="nil"/>
              <w:bottom w:val="single" w:sz="4" w:space="0" w:color="auto"/>
              <w:right w:val="single" w:sz="4" w:space="0" w:color="auto"/>
            </w:tcBorders>
            <w:shd w:val="clear" w:color="auto" w:fill="auto"/>
            <w:noWrap/>
            <w:vAlign w:val="bottom"/>
            <w:hideMark/>
          </w:tcPr>
          <w:p w14:paraId="24AB3714"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90</w:t>
            </w:r>
          </w:p>
        </w:tc>
        <w:tc>
          <w:tcPr>
            <w:tcW w:w="824" w:type="dxa"/>
            <w:tcBorders>
              <w:top w:val="nil"/>
              <w:left w:val="single" w:sz="8" w:space="0" w:color="auto"/>
              <w:bottom w:val="single" w:sz="4" w:space="0" w:color="auto"/>
              <w:right w:val="single" w:sz="8" w:space="0" w:color="auto"/>
            </w:tcBorders>
            <w:shd w:val="clear" w:color="auto" w:fill="auto"/>
            <w:noWrap/>
            <w:vAlign w:val="bottom"/>
            <w:hideMark/>
          </w:tcPr>
          <w:p w14:paraId="576CBE26"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45</w:t>
            </w:r>
          </w:p>
        </w:tc>
        <w:tc>
          <w:tcPr>
            <w:tcW w:w="824" w:type="dxa"/>
            <w:tcBorders>
              <w:top w:val="nil"/>
              <w:left w:val="nil"/>
              <w:bottom w:val="single" w:sz="4" w:space="0" w:color="auto"/>
              <w:right w:val="single" w:sz="8" w:space="0" w:color="auto"/>
            </w:tcBorders>
            <w:shd w:val="clear" w:color="auto" w:fill="auto"/>
            <w:noWrap/>
            <w:vAlign w:val="bottom"/>
            <w:hideMark/>
          </w:tcPr>
          <w:p w14:paraId="01C7A761"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90</w:t>
            </w:r>
          </w:p>
        </w:tc>
      </w:tr>
      <w:tr w:rsidR="0097469C" w:rsidRPr="003A4CDA" w14:paraId="71086D47" w14:textId="77777777" w:rsidTr="00A36C2B">
        <w:trPr>
          <w:trHeight w:val="263"/>
        </w:trPr>
        <w:tc>
          <w:tcPr>
            <w:tcW w:w="841" w:type="dxa"/>
            <w:vMerge/>
            <w:tcBorders>
              <w:top w:val="nil"/>
              <w:left w:val="single" w:sz="8" w:space="0" w:color="auto"/>
              <w:bottom w:val="single" w:sz="8" w:space="0" w:color="000000"/>
              <w:right w:val="single" w:sz="8" w:space="0" w:color="auto"/>
            </w:tcBorders>
            <w:vAlign w:val="center"/>
            <w:hideMark/>
          </w:tcPr>
          <w:p w14:paraId="60EBACB8" w14:textId="77777777" w:rsidR="0097469C" w:rsidRPr="003A4CDA" w:rsidRDefault="0097469C" w:rsidP="00A36C2B">
            <w:pPr>
              <w:spacing w:after="0" w:line="240" w:lineRule="auto"/>
              <w:rPr>
                <w:rFonts w:ascii="Arial" w:eastAsia="Times New Roman" w:hAnsi="Arial" w:cs="Arial"/>
                <w:b/>
                <w:bCs/>
                <w:sz w:val="16"/>
                <w:szCs w:val="16"/>
                <w:lang w:eastAsia="en-CA"/>
              </w:rPr>
            </w:pPr>
          </w:p>
        </w:tc>
        <w:tc>
          <w:tcPr>
            <w:tcW w:w="850" w:type="dxa"/>
            <w:tcBorders>
              <w:top w:val="nil"/>
              <w:left w:val="nil"/>
              <w:bottom w:val="single" w:sz="4" w:space="0" w:color="auto"/>
              <w:right w:val="nil"/>
            </w:tcBorders>
            <w:shd w:val="clear" w:color="000000" w:fill="C0C0C0"/>
            <w:noWrap/>
            <w:vAlign w:val="bottom"/>
            <w:hideMark/>
          </w:tcPr>
          <w:p w14:paraId="4C4DEDA1" w14:textId="77777777" w:rsidR="0097469C" w:rsidRPr="003A4CDA" w:rsidRDefault="0097469C" w:rsidP="00A36C2B">
            <w:pPr>
              <w:spacing w:after="0" w:line="240" w:lineRule="auto"/>
              <w:rPr>
                <w:rFonts w:ascii="Arial" w:eastAsia="Times New Roman" w:hAnsi="Arial" w:cs="Arial"/>
                <w:b/>
                <w:bCs/>
                <w:sz w:val="16"/>
                <w:szCs w:val="16"/>
                <w:lang w:eastAsia="en-CA"/>
              </w:rPr>
            </w:pPr>
            <w:proofErr w:type="spellStart"/>
            <w:r w:rsidRPr="003A4CDA">
              <w:rPr>
                <w:rFonts w:ascii="Arial" w:eastAsia="Times New Roman" w:hAnsi="Arial" w:cs="Arial"/>
                <w:b/>
                <w:bCs/>
                <w:sz w:val="16"/>
                <w:szCs w:val="16"/>
                <w:lang w:eastAsia="en-CA"/>
              </w:rPr>
              <w:t>Cdm</w:t>
            </w:r>
            <w:proofErr w:type="spellEnd"/>
            <w:r w:rsidRPr="003A4CDA">
              <w:rPr>
                <w:rFonts w:ascii="Arial" w:eastAsia="Times New Roman" w:hAnsi="Arial" w:cs="Arial"/>
                <w:b/>
                <w:bCs/>
                <w:sz w:val="16"/>
                <w:szCs w:val="16"/>
                <w:lang w:eastAsia="en-CA"/>
              </w:rPr>
              <w:t xml:space="preserve"> (g.m-2)</w:t>
            </w:r>
          </w:p>
        </w:tc>
        <w:tc>
          <w:tcPr>
            <w:tcW w:w="723" w:type="dxa"/>
            <w:tcBorders>
              <w:top w:val="nil"/>
              <w:left w:val="single" w:sz="8" w:space="0" w:color="auto"/>
              <w:bottom w:val="single" w:sz="4" w:space="0" w:color="auto"/>
              <w:right w:val="single" w:sz="4" w:space="0" w:color="auto"/>
            </w:tcBorders>
            <w:shd w:val="clear" w:color="auto" w:fill="auto"/>
            <w:noWrap/>
            <w:vAlign w:val="bottom"/>
            <w:hideMark/>
          </w:tcPr>
          <w:p w14:paraId="64A20AB5"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0.0030</w:t>
            </w:r>
          </w:p>
        </w:tc>
        <w:tc>
          <w:tcPr>
            <w:tcW w:w="628" w:type="dxa"/>
            <w:tcBorders>
              <w:top w:val="nil"/>
              <w:left w:val="nil"/>
              <w:bottom w:val="single" w:sz="4" w:space="0" w:color="auto"/>
              <w:right w:val="single" w:sz="4" w:space="0" w:color="auto"/>
            </w:tcBorders>
            <w:shd w:val="clear" w:color="auto" w:fill="auto"/>
            <w:noWrap/>
            <w:vAlign w:val="bottom"/>
            <w:hideMark/>
          </w:tcPr>
          <w:p w14:paraId="3781BE10"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0.0110</w:t>
            </w:r>
          </w:p>
        </w:tc>
        <w:tc>
          <w:tcPr>
            <w:tcW w:w="565" w:type="dxa"/>
            <w:tcBorders>
              <w:top w:val="nil"/>
              <w:left w:val="single" w:sz="8" w:space="0" w:color="auto"/>
              <w:bottom w:val="single" w:sz="4" w:space="0" w:color="auto"/>
              <w:right w:val="single" w:sz="4" w:space="0" w:color="auto"/>
            </w:tcBorders>
            <w:shd w:val="clear" w:color="auto" w:fill="auto"/>
            <w:noWrap/>
            <w:vAlign w:val="bottom"/>
            <w:hideMark/>
          </w:tcPr>
          <w:p w14:paraId="07652C68"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0.0050</w:t>
            </w:r>
          </w:p>
        </w:tc>
        <w:tc>
          <w:tcPr>
            <w:tcW w:w="628" w:type="dxa"/>
            <w:tcBorders>
              <w:top w:val="nil"/>
              <w:left w:val="nil"/>
              <w:bottom w:val="single" w:sz="4" w:space="0" w:color="auto"/>
              <w:right w:val="single" w:sz="4" w:space="0" w:color="auto"/>
            </w:tcBorders>
            <w:shd w:val="clear" w:color="auto" w:fill="auto"/>
            <w:noWrap/>
            <w:vAlign w:val="bottom"/>
            <w:hideMark/>
          </w:tcPr>
          <w:p w14:paraId="4F6534EC"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0.0050</w:t>
            </w:r>
          </w:p>
        </w:tc>
        <w:tc>
          <w:tcPr>
            <w:tcW w:w="736" w:type="dxa"/>
            <w:tcBorders>
              <w:top w:val="nil"/>
              <w:left w:val="nil"/>
              <w:bottom w:val="single" w:sz="4" w:space="0" w:color="auto"/>
              <w:right w:val="single" w:sz="4" w:space="0" w:color="auto"/>
            </w:tcBorders>
            <w:shd w:val="clear" w:color="auto" w:fill="auto"/>
            <w:noWrap/>
            <w:vAlign w:val="bottom"/>
            <w:hideMark/>
          </w:tcPr>
          <w:p w14:paraId="78AC22D7"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4</w:t>
            </w:r>
          </w:p>
        </w:tc>
        <w:tc>
          <w:tcPr>
            <w:tcW w:w="831" w:type="dxa"/>
            <w:tcBorders>
              <w:top w:val="nil"/>
              <w:left w:val="nil"/>
              <w:bottom w:val="single" w:sz="4" w:space="0" w:color="auto"/>
              <w:right w:val="single" w:sz="4" w:space="0" w:color="auto"/>
            </w:tcBorders>
            <w:shd w:val="clear" w:color="000000" w:fill="BFBFBF"/>
            <w:noWrap/>
            <w:vAlign w:val="bottom"/>
            <w:hideMark/>
          </w:tcPr>
          <w:p w14:paraId="7EC17B87" w14:textId="77777777" w:rsidR="0097469C" w:rsidRPr="003A4CDA" w:rsidRDefault="0097469C" w:rsidP="00A36C2B">
            <w:pPr>
              <w:spacing w:after="0" w:line="240" w:lineRule="auto"/>
              <w:jc w:val="center"/>
              <w:rPr>
                <w:rFonts w:ascii="Arial" w:eastAsia="Times New Roman" w:hAnsi="Arial" w:cs="Arial"/>
                <w:sz w:val="16"/>
                <w:szCs w:val="16"/>
                <w:lang w:eastAsia="en-CA"/>
              </w:rPr>
            </w:pPr>
            <w:r w:rsidRPr="00AF5260">
              <w:rPr>
                <w:rFonts w:ascii="Arial" w:hAnsi="Arial" w:cs="Arial"/>
                <w:sz w:val="16"/>
                <w:szCs w:val="16"/>
              </w:rPr>
              <w:t>Normal</w:t>
            </w:r>
          </w:p>
        </w:tc>
        <w:tc>
          <w:tcPr>
            <w:tcW w:w="709" w:type="dxa"/>
            <w:tcBorders>
              <w:top w:val="nil"/>
              <w:left w:val="nil"/>
              <w:bottom w:val="single" w:sz="4" w:space="0" w:color="auto"/>
              <w:right w:val="single" w:sz="8" w:space="0" w:color="auto"/>
            </w:tcBorders>
            <w:shd w:val="clear" w:color="auto" w:fill="auto"/>
            <w:noWrap/>
            <w:vAlign w:val="bottom"/>
            <w:hideMark/>
          </w:tcPr>
          <w:p w14:paraId="5FACD9C2"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10</w:t>
            </w:r>
          </w:p>
        </w:tc>
        <w:tc>
          <w:tcPr>
            <w:tcW w:w="567" w:type="dxa"/>
            <w:tcBorders>
              <w:top w:val="nil"/>
              <w:left w:val="nil"/>
              <w:bottom w:val="single" w:sz="4" w:space="0" w:color="auto"/>
              <w:right w:val="single" w:sz="4" w:space="0" w:color="auto"/>
            </w:tcBorders>
            <w:shd w:val="clear" w:color="auto" w:fill="auto"/>
            <w:noWrap/>
            <w:vAlign w:val="bottom"/>
            <w:hideMark/>
          </w:tcPr>
          <w:p w14:paraId="052AE117"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0.0030</w:t>
            </w:r>
          </w:p>
        </w:tc>
        <w:tc>
          <w:tcPr>
            <w:tcW w:w="614" w:type="dxa"/>
            <w:tcBorders>
              <w:top w:val="nil"/>
              <w:left w:val="nil"/>
              <w:bottom w:val="single" w:sz="4" w:space="0" w:color="auto"/>
              <w:right w:val="single" w:sz="4" w:space="0" w:color="auto"/>
            </w:tcBorders>
            <w:shd w:val="clear" w:color="auto" w:fill="auto"/>
            <w:noWrap/>
            <w:vAlign w:val="bottom"/>
            <w:hideMark/>
          </w:tcPr>
          <w:p w14:paraId="5909DB43"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0.0110</w:t>
            </w:r>
          </w:p>
        </w:tc>
        <w:tc>
          <w:tcPr>
            <w:tcW w:w="824" w:type="dxa"/>
            <w:tcBorders>
              <w:top w:val="nil"/>
              <w:left w:val="single" w:sz="8" w:space="0" w:color="auto"/>
              <w:bottom w:val="single" w:sz="4" w:space="0" w:color="auto"/>
              <w:right w:val="single" w:sz="8" w:space="0" w:color="auto"/>
            </w:tcBorders>
            <w:shd w:val="clear" w:color="auto" w:fill="auto"/>
            <w:noWrap/>
            <w:vAlign w:val="bottom"/>
            <w:hideMark/>
          </w:tcPr>
          <w:p w14:paraId="6A2D841C"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0.0050</w:t>
            </w:r>
          </w:p>
        </w:tc>
        <w:tc>
          <w:tcPr>
            <w:tcW w:w="824" w:type="dxa"/>
            <w:tcBorders>
              <w:top w:val="nil"/>
              <w:left w:val="nil"/>
              <w:bottom w:val="single" w:sz="4" w:space="0" w:color="auto"/>
              <w:right w:val="single" w:sz="8" w:space="0" w:color="auto"/>
            </w:tcBorders>
            <w:shd w:val="clear" w:color="auto" w:fill="auto"/>
            <w:noWrap/>
            <w:vAlign w:val="bottom"/>
            <w:hideMark/>
          </w:tcPr>
          <w:p w14:paraId="6F322027"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0.0110</w:t>
            </w:r>
          </w:p>
        </w:tc>
      </w:tr>
      <w:tr w:rsidR="0097469C" w:rsidRPr="003A4CDA" w14:paraId="5F057F0D" w14:textId="77777777" w:rsidTr="00A36C2B">
        <w:trPr>
          <w:trHeight w:val="263"/>
        </w:trPr>
        <w:tc>
          <w:tcPr>
            <w:tcW w:w="841" w:type="dxa"/>
            <w:vMerge/>
            <w:tcBorders>
              <w:top w:val="nil"/>
              <w:left w:val="single" w:sz="8" w:space="0" w:color="auto"/>
              <w:bottom w:val="single" w:sz="8" w:space="0" w:color="000000"/>
              <w:right w:val="single" w:sz="8" w:space="0" w:color="auto"/>
            </w:tcBorders>
            <w:vAlign w:val="center"/>
            <w:hideMark/>
          </w:tcPr>
          <w:p w14:paraId="6B553965" w14:textId="77777777" w:rsidR="0097469C" w:rsidRPr="003A4CDA" w:rsidRDefault="0097469C" w:rsidP="00A36C2B">
            <w:pPr>
              <w:spacing w:after="0" w:line="240" w:lineRule="auto"/>
              <w:rPr>
                <w:rFonts w:ascii="Arial" w:eastAsia="Times New Roman" w:hAnsi="Arial" w:cs="Arial"/>
                <w:b/>
                <w:bCs/>
                <w:sz w:val="16"/>
                <w:szCs w:val="16"/>
                <w:lang w:eastAsia="en-CA"/>
              </w:rPr>
            </w:pPr>
          </w:p>
        </w:tc>
        <w:tc>
          <w:tcPr>
            <w:tcW w:w="850" w:type="dxa"/>
            <w:tcBorders>
              <w:top w:val="nil"/>
              <w:left w:val="nil"/>
              <w:bottom w:val="single" w:sz="4" w:space="0" w:color="auto"/>
              <w:right w:val="nil"/>
            </w:tcBorders>
            <w:shd w:val="clear" w:color="000000" w:fill="C0C0C0"/>
            <w:noWrap/>
            <w:vAlign w:val="bottom"/>
            <w:hideMark/>
          </w:tcPr>
          <w:p w14:paraId="3F87DA97" w14:textId="77777777" w:rsidR="0097469C" w:rsidRPr="003A4CDA" w:rsidRDefault="0097469C" w:rsidP="00A36C2B">
            <w:pPr>
              <w:spacing w:after="0" w:line="240" w:lineRule="auto"/>
              <w:rPr>
                <w:rFonts w:ascii="Arial" w:eastAsia="Times New Roman" w:hAnsi="Arial" w:cs="Arial"/>
                <w:b/>
                <w:bCs/>
                <w:sz w:val="16"/>
                <w:szCs w:val="16"/>
                <w:lang w:eastAsia="en-CA"/>
              </w:rPr>
            </w:pPr>
            <w:proofErr w:type="spellStart"/>
            <w:r w:rsidRPr="003A4CDA">
              <w:rPr>
                <w:rFonts w:ascii="Arial" w:eastAsia="Times New Roman" w:hAnsi="Arial" w:cs="Arial"/>
                <w:b/>
                <w:bCs/>
                <w:sz w:val="16"/>
                <w:szCs w:val="16"/>
                <w:lang w:eastAsia="en-CA"/>
              </w:rPr>
              <w:t>Cw_Rel</w:t>
            </w:r>
            <w:proofErr w:type="spellEnd"/>
          </w:p>
        </w:tc>
        <w:tc>
          <w:tcPr>
            <w:tcW w:w="723" w:type="dxa"/>
            <w:tcBorders>
              <w:top w:val="nil"/>
              <w:left w:val="single" w:sz="8" w:space="0" w:color="auto"/>
              <w:bottom w:val="single" w:sz="4" w:space="0" w:color="auto"/>
              <w:right w:val="single" w:sz="4" w:space="0" w:color="auto"/>
            </w:tcBorders>
            <w:shd w:val="clear" w:color="auto" w:fill="auto"/>
            <w:noWrap/>
            <w:vAlign w:val="bottom"/>
            <w:hideMark/>
          </w:tcPr>
          <w:p w14:paraId="59D9B948"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0.60</w:t>
            </w:r>
          </w:p>
        </w:tc>
        <w:tc>
          <w:tcPr>
            <w:tcW w:w="628" w:type="dxa"/>
            <w:tcBorders>
              <w:top w:val="nil"/>
              <w:left w:val="nil"/>
              <w:bottom w:val="single" w:sz="4" w:space="0" w:color="auto"/>
              <w:right w:val="single" w:sz="4" w:space="0" w:color="auto"/>
            </w:tcBorders>
            <w:shd w:val="clear" w:color="auto" w:fill="auto"/>
            <w:noWrap/>
            <w:vAlign w:val="bottom"/>
            <w:hideMark/>
          </w:tcPr>
          <w:p w14:paraId="10A5E49D"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0.85</w:t>
            </w:r>
          </w:p>
        </w:tc>
        <w:tc>
          <w:tcPr>
            <w:tcW w:w="565" w:type="dxa"/>
            <w:tcBorders>
              <w:top w:val="nil"/>
              <w:left w:val="single" w:sz="8" w:space="0" w:color="auto"/>
              <w:bottom w:val="single" w:sz="4" w:space="0" w:color="auto"/>
              <w:right w:val="single" w:sz="4" w:space="0" w:color="auto"/>
            </w:tcBorders>
            <w:shd w:val="clear" w:color="auto" w:fill="auto"/>
            <w:noWrap/>
            <w:vAlign w:val="bottom"/>
            <w:hideMark/>
          </w:tcPr>
          <w:p w14:paraId="47400C43"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0.60</w:t>
            </w:r>
          </w:p>
        </w:tc>
        <w:tc>
          <w:tcPr>
            <w:tcW w:w="628" w:type="dxa"/>
            <w:tcBorders>
              <w:top w:val="nil"/>
              <w:left w:val="nil"/>
              <w:bottom w:val="single" w:sz="4" w:space="0" w:color="auto"/>
              <w:right w:val="single" w:sz="4" w:space="0" w:color="auto"/>
            </w:tcBorders>
            <w:shd w:val="clear" w:color="auto" w:fill="auto"/>
            <w:noWrap/>
            <w:vAlign w:val="bottom"/>
            <w:hideMark/>
          </w:tcPr>
          <w:p w14:paraId="7F234D23"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0.85</w:t>
            </w:r>
          </w:p>
        </w:tc>
        <w:tc>
          <w:tcPr>
            <w:tcW w:w="736" w:type="dxa"/>
            <w:tcBorders>
              <w:top w:val="nil"/>
              <w:left w:val="nil"/>
              <w:bottom w:val="single" w:sz="4" w:space="0" w:color="auto"/>
              <w:right w:val="single" w:sz="4" w:space="0" w:color="auto"/>
            </w:tcBorders>
            <w:shd w:val="clear" w:color="auto" w:fill="auto"/>
            <w:noWrap/>
            <w:vAlign w:val="bottom"/>
            <w:hideMark/>
          </w:tcPr>
          <w:p w14:paraId="08534003"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4</w:t>
            </w:r>
          </w:p>
        </w:tc>
        <w:tc>
          <w:tcPr>
            <w:tcW w:w="831" w:type="dxa"/>
            <w:tcBorders>
              <w:top w:val="nil"/>
              <w:left w:val="nil"/>
              <w:bottom w:val="single" w:sz="4" w:space="0" w:color="auto"/>
              <w:right w:val="single" w:sz="4" w:space="0" w:color="auto"/>
            </w:tcBorders>
            <w:shd w:val="clear" w:color="000000" w:fill="BFBFBF"/>
            <w:noWrap/>
            <w:vAlign w:val="bottom"/>
            <w:hideMark/>
          </w:tcPr>
          <w:p w14:paraId="7CCB7626" w14:textId="77777777" w:rsidR="0097469C" w:rsidRPr="003A4CDA" w:rsidRDefault="0097469C" w:rsidP="00A36C2B">
            <w:pPr>
              <w:spacing w:after="0" w:line="240" w:lineRule="auto"/>
              <w:jc w:val="center"/>
              <w:rPr>
                <w:rFonts w:ascii="Arial" w:eastAsia="Times New Roman" w:hAnsi="Arial" w:cs="Arial"/>
                <w:sz w:val="16"/>
                <w:szCs w:val="16"/>
                <w:lang w:eastAsia="en-CA"/>
              </w:rPr>
            </w:pPr>
            <w:r w:rsidRPr="00AF5260">
              <w:rPr>
                <w:rFonts w:ascii="Arial" w:hAnsi="Arial" w:cs="Arial"/>
                <w:sz w:val="16"/>
                <w:szCs w:val="16"/>
              </w:rPr>
              <w:t>Uniform</w:t>
            </w:r>
          </w:p>
        </w:tc>
        <w:tc>
          <w:tcPr>
            <w:tcW w:w="709" w:type="dxa"/>
            <w:tcBorders>
              <w:top w:val="nil"/>
              <w:left w:val="nil"/>
              <w:bottom w:val="single" w:sz="4" w:space="0" w:color="auto"/>
              <w:right w:val="single" w:sz="8" w:space="0" w:color="auto"/>
            </w:tcBorders>
            <w:shd w:val="clear" w:color="auto" w:fill="auto"/>
            <w:noWrap/>
            <w:vAlign w:val="bottom"/>
            <w:hideMark/>
          </w:tcPr>
          <w:p w14:paraId="24807F73"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10</w:t>
            </w:r>
          </w:p>
        </w:tc>
        <w:tc>
          <w:tcPr>
            <w:tcW w:w="567" w:type="dxa"/>
            <w:tcBorders>
              <w:top w:val="nil"/>
              <w:left w:val="nil"/>
              <w:bottom w:val="single" w:sz="4" w:space="0" w:color="auto"/>
              <w:right w:val="single" w:sz="4" w:space="0" w:color="auto"/>
            </w:tcBorders>
            <w:shd w:val="clear" w:color="auto" w:fill="auto"/>
            <w:noWrap/>
            <w:vAlign w:val="bottom"/>
            <w:hideMark/>
          </w:tcPr>
          <w:p w14:paraId="70A62B20"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0.60</w:t>
            </w:r>
          </w:p>
        </w:tc>
        <w:tc>
          <w:tcPr>
            <w:tcW w:w="614" w:type="dxa"/>
            <w:tcBorders>
              <w:top w:val="nil"/>
              <w:left w:val="nil"/>
              <w:bottom w:val="single" w:sz="4" w:space="0" w:color="auto"/>
              <w:right w:val="single" w:sz="4" w:space="0" w:color="auto"/>
            </w:tcBorders>
            <w:shd w:val="clear" w:color="auto" w:fill="auto"/>
            <w:noWrap/>
            <w:vAlign w:val="bottom"/>
            <w:hideMark/>
          </w:tcPr>
          <w:p w14:paraId="31D16E5A"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0.85</w:t>
            </w:r>
          </w:p>
        </w:tc>
        <w:tc>
          <w:tcPr>
            <w:tcW w:w="824" w:type="dxa"/>
            <w:tcBorders>
              <w:top w:val="nil"/>
              <w:left w:val="single" w:sz="8" w:space="0" w:color="auto"/>
              <w:bottom w:val="single" w:sz="4" w:space="0" w:color="auto"/>
              <w:right w:val="single" w:sz="8" w:space="0" w:color="auto"/>
            </w:tcBorders>
            <w:shd w:val="clear" w:color="auto" w:fill="auto"/>
            <w:noWrap/>
            <w:vAlign w:val="bottom"/>
            <w:hideMark/>
          </w:tcPr>
          <w:p w14:paraId="4A8332C2"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0.70</w:t>
            </w:r>
          </w:p>
        </w:tc>
        <w:tc>
          <w:tcPr>
            <w:tcW w:w="824" w:type="dxa"/>
            <w:tcBorders>
              <w:top w:val="nil"/>
              <w:left w:val="single" w:sz="4" w:space="0" w:color="auto"/>
              <w:bottom w:val="single" w:sz="4" w:space="0" w:color="auto"/>
              <w:right w:val="single" w:sz="4" w:space="0" w:color="auto"/>
            </w:tcBorders>
            <w:shd w:val="clear" w:color="auto" w:fill="auto"/>
            <w:noWrap/>
            <w:vAlign w:val="bottom"/>
            <w:hideMark/>
          </w:tcPr>
          <w:p w14:paraId="263F21EE"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0.80</w:t>
            </w:r>
          </w:p>
        </w:tc>
      </w:tr>
      <w:tr w:rsidR="0097469C" w:rsidRPr="003A4CDA" w14:paraId="4B5F4547" w14:textId="77777777" w:rsidTr="00A36C2B">
        <w:trPr>
          <w:trHeight w:val="270"/>
        </w:trPr>
        <w:tc>
          <w:tcPr>
            <w:tcW w:w="841" w:type="dxa"/>
            <w:vMerge/>
            <w:tcBorders>
              <w:top w:val="nil"/>
              <w:left w:val="single" w:sz="8" w:space="0" w:color="auto"/>
              <w:bottom w:val="single" w:sz="8" w:space="0" w:color="000000"/>
              <w:right w:val="single" w:sz="8" w:space="0" w:color="auto"/>
            </w:tcBorders>
            <w:vAlign w:val="center"/>
            <w:hideMark/>
          </w:tcPr>
          <w:p w14:paraId="70E7FC86" w14:textId="77777777" w:rsidR="0097469C" w:rsidRPr="003A4CDA" w:rsidRDefault="0097469C" w:rsidP="00A36C2B">
            <w:pPr>
              <w:spacing w:after="0" w:line="240" w:lineRule="auto"/>
              <w:rPr>
                <w:rFonts w:ascii="Arial" w:eastAsia="Times New Roman" w:hAnsi="Arial" w:cs="Arial"/>
                <w:b/>
                <w:bCs/>
                <w:sz w:val="16"/>
                <w:szCs w:val="16"/>
                <w:lang w:eastAsia="en-CA"/>
              </w:rPr>
            </w:pPr>
          </w:p>
        </w:tc>
        <w:tc>
          <w:tcPr>
            <w:tcW w:w="850" w:type="dxa"/>
            <w:tcBorders>
              <w:top w:val="nil"/>
              <w:left w:val="nil"/>
              <w:bottom w:val="single" w:sz="8" w:space="0" w:color="auto"/>
              <w:right w:val="nil"/>
            </w:tcBorders>
            <w:shd w:val="clear" w:color="000000" w:fill="C0C0C0"/>
            <w:noWrap/>
            <w:vAlign w:val="bottom"/>
            <w:hideMark/>
          </w:tcPr>
          <w:p w14:paraId="0ECF829D" w14:textId="77777777" w:rsidR="0097469C" w:rsidRPr="003A4CDA" w:rsidRDefault="0097469C" w:rsidP="00A36C2B">
            <w:pPr>
              <w:spacing w:after="0" w:line="240" w:lineRule="auto"/>
              <w:rPr>
                <w:rFonts w:ascii="Arial" w:eastAsia="Times New Roman" w:hAnsi="Arial" w:cs="Arial"/>
                <w:b/>
                <w:bCs/>
                <w:sz w:val="16"/>
                <w:szCs w:val="16"/>
                <w:lang w:eastAsia="en-CA"/>
              </w:rPr>
            </w:pPr>
            <w:proofErr w:type="spellStart"/>
            <w:r w:rsidRPr="003A4CDA">
              <w:rPr>
                <w:rFonts w:ascii="Arial" w:eastAsia="Times New Roman" w:hAnsi="Arial" w:cs="Arial"/>
                <w:b/>
                <w:bCs/>
                <w:sz w:val="16"/>
                <w:szCs w:val="16"/>
                <w:lang w:eastAsia="en-CA"/>
              </w:rPr>
              <w:t>Cbp</w:t>
            </w:r>
            <w:proofErr w:type="spellEnd"/>
          </w:p>
        </w:tc>
        <w:tc>
          <w:tcPr>
            <w:tcW w:w="723" w:type="dxa"/>
            <w:tcBorders>
              <w:top w:val="nil"/>
              <w:left w:val="single" w:sz="8" w:space="0" w:color="auto"/>
              <w:bottom w:val="single" w:sz="4" w:space="0" w:color="auto"/>
              <w:right w:val="single" w:sz="4" w:space="0" w:color="auto"/>
            </w:tcBorders>
            <w:shd w:val="clear" w:color="auto" w:fill="auto"/>
            <w:noWrap/>
            <w:vAlign w:val="bottom"/>
            <w:hideMark/>
          </w:tcPr>
          <w:p w14:paraId="49D28419"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0.00</w:t>
            </w:r>
          </w:p>
        </w:tc>
        <w:tc>
          <w:tcPr>
            <w:tcW w:w="628" w:type="dxa"/>
            <w:tcBorders>
              <w:top w:val="nil"/>
              <w:left w:val="nil"/>
              <w:bottom w:val="single" w:sz="4" w:space="0" w:color="auto"/>
              <w:right w:val="single" w:sz="4" w:space="0" w:color="auto"/>
            </w:tcBorders>
            <w:shd w:val="clear" w:color="auto" w:fill="auto"/>
            <w:noWrap/>
            <w:vAlign w:val="bottom"/>
            <w:hideMark/>
          </w:tcPr>
          <w:p w14:paraId="2C227C5D"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0.20</w:t>
            </w:r>
          </w:p>
        </w:tc>
        <w:tc>
          <w:tcPr>
            <w:tcW w:w="565" w:type="dxa"/>
            <w:tcBorders>
              <w:top w:val="nil"/>
              <w:left w:val="nil"/>
              <w:bottom w:val="single" w:sz="4" w:space="0" w:color="auto"/>
              <w:right w:val="single" w:sz="4" w:space="0" w:color="auto"/>
            </w:tcBorders>
            <w:shd w:val="clear" w:color="auto" w:fill="auto"/>
            <w:noWrap/>
            <w:vAlign w:val="bottom"/>
            <w:hideMark/>
          </w:tcPr>
          <w:p w14:paraId="4209C7FD"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0.00</w:t>
            </w:r>
          </w:p>
        </w:tc>
        <w:tc>
          <w:tcPr>
            <w:tcW w:w="628" w:type="dxa"/>
            <w:tcBorders>
              <w:top w:val="nil"/>
              <w:left w:val="nil"/>
              <w:bottom w:val="single" w:sz="4" w:space="0" w:color="auto"/>
              <w:right w:val="single" w:sz="4" w:space="0" w:color="auto"/>
            </w:tcBorders>
            <w:shd w:val="clear" w:color="auto" w:fill="auto"/>
            <w:noWrap/>
            <w:vAlign w:val="bottom"/>
            <w:hideMark/>
          </w:tcPr>
          <w:p w14:paraId="0C4A0456"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0.30</w:t>
            </w:r>
          </w:p>
        </w:tc>
        <w:tc>
          <w:tcPr>
            <w:tcW w:w="736" w:type="dxa"/>
            <w:tcBorders>
              <w:top w:val="nil"/>
              <w:left w:val="nil"/>
              <w:bottom w:val="single" w:sz="4" w:space="0" w:color="auto"/>
              <w:right w:val="single" w:sz="4" w:space="0" w:color="auto"/>
            </w:tcBorders>
            <w:shd w:val="clear" w:color="auto" w:fill="auto"/>
            <w:noWrap/>
            <w:vAlign w:val="bottom"/>
            <w:hideMark/>
          </w:tcPr>
          <w:p w14:paraId="0E951F67"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3</w:t>
            </w:r>
          </w:p>
        </w:tc>
        <w:tc>
          <w:tcPr>
            <w:tcW w:w="831" w:type="dxa"/>
            <w:tcBorders>
              <w:top w:val="nil"/>
              <w:left w:val="nil"/>
              <w:bottom w:val="single" w:sz="4" w:space="0" w:color="auto"/>
              <w:right w:val="single" w:sz="4" w:space="0" w:color="auto"/>
            </w:tcBorders>
            <w:shd w:val="clear" w:color="000000" w:fill="BFBFBF"/>
            <w:noWrap/>
            <w:vAlign w:val="bottom"/>
            <w:hideMark/>
          </w:tcPr>
          <w:p w14:paraId="09E262D3" w14:textId="77777777" w:rsidR="0097469C" w:rsidRPr="003A4CDA" w:rsidRDefault="0097469C" w:rsidP="00A36C2B">
            <w:pPr>
              <w:spacing w:after="0" w:line="240" w:lineRule="auto"/>
              <w:jc w:val="center"/>
              <w:rPr>
                <w:rFonts w:ascii="Arial" w:eastAsia="Times New Roman" w:hAnsi="Arial" w:cs="Arial"/>
                <w:sz w:val="16"/>
                <w:szCs w:val="16"/>
                <w:lang w:eastAsia="en-CA"/>
              </w:rPr>
            </w:pPr>
            <w:r w:rsidRPr="00AF5260">
              <w:rPr>
                <w:rFonts w:ascii="Arial" w:hAnsi="Arial" w:cs="Arial"/>
                <w:sz w:val="16"/>
                <w:szCs w:val="16"/>
              </w:rPr>
              <w:t>Normal</w:t>
            </w:r>
          </w:p>
        </w:tc>
        <w:tc>
          <w:tcPr>
            <w:tcW w:w="709" w:type="dxa"/>
            <w:tcBorders>
              <w:top w:val="nil"/>
              <w:left w:val="nil"/>
              <w:bottom w:val="single" w:sz="4" w:space="0" w:color="auto"/>
              <w:right w:val="single" w:sz="8" w:space="0" w:color="auto"/>
            </w:tcBorders>
            <w:shd w:val="clear" w:color="auto" w:fill="auto"/>
            <w:noWrap/>
            <w:vAlign w:val="bottom"/>
            <w:hideMark/>
          </w:tcPr>
          <w:p w14:paraId="4CF5F92A"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10</w:t>
            </w:r>
          </w:p>
        </w:tc>
        <w:tc>
          <w:tcPr>
            <w:tcW w:w="567" w:type="dxa"/>
            <w:tcBorders>
              <w:top w:val="nil"/>
              <w:left w:val="nil"/>
              <w:bottom w:val="single" w:sz="4" w:space="0" w:color="auto"/>
              <w:right w:val="single" w:sz="8" w:space="0" w:color="auto"/>
            </w:tcBorders>
            <w:shd w:val="clear" w:color="auto" w:fill="auto"/>
            <w:noWrap/>
            <w:vAlign w:val="bottom"/>
            <w:hideMark/>
          </w:tcPr>
          <w:p w14:paraId="1364A929"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0.00</w:t>
            </w:r>
          </w:p>
        </w:tc>
        <w:tc>
          <w:tcPr>
            <w:tcW w:w="614" w:type="dxa"/>
            <w:tcBorders>
              <w:top w:val="nil"/>
              <w:left w:val="nil"/>
              <w:bottom w:val="single" w:sz="4" w:space="0" w:color="auto"/>
              <w:right w:val="single" w:sz="8" w:space="0" w:color="auto"/>
            </w:tcBorders>
            <w:shd w:val="clear" w:color="auto" w:fill="auto"/>
            <w:noWrap/>
            <w:vAlign w:val="bottom"/>
            <w:hideMark/>
          </w:tcPr>
          <w:p w14:paraId="17BA48C3"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0.20</w:t>
            </w:r>
          </w:p>
        </w:tc>
        <w:tc>
          <w:tcPr>
            <w:tcW w:w="824" w:type="dxa"/>
            <w:tcBorders>
              <w:top w:val="nil"/>
              <w:left w:val="nil"/>
              <w:bottom w:val="single" w:sz="4" w:space="0" w:color="auto"/>
              <w:right w:val="single" w:sz="8" w:space="0" w:color="auto"/>
            </w:tcBorders>
            <w:shd w:val="clear" w:color="auto" w:fill="auto"/>
            <w:noWrap/>
            <w:vAlign w:val="bottom"/>
            <w:hideMark/>
          </w:tcPr>
          <w:p w14:paraId="60862386"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0.00</w:t>
            </w:r>
          </w:p>
        </w:tc>
        <w:tc>
          <w:tcPr>
            <w:tcW w:w="824" w:type="dxa"/>
            <w:tcBorders>
              <w:top w:val="nil"/>
              <w:left w:val="nil"/>
              <w:bottom w:val="single" w:sz="4" w:space="0" w:color="auto"/>
              <w:right w:val="single" w:sz="8" w:space="0" w:color="auto"/>
            </w:tcBorders>
            <w:shd w:val="clear" w:color="auto" w:fill="auto"/>
            <w:noWrap/>
            <w:vAlign w:val="bottom"/>
            <w:hideMark/>
          </w:tcPr>
          <w:p w14:paraId="150DBED9"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0.20</w:t>
            </w:r>
          </w:p>
        </w:tc>
      </w:tr>
      <w:tr w:rsidR="0097469C" w:rsidRPr="003A4CDA" w14:paraId="025DB39F" w14:textId="77777777" w:rsidTr="00A36C2B">
        <w:trPr>
          <w:trHeight w:val="270"/>
        </w:trPr>
        <w:tc>
          <w:tcPr>
            <w:tcW w:w="841" w:type="dxa"/>
            <w:tcBorders>
              <w:top w:val="nil"/>
              <w:left w:val="single" w:sz="8" w:space="0" w:color="auto"/>
              <w:bottom w:val="nil"/>
              <w:right w:val="single" w:sz="8" w:space="0" w:color="auto"/>
            </w:tcBorders>
            <w:shd w:val="clear" w:color="000000" w:fill="C0C0C0"/>
            <w:noWrap/>
            <w:vAlign w:val="center"/>
            <w:hideMark/>
          </w:tcPr>
          <w:p w14:paraId="20F18259" w14:textId="77777777" w:rsidR="0097469C" w:rsidRPr="003A4CDA" w:rsidRDefault="0097469C" w:rsidP="00A36C2B">
            <w:pPr>
              <w:spacing w:after="0" w:line="240" w:lineRule="auto"/>
              <w:rPr>
                <w:rFonts w:ascii="Arial" w:eastAsia="Times New Roman" w:hAnsi="Arial" w:cs="Arial"/>
                <w:b/>
                <w:bCs/>
                <w:sz w:val="16"/>
                <w:szCs w:val="16"/>
                <w:lang w:eastAsia="en-CA"/>
              </w:rPr>
            </w:pPr>
            <w:r w:rsidRPr="003A4CDA">
              <w:rPr>
                <w:rFonts w:ascii="Arial" w:eastAsia="Times New Roman" w:hAnsi="Arial" w:cs="Arial"/>
                <w:b/>
                <w:bCs/>
                <w:sz w:val="16"/>
                <w:szCs w:val="16"/>
                <w:lang w:eastAsia="en-CA"/>
              </w:rPr>
              <w:t>Soil</w:t>
            </w:r>
          </w:p>
        </w:tc>
        <w:tc>
          <w:tcPr>
            <w:tcW w:w="850" w:type="dxa"/>
            <w:tcBorders>
              <w:top w:val="nil"/>
              <w:left w:val="nil"/>
              <w:bottom w:val="nil"/>
              <w:right w:val="nil"/>
            </w:tcBorders>
            <w:shd w:val="clear" w:color="000000" w:fill="C0C0C0"/>
            <w:noWrap/>
            <w:vAlign w:val="bottom"/>
            <w:hideMark/>
          </w:tcPr>
          <w:p w14:paraId="6C2243BB" w14:textId="77777777" w:rsidR="0097469C" w:rsidRPr="003A4CDA" w:rsidRDefault="0097469C" w:rsidP="00A36C2B">
            <w:pPr>
              <w:spacing w:after="0" w:line="240" w:lineRule="auto"/>
              <w:rPr>
                <w:rFonts w:ascii="Arial" w:eastAsia="Times New Roman" w:hAnsi="Arial" w:cs="Arial"/>
                <w:b/>
                <w:bCs/>
                <w:sz w:val="16"/>
                <w:szCs w:val="16"/>
                <w:lang w:eastAsia="en-CA"/>
              </w:rPr>
            </w:pPr>
            <w:r w:rsidRPr="003A4CDA">
              <w:rPr>
                <w:rFonts w:ascii="Arial" w:eastAsia="Times New Roman" w:hAnsi="Arial" w:cs="Arial"/>
                <w:b/>
                <w:bCs/>
                <w:sz w:val="16"/>
                <w:szCs w:val="16"/>
                <w:lang w:eastAsia="en-CA"/>
              </w:rPr>
              <w:t>Bs</w:t>
            </w:r>
          </w:p>
        </w:tc>
        <w:tc>
          <w:tcPr>
            <w:tcW w:w="723" w:type="dxa"/>
            <w:tcBorders>
              <w:top w:val="nil"/>
              <w:left w:val="single" w:sz="8" w:space="0" w:color="auto"/>
              <w:bottom w:val="single" w:sz="4" w:space="0" w:color="auto"/>
              <w:right w:val="single" w:sz="4" w:space="0" w:color="auto"/>
            </w:tcBorders>
            <w:shd w:val="clear" w:color="auto" w:fill="auto"/>
            <w:noWrap/>
            <w:vAlign w:val="bottom"/>
            <w:hideMark/>
          </w:tcPr>
          <w:p w14:paraId="798D4DFF"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0.50</w:t>
            </w:r>
          </w:p>
        </w:tc>
        <w:tc>
          <w:tcPr>
            <w:tcW w:w="628" w:type="dxa"/>
            <w:tcBorders>
              <w:top w:val="nil"/>
              <w:left w:val="nil"/>
              <w:bottom w:val="single" w:sz="4" w:space="0" w:color="auto"/>
              <w:right w:val="single" w:sz="4" w:space="0" w:color="auto"/>
            </w:tcBorders>
            <w:shd w:val="clear" w:color="auto" w:fill="auto"/>
            <w:noWrap/>
            <w:vAlign w:val="bottom"/>
            <w:hideMark/>
          </w:tcPr>
          <w:p w14:paraId="3CF63396"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3.50</w:t>
            </w:r>
          </w:p>
        </w:tc>
        <w:tc>
          <w:tcPr>
            <w:tcW w:w="565" w:type="dxa"/>
            <w:tcBorders>
              <w:top w:val="nil"/>
              <w:left w:val="nil"/>
              <w:bottom w:val="single" w:sz="4" w:space="0" w:color="auto"/>
              <w:right w:val="single" w:sz="4" w:space="0" w:color="auto"/>
            </w:tcBorders>
            <w:shd w:val="clear" w:color="auto" w:fill="auto"/>
            <w:noWrap/>
            <w:vAlign w:val="bottom"/>
            <w:hideMark/>
          </w:tcPr>
          <w:p w14:paraId="4C25D663"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1.20</w:t>
            </w:r>
          </w:p>
        </w:tc>
        <w:tc>
          <w:tcPr>
            <w:tcW w:w="628" w:type="dxa"/>
            <w:tcBorders>
              <w:top w:val="nil"/>
              <w:left w:val="nil"/>
              <w:bottom w:val="single" w:sz="4" w:space="0" w:color="auto"/>
              <w:right w:val="single" w:sz="4" w:space="0" w:color="auto"/>
            </w:tcBorders>
            <w:shd w:val="clear" w:color="auto" w:fill="auto"/>
            <w:noWrap/>
            <w:vAlign w:val="bottom"/>
            <w:hideMark/>
          </w:tcPr>
          <w:p w14:paraId="629E6616"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2.00</w:t>
            </w:r>
          </w:p>
        </w:tc>
        <w:tc>
          <w:tcPr>
            <w:tcW w:w="736" w:type="dxa"/>
            <w:tcBorders>
              <w:top w:val="nil"/>
              <w:left w:val="nil"/>
              <w:bottom w:val="single" w:sz="4" w:space="0" w:color="auto"/>
              <w:right w:val="single" w:sz="4" w:space="0" w:color="auto"/>
            </w:tcBorders>
            <w:shd w:val="clear" w:color="auto" w:fill="auto"/>
            <w:noWrap/>
            <w:vAlign w:val="bottom"/>
            <w:hideMark/>
          </w:tcPr>
          <w:p w14:paraId="71BF36D3"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4</w:t>
            </w:r>
          </w:p>
        </w:tc>
        <w:tc>
          <w:tcPr>
            <w:tcW w:w="831" w:type="dxa"/>
            <w:tcBorders>
              <w:top w:val="nil"/>
              <w:left w:val="nil"/>
              <w:bottom w:val="single" w:sz="4" w:space="0" w:color="auto"/>
              <w:right w:val="single" w:sz="4" w:space="0" w:color="auto"/>
            </w:tcBorders>
            <w:shd w:val="clear" w:color="000000" w:fill="BFBFBF"/>
            <w:noWrap/>
            <w:vAlign w:val="bottom"/>
            <w:hideMark/>
          </w:tcPr>
          <w:p w14:paraId="4FA73EE1" w14:textId="77777777" w:rsidR="0097469C" w:rsidRPr="003A4CDA" w:rsidRDefault="0097469C" w:rsidP="00A36C2B">
            <w:pPr>
              <w:spacing w:after="0" w:line="240" w:lineRule="auto"/>
              <w:jc w:val="center"/>
              <w:rPr>
                <w:rFonts w:ascii="Arial" w:eastAsia="Times New Roman" w:hAnsi="Arial" w:cs="Arial"/>
                <w:sz w:val="16"/>
                <w:szCs w:val="16"/>
                <w:lang w:eastAsia="en-CA"/>
              </w:rPr>
            </w:pPr>
            <w:r w:rsidRPr="00AF5260">
              <w:rPr>
                <w:rFonts w:ascii="Arial" w:hAnsi="Arial" w:cs="Arial"/>
                <w:sz w:val="16"/>
                <w:szCs w:val="16"/>
              </w:rPr>
              <w:t>Normal</w:t>
            </w:r>
          </w:p>
        </w:tc>
        <w:tc>
          <w:tcPr>
            <w:tcW w:w="709" w:type="dxa"/>
            <w:tcBorders>
              <w:top w:val="nil"/>
              <w:left w:val="nil"/>
              <w:bottom w:val="single" w:sz="4" w:space="0" w:color="auto"/>
              <w:right w:val="single" w:sz="8" w:space="0" w:color="auto"/>
            </w:tcBorders>
            <w:shd w:val="clear" w:color="auto" w:fill="auto"/>
            <w:noWrap/>
            <w:vAlign w:val="bottom"/>
            <w:hideMark/>
          </w:tcPr>
          <w:p w14:paraId="5E240BE3"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10</w:t>
            </w:r>
          </w:p>
        </w:tc>
        <w:tc>
          <w:tcPr>
            <w:tcW w:w="567" w:type="dxa"/>
            <w:tcBorders>
              <w:top w:val="nil"/>
              <w:left w:val="nil"/>
              <w:bottom w:val="single" w:sz="8" w:space="0" w:color="auto"/>
              <w:right w:val="single" w:sz="8" w:space="0" w:color="auto"/>
            </w:tcBorders>
            <w:shd w:val="clear" w:color="auto" w:fill="auto"/>
            <w:noWrap/>
            <w:vAlign w:val="bottom"/>
            <w:hideMark/>
          </w:tcPr>
          <w:p w14:paraId="27E8EE9D"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0.50</w:t>
            </w:r>
          </w:p>
        </w:tc>
        <w:tc>
          <w:tcPr>
            <w:tcW w:w="614" w:type="dxa"/>
            <w:tcBorders>
              <w:top w:val="nil"/>
              <w:left w:val="nil"/>
              <w:bottom w:val="single" w:sz="8" w:space="0" w:color="auto"/>
              <w:right w:val="single" w:sz="8" w:space="0" w:color="auto"/>
            </w:tcBorders>
            <w:shd w:val="clear" w:color="auto" w:fill="auto"/>
            <w:noWrap/>
            <w:vAlign w:val="bottom"/>
            <w:hideMark/>
          </w:tcPr>
          <w:p w14:paraId="2E16CD23"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3.50</w:t>
            </w:r>
          </w:p>
        </w:tc>
        <w:tc>
          <w:tcPr>
            <w:tcW w:w="824" w:type="dxa"/>
            <w:tcBorders>
              <w:top w:val="nil"/>
              <w:left w:val="nil"/>
              <w:bottom w:val="single" w:sz="8" w:space="0" w:color="auto"/>
              <w:right w:val="single" w:sz="8" w:space="0" w:color="auto"/>
            </w:tcBorders>
            <w:shd w:val="clear" w:color="auto" w:fill="auto"/>
            <w:noWrap/>
            <w:vAlign w:val="bottom"/>
            <w:hideMark/>
          </w:tcPr>
          <w:p w14:paraId="3BC871DC"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0.50</w:t>
            </w:r>
          </w:p>
        </w:tc>
        <w:tc>
          <w:tcPr>
            <w:tcW w:w="824" w:type="dxa"/>
            <w:tcBorders>
              <w:top w:val="nil"/>
              <w:left w:val="nil"/>
              <w:bottom w:val="single" w:sz="8" w:space="0" w:color="auto"/>
              <w:right w:val="single" w:sz="8" w:space="0" w:color="auto"/>
            </w:tcBorders>
            <w:shd w:val="clear" w:color="auto" w:fill="auto"/>
            <w:noWrap/>
            <w:vAlign w:val="bottom"/>
            <w:hideMark/>
          </w:tcPr>
          <w:p w14:paraId="13C4DCF7"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1.20</w:t>
            </w:r>
          </w:p>
        </w:tc>
      </w:tr>
      <w:tr w:rsidR="0097469C" w:rsidRPr="003A4CDA" w14:paraId="0F1187D3" w14:textId="77777777" w:rsidTr="00A36C2B">
        <w:trPr>
          <w:trHeight w:val="270"/>
        </w:trPr>
        <w:tc>
          <w:tcPr>
            <w:tcW w:w="841" w:type="dxa"/>
            <w:tcBorders>
              <w:top w:val="single" w:sz="4" w:space="0" w:color="auto"/>
              <w:left w:val="nil"/>
              <w:bottom w:val="nil"/>
              <w:right w:val="nil"/>
            </w:tcBorders>
            <w:shd w:val="clear" w:color="000000" w:fill="C0C0C0"/>
            <w:noWrap/>
            <w:vAlign w:val="bottom"/>
            <w:hideMark/>
          </w:tcPr>
          <w:p w14:paraId="5FC07D9A" w14:textId="77777777" w:rsidR="0097469C" w:rsidRPr="003A4CDA" w:rsidRDefault="0097469C" w:rsidP="00A36C2B">
            <w:pPr>
              <w:spacing w:after="0" w:line="240" w:lineRule="auto"/>
              <w:rPr>
                <w:rFonts w:ascii="Arial" w:eastAsia="Times New Roman" w:hAnsi="Arial" w:cs="Arial"/>
                <w:b/>
                <w:bCs/>
                <w:sz w:val="16"/>
                <w:szCs w:val="16"/>
                <w:lang w:eastAsia="en-CA"/>
              </w:rPr>
            </w:pPr>
            <w:r>
              <w:rPr>
                <w:rFonts w:ascii="Arial" w:eastAsia="Times New Roman" w:hAnsi="Arial" w:cs="Arial"/>
                <w:b/>
                <w:bCs/>
                <w:sz w:val="16"/>
                <w:szCs w:val="16"/>
                <w:lang w:eastAsia="en-CA"/>
              </w:rPr>
              <w:t>RTM</w:t>
            </w:r>
          </w:p>
        </w:tc>
        <w:tc>
          <w:tcPr>
            <w:tcW w:w="850" w:type="dxa"/>
            <w:tcBorders>
              <w:top w:val="single" w:sz="4" w:space="0" w:color="auto"/>
              <w:left w:val="single" w:sz="8" w:space="0" w:color="auto"/>
              <w:bottom w:val="single" w:sz="8" w:space="0" w:color="auto"/>
              <w:right w:val="nil"/>
            </w:tcBorders>
            <w:shd w:val="clear" w:color="000000" w:fill="C0C0C0"/>
            <w:noWrap/>
            <w:vAlign w:val="bottom"/>
            <w:hideMark/>
          </w:tcPr>
          <w:p w14:paraId="769F688B" w14:textId="77777777" w:rsidR="0097469C" w:rsidRPr="003A4CDA" w:rsidRDefault="0097469C" w:rsidP="00A36C2B">
            <w:pPr>
              <w:spacing w:after="0" w:line="240" w:lineRule="auto"/>
              <w:rPr>
                <w:rFonts w:ascii="Arial" w:eastAsia="Times New Roman" w:hAnsi="Arial" w:cs="Arial"/>
                <w:b/>
                <w:bCs/>
                <w:sz w:val="16"/>
                <w:szCs w:val="16"/>
                <w:lang w:eastAsia="en-CA"/>
              </w:rPr>
            </w:pPr>
            <w:r>
              <w:rPr>
                <w:rFonts w:ascii="Arial" w:eastAsia="Times New Roman" w:hAnsi="Arial" w:cs="Arial"/>
                <w:b/>
                <w:bCs/>
                <w:sz w:val="16"/>
                <w:szCs w:val="16"/>
                <w:lang w:eastAsia="en-CA"/>
              </w:rPr>
              <w:t>Gamma</w:t>
            </w:r>
          </w:p>
        </w:tc>
        <w:tc>
          <w:tcPr>
            <w:tcW w:w="723" w:type="dxa"/>
            <w:tcBorders>
              <w:top w:val="nil"/>
              <w:left w:val="single" w:sz="8" w:space="0" w:color="auto"/>
              <w:bottom w:val="single" w:sz="4" w:space="0" w:color="auto"/>
              <w:right w:val="single" w:sz="4" w:space="0" w:color="auto"/>
            </w:tcBorders>
            <w:shd w:val="clear" w:color="auto" w:fill="auto"/>
            <w:noWrap/>
            <w:vAlign w:val="bottom"/>
            <w:hideMark/>
          </w:tcPr>
          <w:p w14:paraId="5C7A870B"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w:t>
            </w:r>
          </w:p>
        </w:tc>
        <w:tc>
          <w:tcPr>
            <w:tcW w:w="628" w:type="dxa"/>
            <w:tcBorders>
              <w:top w:val="nil"/>
              <w:left w:val="single" w:sz="8" w:space="0" w:color="auto"/>
              <w:bottom w:val="single" w:sz="4" w:space="0" w:color="auto"/>
              <w:right w:val="single" w:sz="4" w:space="0" w:color="auto"/>
            </w:tcBorders>
            <w:shd w:val="clear" w:color="auto" w:fill="auto"/>
            <w:noWrap/>
            <w:vAlign w:val="bottom"/>
            <w:hideMark/>
          </w:tcPr>
          <w:p w14:paraId="639B9639"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w:t>
            </w:r>
          </w:p>
        </w:tc>
        <w:tc>
          <w:tcPr>
            <w:tcW w:w="565" w:type="dxa"/>
            <w:tcBorders>
              <w:top w:val="nil"/>
              <w:left w:val="single" w:sz="8" w:space="0" w:color="auto"/>
              <w:bottom w:val="single" w:sz="4" w:space="0" w:color="auto"/>
              <w:right w:val="single" w:sz="4" w:space="0" w:color="auto"/>
            </w:tcBorders>
            <w:shd w:val="clear" w:color="auto" w:fill="auto"/>
            <w:noWrap/>
            <w:vAlign w:val="bottom"/>
            <w:hideMark/>
          </w:tcPr>
          <w:p w14:paraId="62DEF1C1"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w:t>
            </w:r>
          </w:p>
        </w:tc>
        <w:tc>
          <w:tcPr>
            <w:tcW w:w="628" w:type="dxa"/>
            <w:tcBorders>
              <w:top w:val="nil"/>
              <w:left w:val="single" w:sz="8" w:space="0" w:color="auto"/>
              <w:bottom w:val="single" w:sz="4" w:space="0" w:color="auto"/>
              <w:right w:val="single" w:sz="4" w:space="0" w:color="auto"/>
            </w:tcBorders>
            <w:shd w:val="clear" w:color="auto" w:fill="auto"/>
            <w:noWrap/>
            <w:vAlign w:val="bottom"/>
            <w:hideMark/>
          </w:tcPr>
          <w:p w14:paraId="1DED6C48"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w:t>
            </w:r>
          </w:p>
        </w:tc>
        <w:tc>
          <w:tcPr>
            <w:tcW w:w="736" w:type="dxa"/>
            <w:tcBorders>
              <w:top w:val="nil"/>
              <w:left w:val="nil"/>
              <w:bottom w:val="single" w:sz="4" w:space="0" w:color="auto"/>
              <w:right w:val="single" w:sz="4" w:space="0" w:color="auto"/>
            </w:tcBorders>
            <w:shd w:val="clear" w:color="auto" w:fill="auto"/>
            <w:noWrap/>
            <w:vAlign w:val="bottom"/>
            <w:hideMark/>
          </w:tcPr>
          <w:p w14:paraId="385FC09A"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w:t>
            </w:r>
          </w:p>
        </w:tc>
        <w:tc>
          <w:tcPr>
            <w:tcW w:w="831" w:type="dxa"/>
            <w:tcBorders>
              <w:top w:val="nil"/>
              <w:left w:val="nil"/>
              <w:bottom w:val="single" w:sz="4" w:space="0" w:color="auto"/>
              <w:right w:val="single" w:sz="4" w:space="0" w:color="auto"/>
            </w:tcBorders>
            <w:shd w:val="clear" w:color="000000" w:fill="BFBFBF"/>
            <w:noWrap/>
            <w:vAlign w:val="bottom"/>
            <w:hideMark/>
          </w:tcPr>
          <w:p w14:paraId="4C6CA17F" w14:textId="77777777" w:rsidR="0097469C" w:rsidRPr="003A4CDA" w:rsidRDefault="0097469C" w:rsidP="00A36C2B">
            <w:pPr>
              <w:spacing w:after="0" w:line="240" w:lineRule="auto"/>
              <w:jc w:val="center"/>
              <w:rPr>
                <w:rFonts w:ascii="Arial" w:eastAsia="Times New Roman" w:hAnsi="Arial" w:cs="Arial"/>
                <w:sz w:val="16"/>
                <w:szCs w:val="16"/>
                <w:lang w:eastAsia="en-CA"/>
              </w:rPr>
            </w:pPr>
            <w:r w:rsidRPr="00AF5260">
              <w:rPr>
                <w:rFonts w:ascii="Arial" w:hAnsi="Arial" w:cs="Arial"/>
                <w:sz w:val="16"/>
                <w:szCs w:val="16"/>
              </w:rPr>
              <w:t>Normal</w:t>
            </w:r>
          </w:p>
        </w:tc>
        <w:tc>
          <w:tcPr>
            <w:tcW w:w="709" w:type="dxa"/>
            <w:tcBorders>
              <w:top w:val="nil"/>
              <w:left w:val="nil"/>
              <w:bottom w:val="single" w:sz="4" w:space="0" w:color="auto"/>
              <w:right w:val="single" w:sz="8" w:space="0" w:color="auto"/>
            </w:tcBorders>
            <w:shd w:val="clear" w:color="auto" w:fill="auto"/>
            <w:noWrap/>
            <w:vAlign w:val="bottom"/>
            <w:hideMark/>
          </w:tcPr>
          <w:p w14:paraId="7E7C5EE6"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10</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14:paraId="04518EA0"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w:t>
            </w:r>
          </w:p>
        </w:tc>
        <w:tc>
          <w:tcPr>
            <w:tcW w:w="61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47D94759"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w:t>
            </w:r>
          </w:p>
        </w:tc>
        <w:tc>
          <w:tcPr>
            <w:tcW w:w="82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7592F626"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w:t>
            </w:r>
          </w:p>
        </w:tc>
        <w:tc>
          <w:tcPr>
            <w:tcW w:w="824" w:type="dxa"/>
            <w:tcBorders>
              <w:top w:val="single" w:sz="4" w:space="0" w:color="auto"/>
              <w:left w:val="nil"/>
              <w:bottom w:val="single" w:sz="4" w:space="0" w:color="auto"/>
              <w:right w:val="single" w:sz="4" w:space="0" w:color="auto"/>
            </w:tcBorders>
            <w:shd w:val="clear" w:color="auto" w:fill="auto"/>
            <w:noWrap/>
            <w:vAlign w:val="bottom"/>
            <w:hideMark/>
          </w:tcPr>
          <w:p w14:paraId="21FA0153"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hAnsi="Arial" w:cs="Arial"/>
                <w:sz w:val="16"/>
                <w:szCs w:val="16"/>
              </w:rPr>
              <w:t>1</w:t>
            </w:r>
          </w:p>
        </w:tc>
      </w:tr>
    </w:tbl>
    <w:p w14:paraId="2E9465BF" w14:textId="77777777" w:rsidR="0097469C" w:rsidRDefault="0097469C" w:rsidP="0097469C"/>
    <w:p w14:paraId="0E101DCB" w14:textId="2390A33E" w:rsidR="0097469C" w:rsidRPr="007D13D1" w:rsidDel="007D13D1" w:rsidRDefault="0097469C" w:rsidP="0097469C">
      <w:pPr>
        <w:pStyle w:val="Caption"/>
        <w:keepNext/>
        <w:rPr>
          <w:del w:id="1655" w:author="Fernandes, Richard (he, him, his | il, le, lui)" w:date="2023-07-14T17:04:00Z"/>
          <w:b w:val="0"/>
          <w:bCs w:val="0"/>
          <w:sz w:val="22"/>
          <w:szCs w:val="22"/>
          <w:rPrChange w:id="1656" w:author="Fernandes, Richard (he, him, his | il, le, lui)" w:date="2023-07-14T17:04:00Z">
            <w:rPr>
              <w:del w:id="1657" w:author="Fernandes, Richard (he, him, his | il, le, lui)" w:date="2023-07-14T17:04:00Z"/>
            </w:rPr>
          </w:rPrChange>
        </w:rPr>
      </w:pPr>
      <w:bookmarkStart w:id="1658" w:name="_Ref140128710"/>
      <w:r w:rsidRPr="007D13D1">
        <w:rPr>
          <w:b w:val="0"/>
          <w:bCs w:val="0"/>
          <w:sz w:val="22"/>
          <w:szCs w:val="22"/>
          <w:rPrChange w:id="1659" w:author="Fernandes, Richard (he, him, his | il, le, lui)" w:date="2023-07-14T17:04:00Z">
            <w:rPr/>
          </w:rPrChange>
        </w:rPr>
        <w:t xml:space="preserve">Table </w:t>
      </w:r>
      <w:r w:rsidRPr="007D13D1">
        <w:rPr>
          <w:b w:val="0"/>
          <w:bCs w:val="0"/>
          <w:sz w:val="22"/>
          <w:szCs w:val="22"/>
          <w:rPrChange w:id="1660" w:author="Fernandes, Richard (he, him, his | il, le, lui)" w:date="2023-07-14T17:04:00Z">
            <w:rPr/>
          </w:rPrChange>
        </w:rPr>
        <w:fldChar w:fldCharType="begin"/>
      </w:r>
      <w:r w:rsidRPr="007D13D1">
        <w:rPr>
          <w:b w:val="0"/>
          <w:bCs w:val="0"/>
          <w:sz w:val="22"/>
          <w:szCs w:val="22"/>
          <w:rPrChange w:id="1661" w:author="Fernandes, Richard (he, him, his | il, le, lui)" w:date="2023-07-14T17:04:00Z">
            <w:rPr/>
          </w:rPrChange>
        </w:rPr>
        <w:instrText xml:space="preserve"> SEQ Table \* ARABIC </w:instrText>
      </w:r>
      <w:r w:rsidRPr="007D13D1">
        <w:rPr>
          <w:b w:val="0"/>
          <w:bCs w:val="0"/>
          <w:sz w:val="22"/>
          <w:szCs w:val="22"/>
          <w:rPrChange w:id="1662" w:author="Fernandes, Richard (he, him, his | il, le, lui)" w:date="2023-07-14T17:04:00Z">
            <w:rPr/>
          </w:rPrChange>
        </w:rPr>
        <w:fldChar w:fldCharType="separate"/>
      </w:r>
      <w:ins w:id="1663" w:author="Fernandes, Richard (he, him, his | il, le, lui)" w:date="2023-07-14T17:36:00Z">
        <w:r w:rsidR="00DD40B0">
          <w:rPr>
            <w:b w:val="0"/>
            <w:bCs w:val="0"/>
            <w:noProof/>
            <w:sz w:val="22"/>
            <w:szCs w:val="22"/>
          </w:rPr>
          <w:t>15</w:t>
        </w:r>
      </w:ins>
      <w:del w:id="1664" w:author="Fernandes, Richard (he, him, his | il, le, lui)" w:date="2023-07-14T17:08:00Z">
        <w:r w:rsidRPr="007D13D1" w:rsidDel="007D13D1">
          <w:rPr>
            <w:b w:val="0"/>
            <w:bCs w:val="0"/>
            <w:noProof/>
            <w:sz w:val="22"/>
            <w:szCs w:val="22"/>
            <w:rPrChange w:id="1665" w:author="Fernandes, Richard (he, him, his | il, le, lui)" w:date="2023-07-14T17:04:00Z">
              <w:rPr>
                <w:noProof/>
              </w:rPr>
            </w:rPrChange>
          </w:rPr>
          <w:delText>15</w:delText>
        </w:r>
      </w:del>
      <w:r w:rsidRPr="007D13D1">
        <w:rPr>
          <w:b w:val="0"/>
          <w:bCs w:val="0"/>
          <w:sz w:val="22"/>
          <w:szCs w:val="22"/>
          <w:rPrChange w:id="1666" w:author="Fernandes, Richard (he, him, his | il, le, lui)" w:date="2023-07-14T17:04:00Z">
            <w:rPr/>
          </w:rPrChange>
        </w:rPr>
        <w:fldChar w:fldCharType="end"/>
      </w:r>
      <w:bookmarkEnd w:id="1658"/>
      <w:r w:rsidRPr="007D13D1">
        <w:rPr>
          <w:b w:val="0"/>
          <w:bCs w:val="0"/>
          <w:sz w:val="22"/>
          <w:szCs w:val="22"/>
          <w:rPrChange w:id="1667" w:author="Fernandes, Richard (he, him, his | il, le, lui)" w:date="2023-07-14T17:04:00Z">
            <w:rPr/>
          </w:rPrChange>
        </w:rPr>
        <w:t xml:space="preserve"> Canopy and atmosphere parameters for DBF class</w:t>
      </w:r>
      <w:del w:id="1668" w:author="Fernandes, Richard (he, him, his | il, le, lui)" w:date="2023-07-14T17:07:00Z">
        <w:r w:rsidRPr="007D13D1" w:rsidDel="007D13D1">
          <w:rPr>
            <w:b w:val="0"/>
            <w:bCs w:val="0"/>
            <w:sz w:val="22"/>
            <w:szCs w:val="22"/>
            <w:rPrChange w:id="1669" w:author="Fernandes, Richard (he, him, his | il, le, lui)" w:date="2023-07-14T17:04:00Z">
              <w:rPr/>
            </w:rPrChange>
          </w:rPr>
          <w:delText xml:space="preserve"> </w:delText>
        </w:r>
      </w:del>
      <w:r w:rsidRPr="007D13D1">
        <w:rPr>
          <w:b w:val="0"/>
          <w:bCs w:val="0"/>
          <w:sz w:val="22"/>
          <w:szCs w:val="22"/>
          <w:rPrChange w:id="1670" w:author="Fernandes, Richard (he, him, his | il, le, lui)" w:date="2023-07-14T17:04:00Z">
            <w:rPr/>
          </w:rPrChange>
        </w:rPr>
        <w:t xml:space="preserve">.  </w:t>
      </w:r>
    </w:p>
    <w:p w14:paraId="1B539A36" w14:textId="77777777" w:rsidR="0097469C" w:rsidRDefault="0097469C" w:rsidP="0097469C">
      <w:pPr>
        <w:pStyle w:val="Caption"/>
        <w:keepNext/>
      </w:pPr>
    </w:p>
    <w:tbl>
      <w:tblPr>
        <w:tblW w:w="0" w:type="auto"/>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1671" w:author="Fernandes, Richard (he, him, his | il, le, lui)" w:date="2023-07-14T17:05:00Z">
          <w:tblPr>
            <w:tblW w:w="0" w:type="auto"/>
            <w:tblInd w:w="-20" w:type="dxa"/>
            <w:tblLayout w:type="fixed"/>
            <w:tblLook w:val="04A0" w:firstRow="1" w:lastRow="0" w:firstColumn="1" w:lastColumn="0" w:noHBand="0" w:noVBand="1"/>
          </w:tblPr>
        </w:tblPrChange>
      </w:tblPr>
      <w:tblGrid>
        <w:gridCol w:w="861"/>
        <w:gridCol w:w="850"/>
        <w:gridCol w:w="748"/>
        <w:gridCol w:w="670"/>
        <w:gridCol w:w="709"/>
        <w:gridCol w:w="567"/>
        <w:gridCol w:w="573"/>
        <w:gridCol w:w="844"/>
        <w:gridCol w:w="709"/>
        <w:gridCol w:w="709"/>
        <w:gridCol w:w="708"/>
        <w:gridCol w:w="709"/>
        <w:gridCol w:w="703"/>
        <w:tblGridChange w:id="1672">
          <w:tblGrid>
            <w:gridCol w:w="861"/>
            <w:gridCol w:w="850"/>
            <w:gridCol w:w="748"/>
            <w:gridCol w:w="670"/>
            <w:gridCol w:w="567"/>
            <w:gridCol w:w="142"/>
            <w:gridCol w:w="425"/>
            <w:gridCol w:w="142"/>
            <w:gridCol w:w="573"/>
            <w:gridCol w:w="844"/>
            <w:gridCol w:w="567"/>
            <w:gridCol w:w="142"/>
            <w:gridCol w:w="556"/>
            <w:gridCol w:w="673"/>
            <w:gridCol w:w="800"/>
            <w:gridCol w:w="800"/>
          </w:tblGrid>
        </w:tblGridChange>
      </w:tblGrid>
      <w:tr w:rsidR="0097469C" w:rsidRPr="00B47233" w14:paraId="35155B53" w14:textId="77777777" w:rsidTr="007D13D1">
        <w:trPr>
          <w:trHeight w:val="535"/>
          <w:trPrChange w:id="1673" w:author="Fernandes, Richard (he, him, his | il, le, lui)" w:date="2023-07-14T17:05:00Z">
            <w:trPr>
              <w:trHeight w:val="535"/>
            </w:trPr>
          </w:trPrChange>
        </w:trPr>
        <w:tc>
          <w:tcPr>
            <w:tcW w:w="861" w:type="dxa"/>
            <w:shd w:val="clear" w:color="000000" w:fill="C0C0C0"/>
            <w:noWrap/>
            <w:vAlign w:val="bottom"/>
            <w:hideMark/>
            <w:tcPrChange w:id="1674" w:author="Fernandes, Richard (he, him, his | il, le, lui)" w:date="2023-07-14T17:05:00Z">
              <w:tcPr>
                <w:tcW w:w="861" w:type="dxa"/>
                <w:tcBorders>
                  <w:top w:val="single" w:sz="8" w:space="0" w:color="auto"/>
                  <w:left w:val="single" w:sz="8" w:space="0" w:color="auto"/>
                  <w:bottom w:val="nil"/>
                  <w:right w:val="single" w:sz="8" w:space="0" w:color="auto"/>
                </w:tcBorders>
                <w:shd w:val="clear" w:color="000000" w:fill="C0C0C0"/>
                <w:noWrap/>
                <w:vAlign w:val="bottom"/>
                <w:hideMark/>
              </w:tcPr>
            </w:tcPrChange>
          </w:tcPr>
          <w:p w14:paraId="714FDC8F" w14:textId="77777777" w:rsidR="0097469C" w:rsidRPr="00B47233" w:rsidRDefault="0097469C" w:rsidP="00A36C2B">
            <w:pPr>
              <w:spacing w:after="0" w:line="240" w:lineRule="auto"/>
              <w:rPr>
                <w:rFonts w:ascii="Arial" w:eastAsia="Times New Roman" w:hAnsi="Arial" w:cs="Arial"/>
                <w:b/>
                <w:bCs/>
                <w:sz w:val="16"/>
                <w:szCs w:val="16"/>
                <w:lang w:eastAsia="en-CA"/>
              </w:rPr>
            </w:pPr>
            <w:r w:rsidRPr="00B47233">
              <w:rPr>
                <w:rFonts w:ascii="Arial" w:eastAsia="Times New Roman" w:hAnsi="Arial" w:cs="Arial"/>
                <w:b/>
                <w:bCs/>
                <w:sz w:val="16"/>
                <w:szCs w:val="16"/>
                <w:lang w:eastAsia="en-CA"/>
              </w:rPr>
              <w:t>Theme</w:t>
            </w:r>
          </w:p>
        </w:tc>
        <w:tc>
          <w:tcPr>
            <w:tcW w:w="850" w:type="dxa"/>
            <w:shd w:val="clear" w:color="000000" w:fill="C0C0C0"/>
            <w:noWrap/>
            <w:vAlign w:val="bottom"/>
            <w:hideMark/>
            <w:tcPrChange w:id="1675" w:author="Fernandes, Richard (he, him, his | il, le, lui)" w:date="2023-07-14T17:05:00Z">
              <w:tcPr>
                <w:tcW w:w="850" w:type="dxa"/>
                <w:tcBorders>
                  <w:top w:val="single" w:sz="8" w:space="0" w:color="auto"/>
                  <w:left w:val="nil"/>
                  <w:bottom w:val="nil"/>
                  <w:right w:val="single" w:sz="4" w:space="0" w:color="auto"/>
                </w:tcBorders>
                <w:shd w:val="clear" w:color="000000" w:fill="C0C0C0"/>
                <w:noWrap/>
                <w:vAlign w:val="bottom"/>
                <w:hideMark/>
              </w:tcPr>
            </w:tcPrChange>
          </w:tcPr>
          <w:p w14:paraId="1FCD5D13" w14:textId="77777777" w:rsidR="0097469C" w:rsidRPr="00B47233" w:rsidRDefault="0097469C" w:rsidP="00A36C2B">
            <w:pPr>
              <w:spacing w:after="0" w:line="240" w:lineRule="auto"/>
              <w:rPr>
                <w:rFonts w:ascii="Arial" w:eastAsia="Times New Roman" w:hAnsi="Arial" w:cs="Arial"/>
                <w:b/>
                <w:bCs/>
                <w:sz w:val="16"/>
                <w:szCs w:val="16"/>
                <w:lang w:eastAsia="en-CA"/>
              </w:rPr>
            </w:pPr>
            <w:r w:rsidRPr="00B47233">
              <w:rPr>
                <w:rFonts w:ascii="Arial" w:eastAsia="Times New Roman" w:hAnsi="Arial" w:cs="Arial"/>
                <w:b/>
                <w:bCs/>
                <w:sz w:val="16"/>
                <w:szCs w:val="16"/>
                <w:lang w:eastAsia="en-CA"/>
              </w:rPr>
              <w:t>Variable</w:t>
            </w:r>
          </w:p>
        </w:tc>
        <w:tc>
          <w:tcPr>
            <w:tcW w:w="748" w:type="dxa"/>
            <w:shd w:val="clear" w:color="000000" w:fill="C0C0C0"/>
            <w:noWrap/>
            <w:vAlign w:val="bottom"/>
            <w:hideMark/>
            <w:tcPrChange w:id="1676" w:author="Fernandes, Richard (he, him, his | il, le, lui)" w:date="2023-07-14T17:05:00Z">
              <w:tcPr>
                <w:tcW w:w="748" w:type="dxa"/>
                <w:tcBorders>
                  <w:top w:val="single" w:sz="8" w:space="0" w:color="auto"/>
                  <w:left w:val="nil"/>
                  <w:bottom w:val="nil"/>
                  <w:right w:val="single" w:sz="4" w:space="0" w:color="auto"/>
                </w:tcBorders>
                <w:shd w:val="clear" w:color="000000" w:fill="C0C0C0"/>
                <w:noWrap/>
                <w:vAlign w:val="bottom"/>
                <w:hideMark/>
              </w:tcPr>
            </w:tcPrChange>
          </w:tcPr>
          <w:p w14:paraId="247876F3" w14:textId="77777777" w:rsidR="0097469C" w:rsidRPr="00B47233" w:rsidRDefault="0097469C" w:rsidP="00A36C2B">
            <w:pPr>
              <w:spacing w:after="0" w:line="240" w:lineRule="auto"/>
              <w:rPr>
                <w:rFonts w:ascii="Arial" w:eastAsia="Times New Roman" w:hAnsi="Arial" w:cs="Arial"/>
                <w:b/>
                <w:bCs/>
                <w:sz w:val="16"/>
                <w:szCs w:val="16"/>
                <w:lang w:eastAsia="en-CA"/>
              </w:rPr>
            </w:pPr>
            <w:r w:rsidRPr="00B47233">
              <w:rPr>
                <w:rFonts w:ascii="Arial" w:eastAsia="Times New Roman" w:hAnsi="Arial" w:cs="Arial"/>
                <w:b/>
                <w:bCs/>
                <w:sz w:val="16"/>
                <w:szCs w:val="16"/>
                <w:lang w:eastAsia="en-CA"/>
              </w:rPr>
              <w:t>Lower Bound</w:t>
            </w:r>
          </w:p>
        </w:tc>
        <w:tc>
          <w:tcPr>
            <w:tcW w:w="670" w:type="dxa"/>
            <w:shd w:val="clear" w:color="000000" w:fill="C0C0C0"/>
            <w:noWrap/>
            <w:vAlign w:val="bottom"/>
            <w:hideMark/>
            <w:tcPrChange w:id="1677" w:author="Fernandes, Richard (he, him, his | il, le, lui)" w:date="2023-07-14T17:05:00Z">
              <w:tcPr>
                <w:tcW w:w="670" w:type="dxa"/>
                <w:tcBorders>
                  <w:top w:val="single" w:sz="8" w:space="0" w:color="auto"/>
                  <w:left w:val="nil"/>
                  <w:bottom w:val="nil"/>
                  <w:right w:val="single" w:sz="4" w:space="0" w:color="auto"/>
                </w:tcBorders>
                <w:shd w:val="clear" w:color="000000" w:fill="C0C0C0"/>
                <w:noWrap/>
                <w:vAlign w:val="bottom"/>
                <w:hideMark/>
              </w:tcPr>
            </w:tcPrChange>
          </w:tcPr>
          <w:p w14:paraId="3C7801F9" w14:textId="77777777" w:rsidR="0097469C" w:rsidRPr="00B47233" w:rsidRDefault="0097469C" w:rsidP="00A36C2B">
            <w:pPr>
              <w:spacing w:after="0" w:line="240" w:lineRule="auto"/>
              <w:rPr>
                <w:rFonts w:ascii="Arial" w:eastAsia="Times New Roman" w:hAnsi="Arial" w:cs="Arial"/>
                <w:b/>
                <w:bCs/>
                <w:sz w:val="16"/>
                <w:szCs w:val="16"/>
                <w:lang w:eastAsia="en-CA"/>
              </w:rPr>
            </w:pPr>
            <w:r w:rsidRPr="00B47233">
              <w:rPr>
                <w:rFonts w:ascii="Arial" w:eastAsia="Times New Roman" w:hAnsi="Arial" w:cs="Arial"/>
                <w:b/>
                <w:bCs/>
                <w:sz w:val="16"/>
                <w:szCs w:val="16"/>
                <w:lang w:eastAsia="en-CA"/>
              </w:rPr>
              <w:t>Upper Bound</w:t>
            </w:r>
          </w:p>
        </w:tc>
        <w:tc>
          <w:tcPr>
            <w:tcW w:w="709" w:type="dxa"/>
            <w:shd w:val="clear" w:color="000000" w:fill="C0C0C0"/>
            <w:noWrap/>
            <w:vAlign w:val="bottom"/>
            <w:hideMark/>
            <w:tcPrChange w:id="1678" w:author="Fernandes, Richard (he, him, his | il, le, lui)" w:date="2023-07-14T17:05:00Z">
              <w:tcPr>
                <w:tcW w:w="567" w:type="dxa"/>
                <w:tcBorders>
                  <w:top w:val="single" w:sz="8" w:space="0" w:color="auto"/>
                  <w:left w:val="nil"/>
                  <w:bottom w:val="nil"/>
                  <w:right w:val="single" w:sz="4" w:space="0" w:color="auto"/>
                </w:tcBorders>
                <w:shd w:val="clear" w:color="000000" w:fill="C0C0C0"/>
                <w:noWrap/>
                <w:vAlign w:val="bottom"/>
                <w:hideMark/>
              </w:tcPr>
            </w:tcPrChange>
          </w:tcPr>
          <w:p w14:paraId="62F0820D" w14:textId="77777777" w:rsidR="0097469C" w:rsidRPr="00B47233" w:rsidRDefault="0097469C" w:rsidP="00A36C2B">
            <w:pPr>
              <w:spacing w:after="0" w:line="240" w:lineRule="auto"/>
              <w:rPr>
                <w:rFonts w:ascii="Arial" w:eastAsia="Times New Roman" w:hAnsi="Arial" w:cs="Arial"/>
                <w:b/>
                <w:bCs/>
                <w:sz w:val="16"/>
                <w:szCs w:val="16"/>
                <w:lang w:eastAsia="en-CA"/>
              </w:rPr>
            </w:pPr>
            <w:r w:rsidRPr="00B47233">
              <w:rPr>
                <w:rFonts w:ascii="Arial" w:eastAsia="Times New Roman" w:hAnsi="Arial" w:cs="Arial"/>
                <w:b/>
                <w:bCs/>
                <w:sz w:val="16"/>
                <w:szCs w:val="16"/>
                <w:lang w:eastAsia="en-CA"/>
              </w:rPr>
              <w:t>P1</w:t>
            </w:r>
          </w:p>
        </w:tc>
        <w:tc>
          <w:tcPr>
            <w:tcW w:w="567" w:type="dxa"/>
            <w:shd w:val="clear" w:color="000000" w:fill="C0C0C0"/>
            <w:noWrap/>
            <w:vAlign w:val="bottom"/>
            <w:hideMark/>
            <w:tcPrChange w:id="1679" w:author="Fernandes, Richard (he, him, his | il, le, lui)" w:date="2023-07-14T17:05:00Z">
              <w:tcPr>
                <w:tcW w:w="567" w:type="dxa"/>
                <w:gridSpan w:val="2"/>
                <w:tcBorders>
                  <w:top w:val="single" w:sz="8" w:space="0" w:color="auto"/>
                  <w:left w:val="nil"/>
                  <w:bottom w:val="nil"/>
                  <w:right w:val="single" w:sz="4" w:space="0" w:color="auto"/>
                </w:tcBorders>
                <w:shd w:val="clear" w:color="000000" w:fill="C0C0C0"/>
                <w:noWrap/>
                <w:vAlign w:val="bottom"/>
                <w:hideMark/>
              </w:tcPr>
            </w:tcPrChange>
          </w:tcPr>
          <w:p w14:paraId="3FBA0956" w14:textId="77777777" w:rsidR="0097469C" w:rsidRPr="00B47233" w:rsidRDefault="0097469C" w:rsidP="00A36C2B">
            <w:pPr>
              <w:spacing w:after="0" w:line="240" w:lineRule="auto"/>
              <w:rPr>
                <w:rFonts w:ascii="Arial" w:eastAsia="Times New Roman" w:hAnsi="Arial" w:cs="Arial"/>
                <w:b/>
                <w:bCs/>
                <w:sz w:val="16"/>
                <w:szCs w:val="16"/>
                <w:lang w:eastAsia="en-CA"/>
              </w:rPr>
            </w:pPr>
            <w:r w:rsidRPr="00B47233">
              <w:rPr>
                <w:rFonts w:ascii="Arial" w:eastAsia="Times New Roman" w:hAnsi="Arial" w:cs="Arial"/>
                <w:b/>
                <w:bCs/>
                <w:sz w:val="16"/>
                <w:szCs w:val="16"/>
                <w:lang w:eastAsia="en-CA"/>
              </w:rPr>
              <w:t>P2</w:t>
            </w:r>
          </w:p>
        </w:tc>
        <w:tc>
          <w:tcPr>
            <w:tcW w:w="573" w:type="dxa"/>
            <w:shd w:val="clear" w:color="000000" w:fill="C0C0C0"/>
            <w:noWrap/>
            <w:vAlign w:val="bottom"/>
            <w:hideMark/>
            <w:tcPrChange w:id="1680" w:author="Fernandes, Richard (he, him, his | il, le, lui)" w:date="2023-07-14T17:05:00Z">
              <w:tcPr>
                <w:tcW w:w="715" w:type="dxa"/>
                <w:gridSpan w:val="2"/>
                <w:tcBorders>
                  <w:top w:val="single" w:sz="8" w:space="0" w:color="auto"/>
                  <w:left w:val="nil"/>
                  <w:bottom w:val="nil"/>
                  <w:right w:val="single" w:sz="4" w:space="0" w:color="auto"/>
                </w:tcBorders>
                <w:shd w:val="clear" w:color="000000" w:fill="C0C0C0"/>
                <w:noWrap/>
                <w:vAlign w:val="bottom"/>
                <w:hideMark/>
              </w:tcPr>
            </w:tcPrChange>
          </w:tcPr>
          <w:p w14:paraId="5F04EF33" w14:textId="77777777" w:rsidR="0097469C" w:rsidRPr="00B47233" w:rsidRDefault="0097469C" w:rsidP="00A36C2B">
            <w:pPr>
              <w:spacing w:after="0" w:line="240" w:lineRule="auto"/>
              <w:rPr>
                <w:rFonts w:ascii="Arial" w:eastAsia="Times New Roman" w:hAnsi="Arial" w:cs="Arial"/>
                <w:b/>
                <w:bCs/>
                <w:sz w:val="16"/>
                <w:szCs w:val="16"/>
                <w:lang w:eastAsia="en-CA"/>
              </w:rPr>
            </w:pPr>
            <w:proofErr w:type="spellStart"/>
            <w:r w:rsidRPr="00B47233">
              <w:rPr>
                <w:rFonts w:ascii="Arial" w:eastAsia="Times New Roman" w:hAnsi="Arial" w:cs="Arial"/>
                <w:b/>
                <w:bCs/>
                <w:sz w:val="16"/>
                <w:szCs w:val="16"/>
                <w:lang w:eastAsia="en-CA"/>
              </w:rPr>
              <w:t>Nb_Class</w:t>
            </w:r>
            <w:proofErr w:type="spellEnd"/>
          </w:p>
        </w:tc>
        <w:tc>
          <w:tcPr>
            <w:tcW w:w="844" w:type="dxa"/>
            <w:shd w:val="clear" w:color="000000" w:fill="C0C0C0"/>
            <w:noWrap/>
            <w:vAlign w:val="bottom"/>
            <w:hideMark/>
            <w:tcPrChange w:id="1681" w:author="Fernandes, Richard (he, him, his | il, le, lui)" w:date="2023-07-14T17:05:00Z">
              <w:tcPr>
                <w:tcW w:w="844" w:type="dxa"/>
                <w:tcBorders>
                  <w:top w:val="single" w:sz="8" w:space="0" w:color="auto"/>
                  <w:left w:val="nil"/>
                  <w:bottom w:val="nil"/>
                  <w:right w:val="single" w:sz="8" w:space="0" w:color="auto"/>
                </w:tcBorders>
                <w:shd w:val="clear" w:color="000000" w:fill="C0C0C0"/>
                <w:noWrap/>
                <w:vAlign w:val="bottom"/>
                <w:hideMark/>
              </w:tcPr>
            </w:tcPrChange>
          </w:tcPr>
          <w:p w14:paraId="5B5951E4" w14:textId="77777777" w:rsidR="0097469C" w:rsidRPr="00B47233" w:rsidRDefault="0097469C" w:rsidP="00A36C2B">
            <w:pPr>
              <w:spacing w:after="0" w:line="240" w:lineRule="auto"/>
              <w:rPr>
                <w:rFonts w:ascii="Arial" w:eastAsia="Times New Roman" w:hAnsi="Arial" w:cs="Arial"/>
                <w:b/>
                <w:bCs/>
                <w:sz w:val="16"/>
                <w:szCs w:val="16"/>
                <w:lang w:eastAsia="en-CA"/>
              </w:rPr>
            </w:pPr>
            <w:r w:rsidRPr="00B47233">
              <w:rPr>
                <w:rFonts w:ascii="Arial" w:eastAsia="Times New Roman" w:hAnsi="Arial" w:cs="Arial"/>
                <w:b/>
                <w:bCs/>
                <w:sz w:val="16"/>
                <w:szCs w:val="16"/>
                <w:lang w:eastAsia="en-CA"/>
              </w:rPr>
              <w:t>Law</w:t>
            </w:r>
          </w:p>
        </w:tc>
        <w:tc>
          <w:tcPr>
            <w:tcW w:w="709" w:type="dxa"/>
            <w:shd w:val="clear" w:color="000000" w:fill="C0C0C0"/>
            <w:noWrap/>
            <w:vAlign w:val="bottom"/>
            <w:hideMark/>
            <w:tcPrChange w:id="1682" w:author="Fernandes, Richard (he, him, his | il, le, lui)" w:date="2023-07-14T17:05:00Z">
              <w:tcPr>
                <w:tcW w:w="709" w:type="dxa"/>
                <w:gridSpan w:val="2"/>
                <w:tcBorders>
                  <w:top w:val="single" w:sz="8" w:space="0" w:color="auto"/>
                  <w:left w:val="nil"/>
                  <w:bottom w:val="nil"/>
                  <w:right w:val="single" w:sz="8" w:space="0" w:color="auto"/>
                </w:tcBorders>
                <w:shd w:val="clear" w:color="000000" w:fill="C0C0C0"/>
                <w:noWrap/>
                <w:vAlign w:val="bottom"/>
                <w:hideMark/>
              </w:tcPr>
            </w:tcPrChange>
          </w:tcPr>
          <w:p w14:paraId="0CA773EB" w14:textId="77777777" w:rsidR="0097469C" w:rsidRPr="00B47233" w:rsidRDefault="0097469C" w:rsidP="00A36C2B">
            <w:pPr>
              <w:spacing w:after="0" w:line="240" w:lineRule="auto"/>
              <w:rPr>
                <w:rFonts w:ascii="Arial" w:eastAsia="Times New Roman" w:hAnsi="Arial" w:cs="Arial"/>
                <w:b/>
                <w:bCs/>
                <w:sz w:val="16"/>
                <w:szCs w:val="16"/>
                <w:lang w:eastAsia="en-CA"/>
              </w:rPr>
            </w:pPr>
            <w:proofErr w:type="spellStart"/>
            <w:r w:rsidRPr="00B47233">
              <w:rPr>
                <w:rFonts w:ascii="Arial" w:eastAsia="Times New Roman" w:hAnsi="Arial" w:cs="Arial"/>
                <w:b/>
                <w:bCs/>
                <w:sz w:val="16"/>
                <w:szCs w:val="16"/>
                <w:lang w:eastAsia="en-CA"/>
              </w:rPr>
              <w:t>LAI_Conv</w:t>
            </w:r>
            <w:proofErr w:type="spellEnd"/>
          </w:p>
        </w:tc>
        <w:tc>
          <w:tcPr>
            <w:tcW w:w="709" w:type="dxa"/>
            <w:shd w:val="clear" w:color="000000" w:fill="C0C0C0"/>
            <w:vAlign w:val="bottom"/>
            <w:hideMark/>
            <w:tcPrChange w:id="1683" w:author="Fernandes, Richard (he, him, his | il, le, lui)" w:date="2023-07-14T17:05:00Z">
              <w:tcPr>
                <w:tcW w:w="556" w:type="dxa"/>
                <w:tcBorders>
                  <w:top w:val="single" w:sz="8" w:space="0" w:color="auto"/>
                  <w:left w:val="nil"/>
                  <w:bottom w:val="nil"/>
                  <w:right w:val="single" w:sz="8" w:space="0" w:color="auto"/>
                </w:tcBorders>
                <w:shd w:val="clear" w:color="000000" w:fill="C0C0C0"/>
                <w:vAlign w:val="bottom"/>
                <w:hideMark/>
              </w:tcPr>
            </w:tcPrChange>
          </w:tcPr>
          <w:p w14:paraId="0F16BAEB" w14:textId="77777777" w:rsidR="0097469C" w:rsidRPr="00B47233" w:rsidRDefault="0097469C" w:rsidP="00A36C2B">
            <w:pPr>
              <w:spacing w:after="0" w:line="240" w:lineRule="auto"/>
              <w:rPr>
                <w:rFonts w:ascii="Arial" w:eastAsia="Times New Roman" w:hAnsi="Arial" w:cs="Arial"/>
                <w:b/>
                <w:bCs/>
                <w:sz w:val="16"/>
                <w:szCs w:val="16"/>
                <w:lang w:eastAsia="en-CA"/>
              </w:rPr>
            </w:pPr>
            <w:proofErr w:type="spellStart"/>
            <w:r w:rsidRPr="00B47233">
              <w:rPr>
                <w:rFonts w:ascii="Arial" w:eastAsia="Times New Roman" w:hAnsi="Arial" w:cs="Arial"/>
                <w:b/>
                <w:bCs/>
                <w:sz w:val="16"/>
                <w:szCs w:val="16"/>
                <w:lang w:eastAsia="en-CA"/>
              </w:rPr>
              <w:t>Var_min</w:t>
            </w:r>
            <w:proofErr w:type="spellEnd"/>
            <w:r w:rsidRPr="00B47233">
              <w:rPr>
                <w:rFonts w:ascii="Arial" w:eastAsia="Times New Roman" w:hAnsi="Arial" w:cs="Arial"/>
                <w:b/>
                <w:bCs/>
                <w:sz w:val="16"/>
                <w:szCs w:val="16"/>
                <w:lang w:eastAsia="en-CA"/>
              </w:rPr>
              <w:br/>
              <w:t>(0)</w:t>
            </w:r>
          </w:p>
        </w:tc>
        <w:tc>
          <w:tcPr>
            <w:tcW w:w="708" w:type="dxa"/>
            <w:shd w:val="clear" w:color="000000" w:fill="C0C0C0"/>
            <w:vAlign w:val="bottom"/>
            <w:hideMark/>
            <w:tcPrChange w:id="1684" w:author="Fernandes, Richard (he, him, his | il, le, lui)" w:date="2023-07-14T17:05:00Z">
              <w:tcPr>
                <w:tcW w:w="673" w:type="dxa"/>
                <w:tcBorders>
                  <w:top w:val="single" w:sz="8" w:space="0" w:color="auto"/>
                  <w:left w:val="nil"/>
                  <w:bottom w:val="nil"/>
                  <w:right w:val="single" w:sz="8" w:space="0" w:color="auto"/>
                </w:tcBorders>
                <w:shd w:val="clear" w:color="000000" w:fill="C0C0C0"/>
                <w:vAlign w:val="bottom"/>
                <w:hideMark/>
              </w:tcPr>
            </w:tcPrChange>
          </w:tcPr>
          <w:p w14:paraId="760D73DA" w14:textId="77777777" w:rsidR="0097469C" w:rsidRPr="00B47233" w:rsidRDefault="0097469C" w:rsidP="00A36C2B">
            <w:pPr>
              <w:spacing w:after="0" w:line="240" w:lineRule="auto"/>
              <w:rPr>
                <w:rFonts w:ascii="Arial" w:eastAsia="Times New Roman" w:hAnsi="Arial" w:cs="Arial"/>
                <w:b/>
                <w:bCs/>
                <w:sz w:val="16"/>
                <w:szCs w:val="16"/>
                <w:lang w:eastAsia="en-CA"/>
              </w:rPr>
            </w:pPr>
            <w:proofErr w:type="spellStart"/>
            <w:r w:rsidRPr="00B47233">
              <w:rPr>
                <w:rFonts w:ascii="Arial" w:eastAsia="Times New Roman" w:hAnsi="Arial" w:cs="Arial"/>
                <w:b/>
                <w:bCs/>
                <w:sz w:val="16"/>
                <w:szCs w:val="16"/>
                <w:lang w:eastAsia="en-CA"/>
              </w:rPr>
              <w:t>Var_max</w:t>
            </w:r>
            <w:proofErr w:type="spellEnd"/>
            <w:r w:rsidRPr="00B47233">
              <w:rPr>
                <w:rFonts w:ascii="Arial" w:eastAsia="Times New Roman" w:hAnsi="Arial" w:cs="Arial"/>
                <w:b/>
                <w:bCs/>
                <w:sz w:val="16"/>
                <w:szCs w:val="16"/>
                <w:lang w:eastAsia="en-CA"/>
              </w:rPr>
              <w:br/>
              <w:t>(0)</w:t>
            </w:r>
          </w:p>
        </w:tc>
        <w:tc>
          <w:tcPr>
            <w:tcW w:w="709" w:type="dxa"/>
            <w:shd w:val="clear" w:color="000000" w:fill="C0C0C0"/>
            <w:vAlign w:val="bottom"/>
            <w:hideMark/>
            <w:tcPrChange w:id="1685" w:author="Fernandes, Richard (he, him, his | il, le, lui)" w:date="2023-07-14T17:05:00Z">
              <w:tcPr>
                <w:tcW w:w="800" w:type="dxa"/>
                <w:tcBorders>
                  <w:top w:val="single" w:sz="8" w:space="0" w:color="auto"/>
                  <w:left w:val="nil"/>
                  <w:bottom w:val="nil"/>
                  <w:right w:val="single" w:sz="8" w:space="0" w:color="auto"/>
                </w:tcBorders>
                <w:shd w:val="clear" w:color="000000" w:fill="C0C0C0"/>
                <w:vAlign w:val="bottom"/>
                <w:hideMark/>
              </w:tcPr>
            </w:tcPrChange>
          </w:tcPr>
          <w:p w14:paraId="7D227205" w14:textId="77777777" w:rsidR="0097469C" w:rsidRPr="00B47233" w:rsidRDefault="0097469C" w:rsidP="00A36C2B">
            <w:pPr>
              <w:spacing w:after="0" w:line="240" w:lineRule="auto"/>
              <w:rPr>
                <w:rFonts w:ascii="Arial" w:eastAsia="Times New Roman" w:hAnsi="Arial" w:cs="Arial"/>
                <w:b/>
                <w:bCs/>
                <w:sz w:val="16"/>
                <w:szCs w:val="16"/>
                <w:lang w:eastAsia="en-CA"/>
              </w:rPr>
            </w:pPr>
            <w:proofErr w:type="spellStart"/>
            <w:r w:rsidRPr="00B47233">
              <w:rPr>
                <w:rFonts w:ascii="Arial" w:eastAsia="Times New Roman" w:hAnsi="Arial" w:cs="Arial"/>
                <w:b/>
                <w:bCs/>
                <w:sz w:val="16"/>
                <w:szCs w:val="16"/>
                <w:lang w:eastAsia="en-CA"/>
              </w:rPr>
              <w:t>Var_min</w:t>
            </w:r>
            <w:proofErr w:type="spellEnd"/>
            <w:r w:rsidRPr="00B47233">
              <w:rPr>
                <w:rFonts w:ascii="Arial" w:eastAsia="Times New Roman" w:hAnsi="Arial" w:cs="Arial"/>
                <w:b/>
                <w:bCs/>
                <w:sz w:val="16"/>
                <w:szCs w:val="16"/>
                <w:lang w:eastAsia="en-CA"/>
              </w:rPr>
              <w:br/>
              <w:t>(</w:t>
            </w:r>
            <w:proofErr w:type="spellStart"/>
            <w:r w:rsidRPr="00B47233">
              <w:rPr>
                <w:rFonts w:ascii="Arial" w:eastAsia="Times New Roman" w:hAnsi="Arial" w:cs="Arial"/>
                <w:b/>
                <w:bCs/>
                <w:sz w:val="16"/>
                <w:szCs w:val="16"/>
                <w:lang w:eastAsia="en-CA"/>
              </w:rPr>
              <w:t>LAI_Conv</w:t>
            </w:r>
            <w:proofErr w:type="spellEnd"/>
            <w:r w:rsidRPr="00B47233">
              <w:rPr>
                <w:rFonts w:ascii="Arial" w:eastAsia="Times New Roman" w:hAnsi="Arial" w:cs="Arial"/>
                <w:b/>
                <w:bCs/>
                <w:sz w:val="16"/>
                <w:szCs w:val="16"/>
                <w:lang w:eastAsia="en-CA"/>
              </w:rPr>
              <w:t>)</w:t>
            </w:r>
          </w:p>
        </w:tc>
        <w:tc>
          <w:tcPr>
            <w:tcW w:w="703" w:type="dxa"/>
            <w:shd w:val="clear" w:color="000000" w:fill="C0C0C0"/>
            <w:vAlign w:val="bottom"/>
            <w:hideMark/>
            <w:tcPrChange w:id="1686" w:author="Fernandes, Richard (he, him, his | il, le, lui)" w:date="2023-07-14T17:05:00Z">
              <w:tcPr>
                <w:tcW w:w="800" w:type="dxa"/>
                <w:tcBorders>
                  <w:top w:val="single" w:sz="8" w:space="0" w:color="auto"/>
                  <w:left w:val="nil"/>
                  <w:bottom w:val="nil"/>
                  <w:right w:val="single" w:sz="8" w:space="0" w:color="auto"/>
                </w:tcBorders>
                <w:shd w:val="clear" w:color="000000" w:fill="C0C0C0"/>
                <w:vAlign w:val="bottom"/>
                <w:hideMark/>
              </w:tcPr>
            </w:tcPrChange>
          </w:tcPr>
          <w:p w14:paraId="2D7D2586" w14:textId="77777777" w:rsidR="0097469C" w:rsidRPr="00B47233" w:rsidRDefault="0097469C" w:rsidP="00A36C2B">
            <w:pPr>
              <w:spacing w:after="0" w:line="240" w:lineRule="auto"/>
              <w:rPr>
                <w:rFonts w:ascii="Arial" w:eastAsia="Times New Roman" w:hAnsi="Arial" w:cs="Arial"/>
                <w:b/>
                <w:bCs/>
                <w:sz w:val="16"/>
                <w:szCs w:val="16"/>
                <w:lang w:eastAsia="en-CA"/>
              </w:rPr>
            </w:pPr>
            <w:proofErr w:type="spellStart"/>
            <w:r w:rsidRPr="00B47233">
              <w:rPr>
                <w:rFonts w:ascii="Arial" w:eastAsia="Times New Roman" w:hAnsi="Arial" w:cs="Arial"/>
                <w:b/>
                <w:bCs/>
                <w:sz w:val="16"/>
                <w:szCs w:val="16"/>
                <w:lang w:eastAsia="en-CA"/>
              </w:rPr>
              <w:t>Var_max</w:t>
            </w:r>
            <w:proofErr w:type="spellEnd"/>
            <w:r w:rsidRPr="00B47233">
              <w:rPr>
                <w:rFonts w:ascii="Arial" w:eastAsia="Times New Roman" w:hAnsi="Arial" w:cs="Arial"/>
                <w:b/>
                <w:bCs/>
                <w:sz w:val="16"/>
                <w:szCs w:val="16"/>
                <w:lang w:eastAsia="en-CA"/>
              </w:rPr>
              <w:br/>
              <w:t>(</w:t>
            </w:r>
            <w:proofErr w:type="spellStart"/>
            <w:r w:rsidRPr="00B47233">
              <w:rPr>
                <w:rFonts w:ascii="Arial" w:eastAsia="Times New Roman" w:hAnsi="Arial" w:cs="Arial"/>
                <w:b/>
                <w:bCs/>
                <w:sz w:val="16"/>
                <w:szCs w:val="16"/>
                <w:lang w:eastAsia="en-CA"/>
              </w:rPr>
              <w:t>LAI_Conv</w:t>
            </w:r>
            <w:proofErr w:type="spellEnd"/>
            <w:r w:rsidRPr="00B47233">
              <w:rPr>
                <w:rFonts w:ascii="Arial" w:eastAsia="Times New Roman" w:hAnsi="Arial" w:cs="Arial"/>
                <w:b/>
                <w:bCs/>
                <w:sz w:val="16"/>
                <w:szCs w:val="16"/>
                <w:lang w:eastAsia="en-CA"/>
              </w:rPr>
              <w:t>)</w:t>
            </w:r>
          </w:p>
        </w:tc>
      </w:tr>
      <w:tr w:rsidR="007D13D1" w:rsidRPr="00B47233" w14:paraId="3B753782" w14:textId="77777777" w:rsidTr="007D13D1">
        <w:trPr>
          <w:trHeight w:val="275"/>
          <w:trPrChange w:id="1687" w:author="Fernandes, Richard (he, him, his | il, le, lui)" w:date="2023-07-14T17:05:00Z">
            <w:trPr>
              <w:trHeight w:val="275"/>
            </w:trPr>
          </w:trPrChange>
        </w:trPr>
        <w:tc>
          <w:tcPr>
            <w:tcW w:w="861" w:type="dxa"/>
            <w:vMerge w:val="restart"/>
            <w:shd w:val="clear" w:color="000000" w:fill="C0C0C0"/>
            <w:noWrap/>
            <w:vAlign w:val="center"/>
            <w:hideMark/>
            <w:tcPrChange w:id="1688" w:author="Fernandes, Richard (he, him, his | il, le, lui)" w:date="2023-07-14T17:05:00Z">
              <w:tcPr>
                <w:tcW w:w="861" w:type="dxa"/>
                <w:vMerge w:val="restart"/>
                <w:tcBorders>
                  <w:top w:val="single" w:sz="8" w:space="0" w:color="auto"/>
                  <w:left w:val="single" w:sz="8" w:space="0" w:color="auto"/>
                  <w:bottom w:val="single" w:sz="8" w:space="0" w:color="000000"/>
                  <w:right w:val="single" w:sz="8" w:space="0" w:color="auto"/>
                </w:tcBorders>
                <w:shd w:val="clear" w:color="000000" w:fill="C0C0C0"/>
                <w:noWrap/>
                <w:vAlign w:val="center"/>
                <w:hideMark/>
              </w:tcPr>
            </w:tcPrChange>
          </w:tcPr>
          <w:p w14:paraId="0F5D4A3C" w14:textId="77777777" w:rsidR="0097469C" w:rsidRPr="00B47233" w:rsidRDefault="0097469C" w:rsidP="00A36C2B">
            <w:pPr>
              <w:spacing w:after="0" w:line="240" w:lineRule="auto"/>
              <w:rPr>
                <w:rFonts w:ascii="Arial" w:eastAsia="Times New Roman" w:hAnsi="Arial" w:cs="Arial"/>
                <w:b/>
                <w:bCs/>
                <w:sz w:val="16"/>
                <w:szCs w:val="16"/>
                <w:lang w:eastAsia="en-CA"/>
              </w:rPr>
            </w:pPr>
            <w:r w:rsidRPr="00B47233">
              <w:rPr>
                <w:rFonts w:ascii="Arial" w:eastAsia="Times New Roman" w:hAnsi="Arial" w:cs="Arial"/>
                <w:b/>
                <w:bCs/>
                <w:sz w:val="16"/>
                <w:szCs w:val="16"/>
                <w:lang w:eastAsia="en-CA"/>
              </w:rPr>
              <w:t>Canopy</w:t>
            </w:r>
          </w:p>
        </w:tc>
        <w:tc>
          <w:tcPr>
            <w:tcW w:w="850" w:type="dxa"/>
            <w:shd w:val="clear" w:color="000000" w:fill="C0C0C0"/>
            <w:noWrap/>
            <w:vAlign w:val="bottom"/>
            <w:hideMark/>
            <w:tcPrChange w:id="1689" w:author="Fernandes, Richard (he, him, his | il, le, lui)" w:date="2023-07-14T17:05:00Z">
              <w:tcPr>
                <w:tcW w:w="850" w:type="dxa"/>
                <w:tcBorders>
                  <w:top w:val="single" w:sz="8" w:space="0" w:color="auto"/>
                  <w:left w:val="nil"/>
                  <w:bottom w:val="single" w:sz="4" w:space="0" w:color="auto"/>
                  <w:right w:val="nil"/>
                </w:tcBorders>
                <w:shd w:val="clear" w:color="000000" w:fill="C0C0C0"/>
                <w:noWrap/>
                <w:vAlign w:val="bottom"/>
                <w:hideMark/>
              </w:tcPr>
            </w:tcPrChange>
          </w:tcPr>
          <w:p w14:paraId="08F5936D" w14:textId="77777777" w:rsidR="0097469C" w:rsidRPr="00B47233" w:rsidRDefault="0097469C" w:rsidP="00A36C2B">
            <w:pPr>
              <w:spacing w:after="0" w:line="240" w:lineRule="auto"/>
              <w:rPr>
                <w:rFonts w:ascii="Arial" w:eastAsia="Times New Roman" w:hAnsi="Arial" w:cs="Arial"/>
                <w:b/>
                <w:bCs/>
                <w:sz w:val="16"/>
                <w:szCs w:val="16"/>
                <w:lang w:eastAsia="en-CA"/>
              </w:rPr>
            </w:pPr>
            <w:r w:rsidRPr="00B47233">
              <w:rPr>
                <w:rFonts w:ascii="Arial" w:eastAsia="Times New Roman" w:hAnsi="Arial" w:cs="Arial"/>
                <w:b/>
                <w:bCs/>
                <w:sz w:val="16"/>
                <w:szCs w:val="16"/>
                <w:lang w:eastAsia="en-CA"/>
              </w:rPr>
              <w:t>LAI</w:t>
            </w:r>
          </w:p>
        </w:tc>
        <w:tc>
          <w:tcPr>
            <w:tcW w:w="748" w:type="dxa"/>
            <w:shd w:val="clear" w:color="auto" w:fill="auto"/>
            <w:noWrap/>
            <w:vAlign w:val="bottom"/>
            <w:hideMark/>
            <w:tcPrChange w:id="1690" w:author="Fernandes, Richard (he, him, his | il, le, lui)" w:date="2023-07-14T17:05:00Z">
              <w:tcPr>
                <w:tcW w:w="748" w:type="dxa"/>
                <w:tcBorders>
                  <w:top w:val="single" w:sz="8" w:space="0" w:color="auto"/>
                  <w:left w:val="single" w:sz="8" w:space="0" w:color="auto"/>
                  <w:bottom w:val="single" w:sz="4" w:space="0" w:color="auto"/>
                  <w:right w:val="single" w:sz="4" w:space="0" w:color="auto"/>
                </w:tcBorders>
                <w:shd w:val="clear" w:color="auto" w:fill="auto"/>
                <w:noWrap/>
                <w:vAlign w:val="bottom"/>
                <w:hideMark/>
              </w:tcPr>
            </w:tcPrChange>
          </w:tcPr>
          <w:p w14:paraId="502575D8"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0.0</w:t>
            </w:r>
          </w:p>
        </w:tc>
        <w:tc>
          <w:tcPr>
            <w:tcW w:w="670" w:type="dxa"/>
            <w:shd w:val="clear" w:color="auto" w:fill="auto"/>
            <w:noWrap/>
            <w:vAlign w:val="bottom"/>
            <w:hideMark/>
            <w:tcPrChange w:id="1691" w:author="Fernandes, Richard (he, him, his | il, le, lui)" w:date="2023-07-14T17:05:00Z">
              <w:tcPr>
                <w:tcW w:w="670" w:type="dxa"/>
                <w:tcBorders>
                  <w:top w:val="single" w:sz="8" w:space="0" w:color="auto"/>
                  <w:left w:val="nil"/>
                  <w:bottom w:val="single" w:sz="4" w:space="0" w:color="auto"/>
                  <w:right w:val="single" w:sz="4" w:space="0" w:color="auto"/>
                </w:tcBorders>
                <w:shd w:val="clear" w:color="auto" w:fill="auto"/>
                <w:noWrap/>
                <w:vAlign w:val="bottom"/>
                <w:hideMark/>
              </w:tcPr>
            </w:tcPrChange>
          </w:tcPr>
          <w:p w14:paraId="4826B09E"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10.0</w:t>
            </w:r>
          </w:p>
        </w:tc>
        <w:tc>
          <w:tcPr>
            <w:tcW w:w="709" w:type="dxa"/>
            <w:shd w:val="clear" w:color="auto" w:fill="auto"/>
            <w:noWrap/>
            <w:vAlign w:val="bottom"/>
            <w:hideMark/>
            <w:tcPrChange w:id="1692" w:author="Fernandes, Richard (he, him, his | il, le, lui)" w:date="2023-07-14T17:05:00Z">
              <w:tcPr>
                <w:tcW w:w="709" w:type="dxa"/>
                <w:gridSpan w:val="2"/>
                <w:tcBorders>
                  <w:top w:val="single" w:sz="8" w:space="0" w:color="auto"/>
                  <w:left w:val="single" w:sz="8" w:space="0" w:color="auto"/>
                  <w:bottom w:val="single" w:sz="4" w:space="0" w:color="auto"/>
                  <w:right w:val="single" w:sz="4" w:space="0" w:color="auto"/>
                </w:tcBorders>
                <w:shd w:val="clear" w:color="auto" w:fill="auto"/>
                <w:noWrap/>
                <w:vAlign w:val="bottom"/>
                <w:hideMark/>
              </w:tcPr>
            </w:tcPrChange>
          </w:tcPr>
          <w:p w14:paraId="0F526C60"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0.0</w:t>
            </w:r>
          </w:p>
        </w:tc>
        <w:tc>
          <w:tcPr>
            <w:tcW w:w="567" w:type="dxa"/>
            <w:shd w:val="clear" w:color="auto" w:fill="auto"/>
            <w:noWrap/>
            <w:vAlign w:val="bottom"/>
            <w:hideMark/>
            <w:tcPrChange w:id="1693" w:author="Fernandes, Richard (he, him, his | il, le, lui)" w:date="2023-07-14T17:05:00Z">
              <w:tcPr>
                <w:tcW w:w="567" w:type="dxa"/>
                <w:gridSpan w:val="2"/>
                <w:tcBorders>
                  <w:top w:val="single" w:sz="8" w:space="0" w:color="auto"/>
                  <w:left w:val="nil"/>
                  <w:bottom w:val="single" w:sz="4" w:space="0" w:color="auto"/>
                  <w:right w:val="single" w:sz="4" w:space="0" w:color="auto"/>
                </w:tcBorders>
                <w:shd w:val="clear" w:color="auto" w:fill="auto"/>
                <w:noWrap/>
                <w:vAlign w:val="bottom"/>
                <w:hideMark/>
              </w:tcPr>
            </w:tcPrChange>
          </w:tcPr>
          <w:p w14:paraId="68146395"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2.0</w:t>
            </w:r>
          </w:p>
        </w:tc>
        <w:tc>
          <w:tcPr>
            <w:tcW w:w="573" w:type="dxa"/>
            <w:shd w:val="clear" w:color="auto" w:fill="auto"/>
            <w:noWrap/>
            <w:vAlign w:val="bottom"/>
            <w:hideMark/>
            <w:tcPrChange w:id="1694" w:author="Fernandes, Richard (he, him, his | il, le, lui)" w:date="2023-07-14T17:05:00Z">
              <w:tcPr>
                <w:tcW w:w="573" w:type="dxa"/>
                <w:tcBorders>
                  <w:top w:val="single" w:sz="8" w:space="0" w:color="auto"/>
                  <w:left w:val="nil"/>
                  <w:bottom w:val="single" w:sz="4" w:space="0" w:color="auto"/>
                  <w:right w:val="single" w:sz="4" w:space="0" w:color="auto"/>
                </w:tcBorders>
                <w:shd w:val="clear" w:color="auto" w:fill="auto"/>
                <w:noWrap/>
                <w:vAlign w:val="bottom"/>
                <w:hideMark/>
              </w:tcPr>
            </w:tcPrChange>
          </w:tcPr>
          <w:p w14:paraId="713D3A9F"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6</w:t>
            </w:r>
          </w:p>
        </w:tc>
        <w:tc>
          <w:tcPr>
            <w:tcW w:w="844" w:type="dxa"/>
            <w:shd w:val="clear" w:color="000000" w:fill="BFBFBF"/>
            <w:noWrap/>
            <w:vAlign w:val="bottom"/>
            <w:hideMark/>
            <w:tcPrChange w:id="1695" w:author="Fernandes, Richard (he, him, his | il, le, lui)" w:date="2023-07-14T17:05:00Z">
              <w:tcPr>
                <w:tcW w:w="844" w:type="dxa"/>
                <w:tcBorders>
                  <w:top w:val="single" w:sz="4" w:space="0" w:color="auto"/>
                  <w:left w:val="nil"/>
                  <w:bottom w:val="single" w:sz="4" w:space="0" w:color="auto"/>
                  <w:right w:val="single" w:sz="4" w:space="0" w:color="auto"/>
                </w:tcBorders>
                <w:shd w:val="clear" w:color="000000" w:fill="BFBFBF"/>
                <w:noWrap/>
                <w:vAlign w:val="bottom"/>
                <w:hideMark/>
              </w:tcPr>
            </w:tcPrChange>
          </w:tcPr>
          <w:p w14:paraId="54FECA64" w14:textId="77777777" w:rsidR="0097469C" w:rsidRPr="00B47233" w:rsidRDefault="0097469C" w:rsidP="00A36C2B">
            <w:pPr>
              <w:spacing w:after="0" w:line="240" w:lineRule="auto"/>
              <w:jc w:val="center"/>
              <w:rPr>
                <w:rFonts w:ascii="Arial" w:eastAsia="Times New Roman" w:hAnsi="Arial" w:cs="Arial"/>
                <w:sz w:val="16"/>
                <w:szCs w:val="16"/>
                <w:lang w:eastAsia="en-CA"/>
              </w:rPr>
            </w:pPr>
            <w:proofErr w:type="spellStart"/>
            <w:r>
              <w:rPr>
                <w:rFonts w:ascii="Arial" w:eastAsia="Times New Roman" w:hAnsi="Arial" w:cs="Arial"/>
                <w:sz w:val="16"/>
                <w:szCs w:val="16"/>
                <w:lang w:eastAsia="en-CA"/>
              </w:rPr>
              <w:t>GenEx</w:t>
            </w:r>
            <w:proofErr w:type="spellEnd"/>
          </w:p>
        </w:tc>
        <w:tc>
          <w:tcPr>
            <w:tcW w:w="709" w:type="dxa"/>
            <w:shd w:val="clear" w:color="auto" w:fill="auto"/>
            <w:noWrap/>
            <w:vAlign w:val="bottom"/>
            <w:hideMark/>
            <w:tcPrChange w:id="1696" w:author="Fernandes, Richard (he, him, his | il, le, lui)" w:date="2023-07-14T17:05:00Z">
              <w:tcPr>
                <w:tcW w:w="567" w:type="dxa"/>
                <w:tcBorders>
                  <w:top w:val="single" w:sz="8" w:space="0" w:color="auto"/>
                  <w:left w:val="nil"/>
                  <w:bottom w:val="single" w:sz="4" w:space="0" w:color="auto"/>
                  <w:right w:val="single" w:sz="8" w:space="0" w:color="auto"/>
                </w:tcBorders>
                <w:shd w:val="clear" w:color="auto" w:fill="auto"/>
                <w:noWrap/>
                <w:vAlign w:val="bottom"/>
                <w:hideMark/>
              </w:tcPr>
            </w:tcPrChange>
          </w:tcPr>
          <w:p w14:paraId="4DA73612"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1000</w:t>
            </w:r>
          </w:p>
        </w:tc>
        <w:tc>
          <w:tcPr>
            <w:tcW w:w="709" w:type="dxa"/>
            <w:shd w:val="clear" w:color="auto" w:fill="auto"/>
            <w:noWrap/>
            <w:vAlign w:val="bottom"/>
            <w:hideMark/>
            <w:tcPrChange w:id="1697" w:author="Fernandes, Richard (he, him, his | il, le, lui)" w:date="2023-07-14T17:05:00Z">
              <w:tcPr>
                <w:tcW w:w="698" w:type="dxa"/>
                <w:gridSpan w:val="2"/>
                <w:tcBorders>
                  <w:top w:val="single" w:sz="8" w:space="0" w:color="auto"/>
                  <w:left w:val="nil"/>
                  <w:bottom w:val="single" w:sz="4" w:space="0" w:color="auto"/>
                  <w:right w:val="single" w:sz="4" w:space="0" w:color="auto"/>
                </w:tcBorders>
                <w:shd w:val="clear" w:color="auto" w:fill="auto"/>
                <w:noWrap/>
                <w:vAlign w:val="bottom"/>
                <w:hideMark/>
              </w:tcPr>
            </w:tcPrChange>
          </w:tcPr>
          <w:p w14:paraId="22D21EEB"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0.0</w:t>
            </w:r>
          </w:p>
        </w:tc>
        <w:tc>
          <w:tcPr>
            <w:tcW w:w="708" w:type="dxa"/>
            <w:shd w:val="clear" w:color="auto" w:fill="auto"/>
            <w:noWrap/>
            <w:vAlign w:val="bottom"/>
            <w:hideMark/>
            <w:tcPrChange w:id="1698" w:author="Fernandes, Richard (he, him, his | il, le, lui)" w:date="2023-07-14T17:05:00Z">
              <w:tcPr>
                <w:tcW w:w="673" w:type="dxa"/>
                <w:tcBorders>
                  <w:top w:val="single" w:sz="8" w:space="0" w:color="auto"/>
                  <w:left w:val="nil"/>
                  <w:bottom w:val="single" w:sz="4" w:space="0" w:color="auto"/>
                  <w:right w:val="single" w:sz="4" w:space="0" w:color="auto"/>
                </w:tcBorders>
                <w:shd w:val="clear" w:color="auto" w:fill="auto"/>
                <w:noWrap/>
                <w:vAlign w:val="bottom"/>
                <w:hideMark/>
              </w:tcPr>
            </w:tcPrChange>
          </w:tcPr>
          <w:p w14:paraId="71F8D0B2"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10.0</w:t>
            </w:r>
          </w:p>
        </w:tc>
        <w:tc>
          <w:tcPr>
            <w:tcW w:w="709" w:type="dxa"/>
            <w:shd w:val="clear" w:color="auto" w:fill="auto"/>
            <w:noWrap/>
            <w:vAlign w:val="bottom"/>
            <w:hideMark/>
            <w:tcPrChange w:id="1699" w:author="Fernandes, Richard (he, him, his | il, le, lui)" w:date="2023-07-14T17:05:00Z">
              <w:tcPr>
                <w:tcW w:w="8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tcPrChange>
          </w:tcPr>
          <w:p w14:paraId="716B26C3"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0.0</w:t>
            </w:r>
          </w:p>
        </w:tc>
        <w:tc>
          <w:tcPr>
            <w:tcW w:w="703" w:type="dxa"/>
            <w:shd w:val="clear" w:color="auto" w:fill="auto"/>
            <w:noWrap/>
            <w:vAlign w:val="bottom"/>
            <w:hideMark/>
            <w:tcPrChange w:id="1700" w:author="Fernandes, Richard (he, him, his | il, le, lui)" w:date="2023-07-14T17:05:00Z">
              <w:tcPr>
                <w:tcW w:w="800" w:type="dxa"/>
                <w:tcBorders>
                  <w:top w:val="single" w:sz="8" w:space="0" w:color="auto"/>
                  <w:left w:val="nil"/>
                  <w:bottom w:val="single" w:sz="4" w:space="0" w:color="auto"/>
                  <w:right w:val="single" w:sz="4" w:space="0" w:color="auto"/>
                </w:tcBorders>
                <w:shd w:val="clear" w:color="auto" w:fill="auto"/>
                <w:noWrap/>
                <w:vAlign w:val="bottom"/>
                <w:hideMark/>
              </w:tcPr>
            </w:tcPrChange>
          </w:tcPr>
          <w:p w14:paraId="36BAE879"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10.0</w:t>
            </w:r>
          </w:p>
        </w:tc>
      </w:tr>
      <w:tr w:rsidR="0097469C" w:rsidRPr="00B47233" w14:paraId="55DE282B" w14:textId="77777777" w:rsidTr="007D13D1">
        <w:trPr>
          <w:trHeight w:val="275"/>
          <w:trPrChange w:id="1701" w:author="Fernandes, Richard (he, him, his | il, le, lui)" w:date="2023-07-14T17:05:00Z">
            <w:trPr>
              <w:trHeight w:val="275"/>
            </w:trPr>
          </w:trPrChange>
        </w:trPr>
        <w:tc>
          <w:tcPr>
            <w:tcW w:w="861" w:type="dxa"/>
            <w:vMerge/>
            <w:vAlign w:val="center"/>
            <w:hideMark/>
            <w:tcPrChange w:id="1702" w:author="Fernandes, Richard (he, him, his | il, le, lui)" w:date="2023-07-14T17:05:00Z">
              <w:tcPr>
                <w:tcW w:w="861" w:type="dxa"/>
                <w:vMerge/>
                <w:tcBorders>
                  <w:top w:val="single" w:sz="8" w:space="0" w:color="auto"/>
                  <w:left w:val="single" w:sz="8" w:space="0" w:color="auto"/>
                  <w:bottom w:val="single" w:sz="8" w:space="0" w:color="000000"/>
                  <w:right w:val="single" w:sz="8" w:space="0" w:color="auto"/>
                </w:tcBorders>
                <w:vAlign w:val="center"/>
                <w:hideMark/>
              </w:tcPr>
            </w:tcPrChange>
          </w:tcPr>
          <w:p w14:paraId="1ADF4FFE" w14:textId="77777777" w:rsidR="0097469C" w:rsidRPr="00B47233" w:rsidRDefault="0097469C" w:rsidP="00A36C2B">
            <w:pPr>
              <w:spacing w:after="0" w:line="240" w:lineRule="auto"/>
              <w:rPr>
                <w:rFonts w:ascii="Arial" w:eastAsia="Times New Roman" w:hAnsi="Arial" w:cs="Arial"/>
                <w:b/>
                <w:bCs/>
                <w:sz w:val="16"/>
                <w:szCs w:val="16"/>
                <w:lang w:eastAsia="en-CA"/>
              </w:rPr>
            </w:pPr>
          </w:p>
        </w:tc>
        <w:tc>
          <w:tcPr>
            <w:tcW w:w="850" w:type="dxa"/>
            <w:shd w:val="clear" w:color="000000" w:fill="C0C0C0"/>
            <w:noWrap/>
            <w:vAlign w:val="bottom"/>
            <w:hideMark/>
            <w:tcPrChange w:id="1703" w:author="Fernandes, Richard (he, him, his | il, le, lui)" w:date="2023-07-14T17:05:00Z">
              <w:tcPr>
                <w:tcW w:w="850" w:type="dxa"/>
                <w:tcBorders>
                  <w:top w:val="nil"/>
                  <w:left w:val="nil"/>
                  <w:bottom w:val="single" w:sz="4" w:space="0" w:color="auto"/>
                  <w:right w:val="nil"/>
                </w:tcBorders>
                <w:shd w:val="clear" w:color="000000" w:fill="C0C0C0"/>
                <w:noWrap/>
                <w:vAlign w:val="bottom"/>
                <w:hideMark/>
              </w:tcPr>
            </w:tcPrChange>
          </w:tcPr>
          <w:p w14:paraId="040C8DFB" w14:textId="77777777" w:rsidR="0097469C" w:rsidRPr="00B47233" w:rsidRDefault="0097469C" w:rsidP="00A36C2B">
            <w:pPr>
              <w:spacing w:after="0" w:line="240" w:lineRule="auto"/>
              <w:rPr>
                <w:rFonts w:ascii="Arial" w:eastAsia="Times New Roman" w:hAnsi="Arial" w:cs="Arial"/>
                <w:b/>
                <w:bCs/>
                <w:sz w:val="16"/>
                <w:szCs w:val="16"/>
                <w:lang w:eastAsia="en-CA"/>
              </w:rPr>
            </w:pPr>
            <w:r w:rsidRPr="00B47233">
              <w:rPr>
                <w:rFonts w:ascii="Arial" w:eastAsia="Times New Roman" w:hAnsi="Arial" w:cs="Arial"/>
                <w:b/>
                <w:bCs/>
                <w:sz w:val="16"/>
                <w:szCs w:val="16"/>
                <w:lang w:eastAsia="en-CA"/>
              </w:rPr>
              <w:t>ALA (°)</w:t>
            </w:r>
          </w:p>
        </w:tc>
        <w:tc>
          <w:tcPr>
            <w:tcW w:w="748" w:type="dxa"/>
            <w:shd w:val="clear" w:color="auto" w:fill="auto"/>
            <w:vAlign w:val="center"/>
            <w:hideMark/>
            <w:tcPrChange w:id="1704" w:author="Fernandes, Richard (he, him, his | il, le, lui)" w:date="2023-07-14T17:05:00Z">
              <w:tcPr>
                <w:tcW w:w="748" w:type="dxa"/>
                <w:tcBorders>
                  <w:top w:val="single" w:sz="8" w:space="0" w:color="auto"/>
                  <w:left w:val="single" w:sz="8" w:space="0" w:color="auto"/>
                  <w:bottom w:val="single" w:sz="8" w:space="0" w:color="auto"/>
                  <w:right w:val="single" w:sz="8" w:space="0" w:color="auto"/>
                </w:tcBorders>
                <w:shd w:val="clear" w:color="auto" w:fill="auto"/>
                <w:vAlign w:val="center"/>
                <w:hideMark/>
              </w:tcPr>
            </w:tcPrChange>
          </w:tcPr>
          <w:p w14:paraId="70AF8D54"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20</w:t>
            </w:r>
          </w:p>
        </w:tc>
        <w:tc>
          <w:tcPr>
            <w:tcW w:w="670" w:type="dxa"/>
            <w:shd w:val="clear" w:color="auto" w:fill="auto"/>
            <w:vAlign w:val="center"/>
            <w:hideMark/>
            <w:tcPrChange w:id="1705" w:author="Fernandes, Richard (he, him, his | il, le, lui)" w:date="2023-07-14T17:05:00Z">
              <w:tcPr>
                <w:tcW w:w="670" w:type="dxa"/>
                <w:tcBorders>
                  <w:top w:val="single" w:sz="8" w:space="0" w:color="auto"/>
                  <w:left w:val="nil"/>
                  <w:bottom w:val="single" w:sz="8" w:space="0" w:color="auto"/>
                  <w:right w:val="single" w:sz="8" w:space="0" w:color="auto"/>
                </w:tcBorders>
                <w:shd w:val="clear" w:color="auto" w:fill="auto"/>
                <w:vAlign w:val="center"/>
                <w:hideMark/>
              </w:tcPr>
            </w:tcPrChange>
          </w:tcPr>
          <w:p w14:paraId="19CDC3BB"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60</w:t>
            </w:r>
          </w:p>
        </w:tc>
        <w:tc>
          <w:tcPr>
            <w:tcW w:w="709" w:type="dxa"/>
            <w:shd w:val="clear" w:color="auto" w:fill="auto"/>
            <w:vAlign w:val="center"/>
            <w:hideMark/>
            <w:tcPrChange w:id="1706" w:author="Fernandes, Richard (he, him, his | il, le, lui)" w:date="2023-07-14T17:05:00Z">
              <w:tcPr>
                <w:tcW w:w="567" w:type="dxa"/>
                <w:tcBorders>
                  <w:top w:val="single" w:sz="8" w:space="0" w:color="auto"/>
                  <w:left w:val="nil"/>
                  <w:bottom w:val="single" w:sz="8" w:space="0" w:color="auto"/>
                  <w:right w:val="single" w:sz="8" w:space="0" w:color="auto"/>
                </w:tcBorders>
                <w:shd w:val="clear" w:color="auto" w:fill="auto"/>
                <w:vAlign w:val="center"/>
                <w:hideMark/>
              </w:tcPr>
            </w:tcPrChange>
          </w:tcPr>
          <w:p w14:paraId="05DAAC49"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37</w:t>
            </w:r>
          </w:p>
        </w:tc>
        <w:tc>
          <w:tcPr>
            <w:tcW w:w="567" w:type="dxa"/>
            <w:shd w:val="clear" w:color="auto" w:fill="auto"/>
            <w:vAlign w:val="center"/>
            <w:hideMark/>
            <w:tcPrChange w:id="1707" w:author="Fernandes, Richard (he, him, his | il, le, lui)" w:date="2023-07-14T17:05:00Z">
              <w:tcPr>
                <w:tcW w:w="567" w:type="dxa"/>
                <w:gridSpan w:val="2"/>
                <w:tcBorders>
                  <w:top w:val="single" w:sz="8" w:space="0" w:color="auto"/>
                  <w:left w:val="nil"/>
                  <w:bottom w:val="single" w:sz="8" w:space="0" w:color="auto"/>
                  <w:right w:val="single" w:sz="8" w:space="0" w:color="auto"/>
                </w:tcBorders>
                <w:shd w:val="clear" w:color="auto" w:fill="auto"/>
                <w:vAlign w:val="center"/>
                <w:hideMark/>
              </w:tcPr>
            </w:tcPrChange>
          </w:tcPr>
          <w:p w14:paraId="31102DB5"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20</w:t>
            </w:r>
          </w:p>
        </w:tc>
        <w:tc>
          <w:tcPr>
            <w:tcW w:w="573" w:type="dxa"/>
            <w:shd w:val="clear" w:color="auto" w:fill="auto"/>
            <w:noWrap/>
            <w:vAlign w:val="bottom"/>
            <w:hideMark/>
            <w:tcPrChange w:id="1708" w:author="Fernandes, Richard (he, him, his | il, le, lui)" w:date="2023-07-14T17:05:00Z">
              <w:tcPr>
                <w:tcW w:w="715" w:type="dxa"/>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54B653A4"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3</w:t>
            </w:r>
          </w:p>
        </w:tc>
        <w:tc>
          <w:tcPr>
            <w:tcW w:w="844" w:type="dxa"/>
            <w:shd w:val="clear" w:color="000000" w:fill="BFBFBF"/>
            <w:noWrap/>
            <w:vAlign w:val="bottom"/>
            <w:hideMark/>
            <w:tcPrChange w:id="1709" w:author="Fernandes, Richard (he, him, his | il, le, lui)" w:date="2023-07-14T17:05:00Z">
              <w:tcPr>
                <w:tcW w:w="844" w:type="dxa"/>
                <w:tcBorders>
                  <w:top w:val="nil"/>
                  <w:left w:val="nil"/>
                  <w:bottom w:val="single" w:sz="4" w:space="0" w:color="auto"/>
                  <w:right w:val="single" w:sz="4" w:space="0" w:color="auto"/>
                </w:tcBorders>
                <w:shd w:val="clear" w:color="000000" w:fill="BFBFBF"/>
                <w:noWrap/>
                <w:vAlign w:val="bottom"/>
                <w:hideMark/>
              </w:tcPr>
            </w:tcPrChange>
          </w:tcPr>
          <w:p w14:paraId="71B3A114"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Normal</w:t>
            </w:r>
          </w:p>
        </w:tc>
        <w:tc>
          <w:tcPr>
            <w:tcW w:w="709" w:type="dxa"/>
            <w:shd w:val="clear" w:color="auto" w:fill="auto"/>
            <w:noWrap/>
            <w:vAlign w:val="bottom"/>
            <w:hideMark/>
            <w:tcPrChange w:id="1710" w:author="Fernandes, Richard (he, him, his | il, le, lui)" w:date="2023-07-14T17:05:00Z">
              <w:tcPr>
                <w:tcW w:w="709" w:type="dxa"/>
                <w:gridSpan w:val="2"/>
                <w:tcBorders>
                  <w:top w:val="nil"/>
                  <w:left w:val="nil"/>
                  <w:bottom w:val="single" w:sz="4" w:space="0" w:color="auto"/>
                  <w:right w:val="single" w:sz="8" w:space="0" w:color="auto"/>
                </w:tcBorders>
                <w:shd w:val="clear" w:color="auto" w:fill="auto"/>
                <w:noWrap/>
                <w:vAlign w:val="bottom"/>
                <w:hideMark/>
              </w:tcPr>
            </w:tcPrChange>
          </w:tcPr>
          <w:p w14:paraId="133768B1"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10</w:t>
            </w:r>
          </w:p>
        </w:tc>
        <w:tc>
          <w:tcPr>
            <w:tcW w:w="709" w:type="dxa"/>
            <w:shd w:val="clear" w:color="auto" w:fill="auto"/>
            <w:vAlign w:val="center"/>
            <w:hideMark/>
            <w:tcPrChange w:id="1711" w:author="Fernandes, Richard (he, him, his | il, le, lui)" w:date="2023-07-14T17:05:00Z">
              <w:tcPr>
                <w:tcW w:w="556" w:type="dxa"/>
                <w:tcBorders>
                  <w:top w:val="single" w:sz="8" w:space="0" w:color="auto"/>
                  <w:left w:val="nil"/>
                  <w:bottom w:val="single" w:sz="8" w:space="0" w:color="auto"/>
                  <w:right w:val="single" w:sz="8" w:space="0" w:color="auto"/>
                </w:tcBorders>
                <w:shd w:val="clear" w:color="auto" w:fill="auto"/>
                <w:vAlign w:val="center"/>
                <w:hideMark/>
              </w:tcPr>
            </w:tcPrChange>
          </w:tcPr>
          <w:p w14:paraId="4FB7FB7B"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20</w:t>
            </w:r>
          </w:p>
        </w:tc>
        <w:tc>
          <w:tcPr>
            <w:tcW w:w="708" w:type="dxa"/>
            <w:shd w:val="clear" w:color="auto" w:fill="auto"/>
            <w:vAlign w:val="center"/>
            <w:hideMark/>
            <w:tcPrChange w:id="1712" w:author="Fernandes, Richard (he, him, his | il, le, lui)" w:date="2023-07-14T17:05:00Z">
              <w:tcPr>
                <w:tcW w:w="673" w:type="dxa"/>
                <w:tcBorders>
                  <w:top w:val="single" w:sz="8" w:space="0" w:color="auto"/>
                  <w:left w:val="nil"/>
                  <w:bottom w:val="single" w:sz="8" w:space="0" w:color="auto"/>
                  <w:right w:val="single" w:sz="8" w:space="0" w:color="auto"/>
                </w:tcBorders>
                <w:shd w:val="clear" w:color="auto" w:fill="auto"/>
                <w:vAlign w:val="center"/>
                <w:hideMark/>
              </w:tcPr>
            </w:tcPrChange>
          </w:tcPr>
          <w:p w14:paraId="60378BD4"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60</w:t>
            </w:r>
          </w:p>
        </w:tc>
        <w:tc>
          <w:tcPr>
            <w:tcW w:w="709" w:type="dxa"/>
            <w:shd w:val="clear" w:color="auto" w:fill="auto"/>
            <w:vAlign w:val="center"/>
            <w:hideMark/>
            <w:tcPrChange w:id="1713" w:author="Fernandes, Richard (he, him, his | il, le, lui)" w:date="2023-07-14T17:05:00Z">
              <w:tcPr>
                <w:tcW w:w="800" w:type="dxa"/>
                <w:tcBorders>
                  <w:top w:val="single" w:sz="8" w:space="0" w:color="auto"/>
                  <w:left w:val="nil"/>
                  <w:bottom w:val="single" w:sz="8" w:space="0" w:color="auto"/>
                  <w:right w:val="single" w:sz="8" w:space="0" w:color="auto"/>
                </w:tcBorders>
                <w:shd w:val="clear" w:color="auto" w:fill="auto"/>
                <w:vAlign w:val="center"/>
                <w:hideMark/>
              </w:tcPr>
            </w:tcPrChange>
          </w:tcPr>
          <w:p w14:paraId="4DFC1E4E"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20</w:t>
            </w:r>
          </w:p>
        </w:tc>
        <w:tc>
          <w:tcPr>
            <w:tcW w:w="703" w:type="dxa"/>
            <w:shd w:val="clear" w:color="auto" w:fill="auto"/>
            <w:vAlign w:val="center"/>
            <w:hideMark/>
            <w:tcPrChange w:id="1714" w:author="Fernandes, Richard (he, him, his | il, le, lui)" w:date="2023-07-14T17:05:00Z">
              <w:tcPr>
                <w:tcW w:w="800" w:type="dxa"/>
                <w:tcBorders>
                  <w:top w:val="single" w:sz="8" w:space="0" w:color="auto"/>
                  <w:left w:val="nil"/>
                  <w:bottom w:val="single" w:sz="8" w:space="0" w:color="auto"/>
                  <w:right w:val="single" w:sz="8" w:space="0" w:color="auto"/>
                </w:tcBorders>
                <w:shd w:val="clear" w:color="auto" w:fill="auto"/>
                <w:vAlign w:val="center"/>
                <w:hideMark/>
              </w:tcPr>
            </w:tcPrChange>
          </w:tcPr>
          <w:p w14:paraId="5C236B74"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60</w:t>
            </w:r>
          </w:p>
        </w:tc>
      </w:tr>
      <w:tr w:rsidR="007D13D1" w:rsidRPr="00B47233" w14:paraId="7E52DB74" w14:textId="77777777" w:rsidTr="007D13D1">
        <w:trPr>
          <w:trHeight w:val="275"/>
          <w:trPrChange w:id="1715" w:author="Fernandes, Richard (he, him, his | il, le, lui)" w:date="2023-07-14T17:05:00Z">
            <w:trPr>
              <w:trHeight w:val="275"/>
            </w:trPr>
          </w:trPrChange>
        </w:trPr>
        <w:tc>
          <w:tcPr>
            <w:tcW w:w="861" w:type="dxa"/>
            <w:vMerge/>
            <w:vAlign w:val="center"/>
            <w:hideMark/>
            <w:tcPrChange w:id="1716" w:author="Fernandes, Richard (he, him, his | il, le, lui)" w:date="2023-07-14T17:05:00Z">
              <w:tcPr>
                <w:tcW w:w="861" w:type="dxa"/>
                <w:vMerge/>
                <w:tcBorders>
                  <w:top w:val="single" w:sz="8" w:space="0" w:color="auto"/>
                  <w:left w:val="single" w:sz="8" w:space="0" w:color="auto"/>
                  <w:bottom w:val="single" w:sz="8" w:space="0" w:color="000000"/>
                  <w:right w:val="single" w:sz="8" w:space="0" w:color="auto"/>
                </w:tcBorders>
                <w:vAlign w:val="center"/>
                <w:hideMark/>
              </w:tcPr>
            </w:tcPrChange>
          </w:tcPr>
          <w:p w14:paraId="46B7CA18" w14:textId="77777777" w:rsidR="0097469C" w:rsidRPr="00B47233" w:rsidRDefault="0097469C" w:rsidP="00A36C2B">
            <w:pPr>
              <w:spacing w:after="0" w:line="240" w:lineRule="auto"/>
              <w:rPr>
                <w:rFonts w:ascii="Arial" w:eastAsia="Times New Roman" w:hAnsi="Arial" w:cs="Arial"/>
                <w:b/>
                <w:bCs/>
                <w:sz w:val="16"/>
                <w:szCs w:val="16"/>
                <w:lang w:eastAsia="en-CA"/>
              </w:rPr>
            </w:pPr>
          </w:p>
        </w:tc>
        <w:tc>
          <w:tcPr>
            <w:tcW w:w="850" w:type="dxa"/>
            <w:shd w:val="clear" w:color="000000" w:fill="C0C0C0"/>
            <w:noWrap/>
            <w:vAlign w:val="bottom"/>
            <w:hideMark/>
            <w:tcPrChange w:id="1717" w:author="Fernandes, Richard (he, him, his | il, le, lui)" w:date="2023-07-14T17:05:00Z">
              <w:tcPr>
                <w:tcW w:w="850" w:type="dxa"/>
                <w:tcBorders>
                  <w:top w:val="nil"/>
                  <w:left w:val="nil"/>
                  <w:bottom w:val="single" w:sz="8" w:space="0" w:color="auto"/>
                  <w:right w:val="nil"/>
                </w:tcBorders>
                <w:shd w:val="clear" w:color="000000" w:fill="C0C0C0"/>
                <w:noWrap/>
                <w:vAlign w:val="bottom"/>
                <w:hideMark/>
              </w:tcPr>
            </w:tcPrChange>
          </w:tcPr>
          <w:p w14:paraId="13D0D7B5" w14:textId="77777777" w:rsidR="0097469C" w:rsidRPr="00B47233" w:rsidRDefault="0097469C" w:rsidP="00A36C2B">
            <w:pPr>
              <w:spacing w:after="0" w:line="240" w:lineRule="auto"/>
              <w:rPr>
                <w:rFonts w:ascii="Arial" w:eastAsia="Times New Roman" w:hAnsi="Arial" w:cs="Arial"/>
                <w:b/>
                <w:bCs/>
                <w:sz w:val="16"/>
                <w:szCs w:val="16"/>
                <w:lang w:eastAsia="en-CA"/>
              </w:rPr>
            </w:pPr>
            <w:proofErr w:type="spellStart"/>
            <w:r w:rsidRPr="00B47233">
              <w:rPr>
                <w:rFonts w:ascii="Arial" w:eastAsia="Times New Roman" w:hAnsi="Arial" w:cs="Arial"/>
                <w:b/>
                <w:bCs/>
                <w:sz w:val="16"/>
                <w:szCs w:val="16"/>
                <w:lang w:eastAsia="en-CA"/>
              </w:rPr>
              <w:t>Crown_Cover</w:t>
            </w:r>
            <w:proofErr w:type="spellEnd"/>
          </w:p>
        </w:tc>
        <w:tc>
          <w:tcPr>
            <w:tcW w:w="748" w:type="dxa"/>
            <w:shd w:val="clear" w:color="auto" w:fill="auto"/>
            <w:noWrap/>
            <w:vAlign w:val="center"/>
            <w:hideMark/>
            <w:tcPrChange w:id="1718" w:author="Fernandes, Richard (he, him, his | il, le, lui)" w:date="2023-07-14T17:05:00Z">
              <w:tcPr>
                <w:tcW w:w="748" w:type="dxa"/>
                <w:tcBorders>
                  <w:top w:val="nil"/>
                  <w:left w:val="single" w:sz="8" w:space="0" w:color="auto"/>
                  <w:bottom w:val="single" w:sz="8" w:space="0" w:color="auto"/>
                  <w:right w:val="single" w:sz="8" w:space="0" w:color="auto"/>
                </w:tcBorders>
                <w:shd w:val="clear" w:color="auto" w:fill="auto"/>
                <w:noWrap/>
                <w:vAlign w:val="center"/>
                <w:hideMark/>
              </w:tcPr>
            </w:tcPrChange>
          </w:tcPr>
          <w:p w14:paraId="4DEFFE30" w14:textId="77777777" w:rsidR="0097469C" w:rsidRPr="007D13D1" w:rsidRDefault="0097469C" w:rsidP="00A36C2B">
            <w:pPr>
              <w:spacing w:after="0" w:line="240" w:lineRule="auto"/>
              <w:jc w:val="center"/>
              <w:rPr>
                <w:rFonts w:ascii="Arial" w:eastAsia="Times New Roman" w:hAnsi="Arial" w:cs="Arial"/>
                <w:color w:val="000000"/>
                <w:sz w:val="16"/>
                <w:szCs w:val="16"/>
                <w:lang w:eastAsia="en-CA"/>
              </w:rPr>
            </w:pPr>
            <w:r w:rsidRPr="007D13D1">
              <w:rPr>
                <w:rFonts w:ascii="Arial" w:eastAsia="Times New Roman" w:hAnsi="Arial" w:cs="Arial"/>
                <w:color w:val="000000"/>
                <w:sz w:val="16"/>
                <w:szCs w:val="16"/>
                <w:lang w:eastAsia="en-CA"/>
              </w:rPr>
              <w:t>0.05</w:t>
            </w:r>
          </w:p>
        </w:tc>
        <w:tc>
          <w:tcPr>
            <w:tcW w:w="670" w:type="dxa"/>
            <w:shd w:val="clear" w:color="auto" w:fill="auto"/>
            <w:noWrap/>
            <w:vAlign w:val="center"/>
            <w:hideMark/>
            <w:tcPrChange w:id="1719" w:author="Fernandes, Richard (he, him, his | il, le, lui)" w:date="2023-07-14T17:05:00Z">
              <w:tcPr>
                <w:tcW w:w="670" w:type="dxa"/>
                <w:tcBorders>
                  <w:top w:val="nil"/>
                  <w:left w:val="nil"/>
                  <w:bottom w:val="single" w:sz="8" w:space="0" w:color="auto"/>
                  <w:right w:val="single" w:sz="8" w:space="0" w:color="auto"/>
                </w:tcBorders>
                <w:shd w:val="clear" w:color="auto" w:fill="auto"/>
                <w:noWrap/>
                <w:vAlign w:val="center"/>
                <w:hideMark/>
              </w:tcPr>
            </w:tcPrChange>
          </w:tcPr>
          <w:p w14:paraId="0AF76390" w14:textId="77777777" w:rsidR="0097469C" w:rsidRPr="007D13D1" w:rsidRDefault="0097469C" w:rsidP="00A36C2B">
            <w:pPr>
              <w:spacing w:after="0" w:line="240" w:lineRule="auto"/>
              <w:jc w:val="center"/>
              <w:rPr>
                <w:rFonts w:ascii="Arial" w:eastAsia="Times New Roman" w:hAnsi="Arial" w:cs="Arial"/>
                <w:color w:val="000000"/>
                <w:sz w:val="16"/>
                <w:szCs w:val="16"/>
                <w:lang w:eastAsia="en-CA"/>
              </w:rPr>
            </w:pPr>
            <w:r w:rsidRPr="007D13D1">
              <w:rPr>
                <w:rFonts w:ascii="Arial" w:eastAsia="Times New Roman" w:hAnsi="Arial" w:cs="Arial"/>
                <w:color w:val="000000"/>
                <w:sz w:val="16"/>
                <w:szCs w:val="16"/>
                <w:lang w:eastAsia="en-CA"/>
              </w:rPr>
              <w:t>1</w:t>
            </w:r>
          </w:p>
        </w:tc>
        <w:tc>
          <w:tcPr>
            <w:tcW w:w="709" w:type="dxa"/>
            <w:shd w:val="clear" w:color="auto" w:fill="auto"/>
            <w:noWrap/>
            <w:vAlign w:val="center"/>
            <w:hideMark/>
            <w:tcPrChange w:id="1720" w:author="Fernandes, Richard (he, him, his | il, le, lui)" w:date="2023-07-14T17:05:00Z">
              <w:tcPr>
                <w:tcW w:w="709" w:type="dxa"/>
                <w:gridSpan w:val="2"/>
                <w:tcBorders>
                  <w:top w:val="nil"/>
                  <w:left w:val="nil"/>
                  <w:bottom w:val="single" w:sz="8" w:space="0" w:color="auto"/>
                  <w:right w:val="single" w:sz="8" w:space="0" w:color="auto"/>
                </w:tcBorders>
                <w:shd w:val="clear" w:color="auto" w:fill="auto"/>
                <w:noWrap/>
                <w:vAlign w:val="center"/>
                <w:hideMark/>
              </w:tcPr>
            </w:tcPrChange>
          </w:tcPr>
          <w:p w14:paraId="4FB342E9" w14:textId="77777777" w:rsidR="0097469C" w:rsidRPr="007D13D1" w:rsidRDefault="0097469C" w:rsidP="00A36C2B">
            <w:pPr>
              <w:spacing w:after="0" w:line="240" w:lineRule="auto"/>
              <w:jc w:val="center"/>
              <w:rPr>
                <w:rFonts w:ascii="Arial" w:eastAsia="Times New Roman" w:hAnsi="Arial" w:cs="Arial"/>
                <w:color w:val="000000"/>
                <w:sz w:val="16"/>
                <w:szCs w:val="16"/>
                <w:lang w:eastAsia="en-CA"/>
              </w:rPr>
            </w:pPr>
            <w:r w:rsidRPr="007D13D1">
              <w:rPr>
                <w:rFonts w:ascii="Arial" w:eastAsia="Times New Roman" w:hAnsi="Arial" w:cs="Arial"/>
                <w:color w:val="000000"/>
                <w:sz w:val="16"/>
                <w:szCs w:val="16"/>
                <w:lang w:eastAsia="en-CA"/>
              </w:rPr>
              <w:t>0.05</w:t>
            </w:r>
          </w:p>
        </w:tc>
        <w:tc>
          <w:tcPr>
            <w:tcW w:w="567" w:type="dxa"/>
            <w:shd w:val="clear" w:color="auto" w:fill="auto"/>
            <w:noWrap/>
            <w:vAlign w:val="center"/>
            <w:hideMark/>
            <w:tcPrChange w:id="1721" w:author="Fernandes, Richard (he, him, his | il, le, lui)" w:date="2023-07-14T17:05:00Z">
              <w:tcPr>
                <w:tcW w:w="567" w:type="dxa"/>
                <w:gridSpan w:val="2"/>
                <w:tcBorders>
                  <w:top w:val="nil"/>
                  <w:left w:val="nil"/>
                  <w:bottom w:val="single" w:sz="8" w:space="0" w:color="auto"/>
                  <w:right w:val="single" w:sz="8" w:space="0" w:color="auto"/>
                </w:tcBorders>
                <w:shd w:val="clear" w:color="auto" w:fill="auto"/>
                <w:noWrap/>
                <w:vAlign w:val="center"/>
                <w:hideMark/>
              </w:tcPr>
            </w:tcPrChange>
          </w:tcPr>
          <w:p w14:paraId="2B1AB5F1" w14:textId="77777777" w:rsidR="0097469C" w:rsidRPr="007D13D1" w:rsidRDefault="0097469C" w:rsidP="00A36C2B">
            <w:pPr>
              <w:spacing w:after="0" w:line="240" w:lineRule="auto"/>
              <w:jc w:val="center"/>
              <w:rPr>
                <w:rFonts w:ascii="Arial" w:eastAsia="Times New Roman" w:hAnsi="Arial" w:cs="Arial"/>
                <w:color w:val="000000"/>
                <w:sz w:val="16"/>
                <w:szCs w:val="16"/>
                <w:lang w:eastAsia="en-CA"/>
              </w:rPr>
            </w:pPr>
            <w:r w:rsidRPr="007D13D1">
              <w:rPr>
                <w:rFonts w:ascii="Arial" w:eastAsia="Times New Roman" w:hAnsi="Arial" w:cs="Arial"/>
                <w:color w:val="000000"/>
                <w:sz w:val="16"/>
                <w:szCs w:val="16"/>
                <w:lang w:eastAsia="en-CA"/>
              </w:rPr>
              <w:t>1</w:t>
            </w:r>
          </w:p>
        </w:tc>
        <w:tc>
          <w:tcPr>
            <w:tcW w:w="573" w:type="dxa"/>
            <w:shd w:val="clear" w:color="auto" w:fill="auto"/>
            <w:noWrap/>
            <w:vAlign w:val="bottom"/>
            <w:hideMark/>
            <w:tcPrChange w:id="1722" w:author="Fernandes, Richard (he, him, his | il, le, lui)" w:date="2023-07-14T17:05:00Z">
              <w:tcPr>
                <w:tcW w:w="573"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AC2BB76"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6</w:t>
            </w:r>
          </w:p>
        </w:tc>
        <w:tc>
          <w:tcPr>
            <w:tcW w:w="844" w:type="dxa"/>
            <w:shd w:val="clear" w:color="000000" w:fill="BFBFBF"/>
            <w:noWrap/>
            <w:vAlign w:val="bottom"/>
            <w:hideMark/>
            <w:tcPrChange w:id="1723" w:author="Fernandes, Richard (he, him, his | il, le, lui)" w:date="2023-07-14T17:05:00Z">
              <w:tcPr>
                <w:tcW w:w="844" w:type="dxa"/>
                <w:tcBorders>
                  <w:top w:val="nil"/>
                  <w:left w:val="nil"/>
                  <w:bottom w:val="single" w:sz="4" w:space="0" w:color="auto"/>
                  <w:right w:val="single" w:sz="4" w:space="0" w:color="auto"/>
                </w:tcBorders>
                <w:shd w:val="clear" w:color="000000" w:fill="BFBFBF"/>
                <w:noWrap/>
                <w:vAlign w:val="bottom"/>
                <w:hideMark/>
              </w:tcPr>
            </w:tcPrChange>
          </w:tcPr>
          <w:p w14:paraId="5B9E80B2"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Uniform</w:t>
            </w:r>
          </w:p>
        </w:tc>
        <w:tc>
          <w:tcPr>
            <w:tcW w:w="709" w:type="dxa"/>
            <w:shd w:val="clear" w:color="auto" w:fill="auto"/>
            <w:noWrap/>
            <w:vAlign w:val="bottom"/>
            <w:hideMark/>
            <w:tcPrChange w:id="1724" w:author="Fernandes, Richard (he, him, his | il, le, lui)" w:date="2023-07-14T17:05:00Z">
              <w:tcPr>
                <w:tcW w:w="567" w:type="dxa"/>
                <w:tcBorders>
                  <w:top w:val="nil"/>
                  <w:left w:val="nil"/>
                  <w:bottom w:val="single" w:sz="4" w:space="0" w:color="auto"/>
                  <w:right w:val="single" w:sz="8" w:space="0" w:color="auto"/>
                </w:tcBorders>
                <w:shd w:val="clear" w:color="auto" w:fill="auto"/>
                <w:noWrap/>
                <w:vAlign w:val="bottom"/>
                <w:hideMark/>
              </w:tcPr>
            </w:tcPrChange>
          </w:tcPr>
          <w:p w14:paraId="6ABC1CE8"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7</w:t>
            </w:r>
          </w:p>
        </w:tc>
        <w:tc>
          <w:tcPr>
            <w:tcW w:w="709" w:type="dxa"/>
            <w:shd w:val="clear" w:color="auto" w:fill="auto"/>
            <w:noWrap/>
            <w:vAlign w:val="center"/>
            <w:hideMark/>
            <w:tcPrChange w:id="1725" w:author="Fernandes, Richard (he, him, his | il, le, lui)" w:date="2023-07-14T17:05:00Z">
              <w:tcPr>
                <w:tcW w:w="698" w:type="dxa"/>
                <w:gridSpan w:val="2"/>
                <w:tcBorders>
                  <w:top w:val="nil"/>
                  <w:left w:val="nil"/>
                  <w:bottom w:val="single" w:sz="8" w:space="0" w:color="auto"/>
                  <w:right w:val="single" w:sz="8" w:space="0" w:color="auto"/>
                </w:tcBorders>
                <w:shd w:val="clear" w:color="auto" w:fill="auto"/>
                <w:noWrap/>
                <w:vAlign w:val="center"/>
                <w:hideMark/>
              </w:tcPr>
            </w:tcPrChange>
          </w:tcPr>
          <w:p w14:paraId="4DADCDDE" w14:textId="77777777" w:rsidR="0097469C" w:rsidRPr="00B47233" w:rsidRDefault="0097469C" w:rsidP="00A36C2B">
            <w:pPr>
              <w:spacing w:after="0" w:line="240" w:lineRule="auto"/>
              <w:jc w:val="center"/>
              <w:rPr>
                <w:rFonts w:ascii="Arial" w:eastAsia="Times New Roman" w:hAnsi="Arial" w:cs="Arial"/>
                <w:color w:val="000000"/>
                <w:sz w:val="16"/>
                <w:szCs w:val="16"/>
                <w:lang w:eastAsia="en-CA"/>
              </w:rPr>
            </w:pPr>
            <w:r w:rsidRPr="00B47233">
              <w:rPr>
                <w:rFonts w:ascii="Arial" w:eastAsia="Times New Roman" w:hAnsi="Arial" w:cs="Arial"/>
                <w:color w:val="000000"/>
                <w:sz w:val="16"/>
                <w:szCs w:val="16"/>
                <w:lang w:eastAsia="en-CA"/>
              </w:rPr>
              <w:t>0</w:t>
            </w:r>
          </w:p>
        </w:tc>
        <w:tc>
          <w:tcPr>
            <w:tcW w:w="708" w:type="dxa"/>
            <w:shd w:val="clear" w:color="auto" w:fill="auto"/>
            <w:noWrap/>
            <w:vAlign w:val="center"/>
            <w:hideMark/>
            <w:tcPrChange w:id="1726" w:author="Fernandes, Richard (he, him, his | il, le, lui)" w:date="2023-07-14T17:05:00Z">
              <w:tcPr>
                <w:tcW w:w="673" w:type="dxa"/>
                <w:tcBorders>
                  <w:top w:val="nil"/>
                  <w:left w:val="nil"/>
                  <w:bottom w:val="single" w:sz="8" w:space="0" w:color="auto"/>
                  <w:right w:val="single" w:sz="8" w:space="0" w:color="auto"/>
                </w:tcBorders>
                <w:shd w:val="clear" w:color="auto" w:fill="auto"/>
                <w:noWrap/>
                <w:vAlign w:val="center"/>
                <w:hideMark/>
              </w:tcPr>
            </w:tcPrChange>
          </w:tcPr>
          <w:p w14:paraId="1FBF9278" w14:textId="77777777" w:rsidR="0097469C" w:rsidRPr="00B47233" w:rsidRDefault="0097469C" w:rsidP="00A36C2B">
            <w:pPr>
              <w:spacing w:after="0" w:line="240" w:lineRule="auto"/>
              <w:jc w:val="center"/>
              <w:rPr>
                <w:rFonts w:ascii="Arial" w:eastAsia="Times New Roman" w:hAnsi="Arial" w:cs="Arial"/>
                <w:color w:val="000000"/>
                <w:sz w:val="16"/>
                <w:szCs w:val="16"/>
                <w:lang w:eastAsia="en-CA"/>
              </w:rPr>
            </w:pPr>
            <w:r w:rsidRPr="00B47233">
              <w:rPr>
                <w:rFonts w:ascii="Arial" w:eastAsia="Times New Roman" w:hAnsi="Arial" w:cs="Arial"/>
                <w:color w:val="000000"/>
                <w:sz w:val="16"/>
                <w:szCs w:val="16"/>
                <w:lang w:eastAsia="en-CA"/>
              </w:rPr>
              <w:t>1</w:t>
            </w:r>
          </w:p>
        </w:tc>
        <w:tc>
          <w:tcPr>
            <w:tcW w:w="709" w:type="dxa"/>
            <w:shd w:val="clear" w:color="auto" w:fill="auto"/>
            <w:noWrap/>
            <w:vAlign w:val="center"/>
            <w:hideMark/>
            <w:tcPrChange w:id="1727" w:author="Fernandes, Richard (he, him, his | il, le, lui)" w:date="2023-07-14T17:05:00Z">
              <w:tcPr>
                <w:tcW w:w="800" w:type="dxa"/>
                <w:tcBorders>
                  <w:top w:val="nil"/>
                  <w:left w:val="nil"/>
                  <w:bottom w:val="single" w:sz="8" w:space="0" w:color="auto"/>
                  <w:right w:val="single" w:sz="8" w:space="0" w:color="auto"/>
                </w:tcBorders>
                <w:shd w:val="clear" w:color="auto" w:fill="auto"/>
                <w:noWrap/>
                <w:vAlign w:val="center"/>
                <w:hideMark/>
              </w:tcPr>
            </w:tcPrChange>
          </w:tcPr>
          <w:p w14:paraId="1362D0C0" w14:textId="77777777" w:rsidR="0097469C" w:rsidRPr="00B47233" w:rsidRDefault="0097469C" w:rsidP="00A36C2B">
            <w:pPr>
              <w:spacing w:after="0" w:line="240" w:lineRule="auto"/>
              <w:jc w:val="center"/>
              <w:rPr>
                <w:rFonts w:ascii="Arial" w:eastAsia="Times New Roman" w:hAnsi="Arial" w:cs="Arial"/>
                <w:color w:val="000000"/>
                <w:sz w:val="16"/>
                <w:szCs w:val="16"/>
                <w:lang w:eastAsia="en-CA"/>
              </w:rPr>
            </w:pPr>
            <w:r w:rsidRPr="00B47233">
              <w:rPr>
                <w:rFonts w:ascii="Arial" w:eastAsia="Times New Roman" w:hAnsi="Arial" w:cs="Arial"/>
                <w:color w:val="000000"/>
                <w:sz w:val="16"/>
                <w:szCs w:val="16"/>
                <w:lang w:eastAsia="en-CA"/>
              </w:rPr>
              <w:t>0.9</w:t>
            </w:r>
          </w:p>
        </w:tc>
        <w:tc>
          <w:tcPr>
            <w:tcW w:w="703" w:type="dxa"/>
            <w:shd w:val="clear" w:color="auto" w:fill="auto"/>
            <w:noWrap/>
            <w:vAlign w:val="center"/>
            <w:hideMark/>
            <w:tcPrChange w:id="1728" w:author="Fernandes, Richard (he, him, his | il, le, lui)" w:date="2023-07-14T17:05:00Z">
              <w:tcPr>
                <w:tcW w:w="800" w:type="dxa"/>
                <w:tcBorders>
                  <w:top w:val="nil"/>
                  <w:left w:val="nil"/>
                  <w:bottom w:val="single" w:sz="8" w:space="0" w:color="auto"/>
                  <w:right w:val="single" w:sz="8" w:space="0" w:color="auto"/>
                </w:tcBorders>
                <w:shd w:val="clear" w:color="auto" w:fill="auto"/>
                <w:noWrap/>
                <w:vAlign w:val="center"/>
                <w:hideMark/>
              </w:tcPr>
            </w:tcPrChange>
          </w:tcPr>
          <w:p w14:paraId="50EF1058" w14:textId="77777777" w:rsidR="0097469C" w:rsidRPr="00B47233" w:rsidRDefault="0097469C" w:rsidP="00A36C2B">
            <w:pPr>
              <w:spacing w:after="0" w:line="240" w:lineRule="auto"/>
              <w:jc w:val="center"/>
              <w:rPr>
                <w:rFonts w:ascii="Arial" w:eastAsia="Times New Roman" w:hAnsi="Arial" w:cs="Arial"/>
                <w:color w:val="000000"/>
                <w:sz w:val="16"/>
                <w:szCs w:val="16"/>
                <w:lang w:eastAsia="en-CA"/>
              </w:rPr>
            </w:pPr>
            <w:r w:rsidRPr="00B47233">
              <w:rPr>
                <w:rFonts w:ascii="Arial" w:eastAsia="Times New Roman" w:hAnsi="Arial" w:cs="Arial"/>
                <w:color w:val="000000"/>
                <w:sz w:val="16"/>
                <w:szCs w:val="16"/>
                <w:lang w:eastAsia="en-CA"/>
              </w:rPr>
              <w:t>1</w:t>
            </w:r>
          </w:p>
        </w:tc>
      </w:tr>
      <w:tr w:rsidR="007D13D1" w:rsidRPr="00B47233" w14:paraId="109F3548" w14:textId="77777777" w:rsidTr="007D13D1">
        <w:trPr>
          <w:trHeight w:val="275"/>
          <w:trPrChange w:id="1729" w:author="Fernandes, Richard (he, him, his | il, le, lui)" w:date="2023-07-14T17:05:00Z">
            <w:trPr>
              <w:trHeight w:val="275"/>
            </w:trPr>
          </w:trPrChange>
        </w:trPr>
        <w:tc>
          <w:tcPr>
            <w:tcW w:w="861" w:type="dxa"/>
            <w:vMerge/>
            <w:vAlign w:val="center"/>
            <w:hideMark/>
            <w:tcPrChange w:id="1730" w:author="Fernandes, Richard (he, him, his | il, le, lui)" w:date="2023-07-14T17:05:00Z">
              <w:tcPr>
                <w:tcW w:w="861" w:type="dxa"/>
                <w:vMerge/>
                <w:tcBorders>
                  <w:top w:val="single" w:sz="8" w:space="0" w:color="auto"/>
                  <w:left w:val="single" w:sz="8" w:space="0" w:color="auto"/>
                  <w:bottom w:val="single" w:sz="8" w:space="0" w:color="000000"/>
                  <w:right w:val="single" w:sz="8" w:space="0" w:color="auto"/>
                </w:tcBorders>
                <w:vAlign w:val="center"/>
                <w:hideMark/>
              </w:tcPr>
            </w:tcPrChange>
          </w:tcPr>
          <w:p w14:paraId="4BB9E907" w14:textId="77777777" w:rsidR="0097469C" w:rsidRPr="00B47233" w:rsidRDefault="0097469C" w:rsidP="00A36C2B">
            <w:pPr>
              <w:spacing w:after="0" w:line="240" w:lineRule="auto"/>
              <w:rPr>
                <w:rFonts w:ascii="Arial" w:eastAsia="Times New Roman" w:hAnsi="Arial" w:cs="Arial"/>
                <w:b/>
                <w:bCs/>
                <w:sz w:val="16"/>
                <w:szCs w:val="16"/>
                <w:lang w:eastAsia="en-CA"/>
              </w:rPr>
            </w:pPr>
          </w:p>
        </w:tc>
        <w:tc>
          <w:tcPr>
            <w:tcW w:w="850" w:type="dxa"/>
            <w:shd w:val="clear" w:color="000000" w:fill="C0C0C0"/>
            <w:noWrap/>
            <w:vAlign w:val="bottom"/>
            <w:hideMark/>
            <w:tcPrChange w:id="1731" w:author="Fernandes, Richard (he, him, his | il, le, lui)" w:date="2023-07-14T17:05:00Z">
              <w:tcPr>
                <w:tcW w:w="850" w:type="dxa"/>
                <w:tcBorders>
                  <w:top w:val="nil"/>
                  <w:left w:val="nil"/>
                  <w:bottom w:val="nil"/>
                  <w:right w:val="nil"/>
                </w:tcBorders>
                <w:shd w:val="clear" w:color="000000" w:fill="C0C0C0"/>
                <w:noWrap/>
                <w:vAlign w:val="bottom"/>
                <w:hideMark/>
              </w:tcPr>
            </w:tcPrChange>
          </w:tcPr>
          <w:p w14:paraId="362D7CFF" w14:textId="77777777" w:rsidR="0097469C" w:rsidRPr="00B47233" w:rsidRDefault="0097469C" w:rsidP="00A36C2B">
            <w:pPr>
              <w:spacing w:after="0" w:line="240" w:lineRule="auto"/>
              <w:rPr>
                <w:rFonts w:ascii="Arial" w:eastAsia="Times New Roman" w:hAnsi="Arial" w:cs="Arial"/>
                <w:b/>
                <w:bCs/>
                <w:sz w:val="16"/>
                <w:szCs w:val="16"/>
                <w:lang w:eastAsia="en-CA"/>
              </w:rPr>
            </w:pPr>
            <w:proofErr w:type="spellStart"/>
            <w:r w:rsidRPr="00B47233">
              <w:rPr>
                <w:rFonts w:ascii="Arial" w:eastAsia="Times New Roman" w:hAnsi="Arial" w:cs="Arial"/>
                <w:b/>
                <w:bCs/>
                <w:sz w:val="16"/>
                <w:szCs w:val="16"/>
                <w:lang w:eastAsia="en-CA"/>
              </w:rPr>
              <w:t>HsD</w:t>
            </w:r>
            <w:proofErr w:type="spellEnd"/>
          </w:p>
        </w:tc>
        <w:tc>
          <w:tcPr>
            <w:tcW w:w="748" w:type="dxa"/>
            <w:shd w:val="clear" w:color="auto" w:fill="auto"/>
            <w:noWrap/>
            <w:vAlign w:val="bottom"/>
            <w:hideMark/>
            <w:tcPrChange w:id="1732" w:author="Fernandes, Richard (he, him, his | il, le, lui)" w:date="2023-07-14T17:05:00Z">
              <w:tcPr>
                <w:tcW w:w="748" w:type="dxa"/>
                <w:tcBorders>
                  <w:top w:val="single" w:sz="4" w:space="0" w:color="auto"/>
                  <w:left w:val="single" w:sz="8" w:space="0" w:color="auto"/>
                  <w:bottom w:val="single" w:sz="4" w:space="0" w:color="auto"/>
                  <w:right w:val="single" w:sz="4" w:space="0" w:color="auto"/>
                </w:tcBorders>
                <w:shd w:val="clear" w:color="auto" w:fill="auto"/>
                <w:noWrap/>
                <w:vAlign w:val="bottom"/>
                <w:hideMark/>
              </w:tcPr>
            </w:tcPrChange>
          </w:tcPr>
          <w:p w14:paraId="0A21191C"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0.1</w:t>
            </w:r>
          </w:p>
        </w:tc>
        <w:tc>
          <w:tcPr>
            <w:tcW w:w="670" w:type="dxa"/>
            <w:shd w:val="clear" w:color="auto" w:fill="auto"/>
            <w:noWrap/>
            <w:vAlign w:val="bottom"/>
            <w:hideMark/>
            <w:tcPrChange w:id="1733" w:author="Fernandes, Richard (he, him, his | il, le, lui)" w:date="2023-07-14T17:05:00Z">
              <w:tcPr>
                <w:tcW w:w="67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32CCEBD0"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0.5</w:t>
            </w:r>
          </w:p>
        </w:tc>
        <w:tc>
          <w:tcPr>
            <w:tcW w:w="709" w:type="dxa"/>
            <w:shd w:val="clear" w:color="auto" w:fill="auto"/>
            <w:noWrap/>
            <w:vAlign w:val="bottom"/>
            <w:hideMark/>
            <w:tcPrChange w:id="1734" w:author="Fernandes, Richard (he, him, his | il, le, lui)" w:date="2023-07-14T17:05:00Z">
              <w:tcPr>
                <w:tcW w:w="709" w:type="dxa"/>
                <w:gridSpan w:val="2"/>
                <w:tcBorders>
                  <w:top w:val="single" w:sz="4" w:space="0" w:color="auto"/>
                  <w:left w:val="nil"/>
                  <w:bottom w:val="single" w:sz="4" w:space="0" w:color="auto"/>
                  <w:right w:val="single" w:sz="4" w:space="0" w:color="auto"/>
                </w:tcBorders>
                <w:shd w:val="clear" w:color="auto" w:fill="auto"/>
                <w:noWrap/>
                <w:vAlign w:val="bottom"/>
                <w:hideMark/>
              </w:tcPr>
            </w:tcPrChange>
          </w:tcPr>
          <w:p w14:paraId="7A7F5D94"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0.2</w:t>
            </w:r>
          </w:p>
        </w:tc>
        <w:tc>
          <w:tcPr>
            <w:tcW w:w="567" w:type="dxa"/>
            <w:shd w:val="clear" w:color="auto" w:fill="auto"/>
            <w:noWrap/>
            <w:vAlign w:val="bottom"/>
            <w:hideMark/>
            <w:tcPrChange w:id="1735" w:author="Fernandes, Richard (he, him, his | il, le, lui)" w:date="2023-07-14T17:05:00Z">
              <w:tcPr>
                <w:tcW w:w="567" w:type="dxa"/>
                <w:gridSpan w:val="2"/>
                <w:tcBorders>
                  <w:top w:val="single" w:sz="4" w:space="0" w:color="auto"/>
                  <w:left w:val="nil"/>
                  <w:bottom w:val="single" w:sz="4" w:space="0" w:color="auto"/>
                  <w:right w:val="single" w:sz="4" w:space="0" w:color="auto"/>
                </w:tcBorders>
                <w:shd w:val="clear" w:color="auto" w:fill="auto"/>
                <w:noWrap/>
                <w:vAlign w:val="bottom"/>
                <w:hideMark/>
              </w:tcPr>
            </w:tcPrChange>
          </w:tcPr>
          <w:p w14:paraId="033600DD"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0.5</w:t>
            </w:r>
          </w:p>
        </w:tc>
        <w:tc>
          <w:tcPr>
            <w:tcW w:w="573" w:type="dxa"/>
            <w:shd w:val="clear" w:color="auto" w:fill="auto"/>
            <w:noWrap/>
            <w:vAlign w:val="bottom"/>
            <w:hideMark/>
            <w:tcPrChange w:id="1736" w:author="Fernandes, Richard (he, him, his | il, le, lui)" w:date="2023-07-14T17:05:00Z">
              <w:tcPr>
                <w:tcW w:w="573" w:type="dxa"/>
                <w:tcBorders>
                  <w:top w:val="nil"/>
                  <w:left w:val="nil"/>
                  <w:bottom w:val="single" w:sz="4" w:space="0" w:color="auto"/>
                  <w:right w:val="single" w:sz="4" w:space="0" w:color="auto"/>
                </w:tcBorders>
                <w:shd w:val="clear" w:color="auto" w:fill="auto"/>
                <w:noWrap/>
                <w:vAlign w:val="bottom"/>
                <w:hideMark/>
              </w:tcPr>
            </w:tcPrChange>
          </w:tcPr>
          <w:p w14:paraId="49CBC8C5"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1</w:t>
            </w:r>
          </w:p>
        </w:tc>
        <w:tc>
          <w:tcPr>
            <w:tcW w:w="844" w:type="dxa"/>
            <w:shd w:val="clear" w:color="000000" w:fill="BFBFBF"/>
            <w:noWrap/>
            <w:vAlign w:val="bottom"/>
            <w:hideMark/>
            <w:tcPrChange w:id="1737" w:author="Fernandes, Richard (he, him, his | il, le, lui)" w:date="2023-07-14T17:05:00Z">
              <w:tcPr>
                <w:tcW w:w="844" w:type="dxa"/>
                <w:tcBorders>
                  <w:top w:val="nil"/>
                  <w:left w:val="nil"/>
                  <w:bottom w:val="single" w:sz="4" w:space="0" w:color="auto"/>
                  <w:right w:val="single" w:sz="4" w:space="0" w:color="auto"/>
                </w:tcBorders>
                <w:shd w:val="clear" w:color="000000" w:fill="BFBFBF"/>
                <w:noWrap/>
                <w:vAlign w:val="bottom"/>
                <w:hideMark/>
              </w:tcPr>
            </w:tcPrChange>
          </w:tcPr>
          <w:p w14:paraId="29E20709"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Normal</w:t>
            </w:r>
          </w:p>
        </w:tc>
        <w:tc>
          <w:tcPr>
            <w:tcW w:w="709" w:type="dxa"/>
            <w:shd w:val="clear" w:color="auto" w:fill="auto"/>
            <w:noWrap/>
            <w:vAlign w:val="bottom"/>
            <w:hideMark/>
            <w:tcPrChange w:id="1738" w:author="Fernandes, Richard (he, him, his | il, le, lui)" w:date="2023-07-14T17:05:00Z">
              <w:tcPr>
                <w:tcW w:w="567" w:type="dxa"/>
                <w:tcBorders>
                  <w:top w:val="nil"/>
                  <w:left w:val="nil"/>
                  <w:bottom w:val="single" w:sz="4" w:space="0" w:color="auto"/>
                  <w:right w:val="single" w:sz="8" w:space="0" w:color="auto"/>
                </w:tcBorders>
                <w:shd w:val="clear" w:color="auto" w:fill="auto"/>
                <w:noWrap/>
                <w:vAlign w:val="bottom"/>
                <w:hideMark/>
              </w:tcPr>
            </w:tcPrChange>
          </w:tcPr>
          <w:p w14:paraId="5F34AA1A"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1000</w:t>
            </w:r>
          </w:p>
        </w:tc>
        <w:tc>
          <w:tcPr>
            <w:tcW w:w="709" w:type="dxa"/>
            <w:shd w:val="clear" w:color="auto" w:fill="auto"/>
            <w:noWrap/>
            <w:vAlign w:val="bottom"/>
            <w:hideMark/>
            <w:tcPrChange w:id="1739" w:author="Fernandes, Richard (he, him, his | il, le, lui)" w:date="2023-07-14T17:05:00Z">
              <w:tcPr>
                <w:tcW w:w="698" w:type="dxa"/>
                <w:gridSpan w:val="2"/>
                <w:tcBorders>
                  <w:top w:val="single" w:sz="4" w:space="0" w:color="auto"/>
                  <w:left w:val="nil"/>
                  <w:bottom w:val="single" w:sz="4" w:space="0" w:color="auto"/>
                  <w:right w:val="single" w:sz="8" w:space="0" w:color="auto"/>
                </w:tcBorders>
                <w:shd w:val="clear" w:color="auto" w:fill="auto"/>
                <w:noWrap/>
                <w:vAlign w:val="bottom"/>
                <w:hideMark/>
              </w:tcPr>
            </w:tcPrChange>
          </w:tcPr>
          <w:p w14:paraId="026E8C61"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0.1</w:t>
            </w:r>
          </w:p>
        </w:tc>
        <w:tc>
          <w:tcPr>
            <w:tcW w:w="708" w:type="dxa"/>
            <w:shd w:val="clear" w:color="auto" w:fill="auto"/>
            <w:noWrap/>
            <w:vAlign w:val="bottom"/>
            <w:hideMark/>
            <w:tcPrChange w:id="1740" w:author="Fernandes, Richard (he, him, his | il, le, lui)" w:date="2023-07-14T17:05:00Z">
              <w:tcPr>
                <w:tcW w:w="673" w:type="dxa"/>
                <w:tcBorders>
                  <w:top w:val="single" w:sz="4" w:space="0" w:color="auto"/>
                  <w:left w:val="nil"/>
                  <w:bottom w:val="single" w:sz="4" w:space="0" w:color="auto"/>
                  <w:right w:val="single" w:sz="8" w:space="0" w:color="auto"/>
                </w:tcBorders>
                <w:shd w:val="clear" w:color="auto" w:fill="auto"/>
                <w:noWrap/>
                <w:vAlign w:val="bottom"/>
                <w:hideMark/>
              </w:tcPr>
            </w:tcPrChange>
          </w:tcPr>
          <w:p w14:paraId="660C0C0D"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0.5</w:t>
            </w:r>
          </w:p>
        </w:tc>
        <w:tc>
          <w:tcPr>
            <w:tcW w:w="709" w:type="dxa"/>
            <w:shd w:val="clear" w:color="auto" w:fill="auto"/>
            <w:noWrap/>
            <w:vAlign w:val="bottom"/>
            <w:hideMark/>
            <w:tcPrChange w:id="1741" w:author="Fernandes, Richard (he, him, his | il, le, lui)" w:date="2023-07-14T17:05:00Z">
              <w:tcPr>
                <w:tcW w:w="800" w:type="dxa"/>
                <w:tcBorders>
                  <w:top w:val="single" w:sz="4" w:space="0" w:color="auto"/>
                  <w:left w:val="nil"/>
                  <w:bottom w:val="single" w:sz="4" w:space="0" w:color="auto"/>
                  <w:right w:val="single" w:sz="8" w:space="0" w:color="auto"/>
                </w:tcBorders>
                <w:shd w:val="clear" w:color="auto" w:fill="auto"/>
                <w:noWrap/>
                <w:vAlign w:val="bottom"/>
                <w:hideMark/>
              </w:tcPr>
            </w:tcPrChange>
          </w:tcPr>
          <w:p w14:paraId="77372C02"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0.1</w:t>
            </w:r>
          </w:p>
        </w:tc>
        <w:tc>
          <w:tcPr>
            <w:tcW w:w="703" w:type="dxa"/>
            <w:shd w:val="clear" w:color="auto" w:fill="auto"/>
            <w:noWrap/>
            <w:vAlign w:val="bottom"/>
            <w:hideMark/>
            <w:tcPrChange w:id="1742" w:author="Fernandes, Richard (he, him, his | il, le, lui)" w:date="2023-07-14T17:05:00Z">
              <w:tcPr>
                <w:tcW w:w="800" w:type="dxa"/>
                <w:tcBorders>
                  <w:top w:val="single" w:sz="4" w:space="0" w:color="auto"/>
                  <w:left w:val="nil"/>
                  <w:bottom w:val="single" w:sz="4" w:space="0" w:color="auto"/>
                  <w:right w:val="single" w:sz="8" w:space="0" w:color="auto"/>
                </w:tcBorders>
                <w:shd w:val="clear" w:color="auto" w:fill="auto"/>
                <w:noWrap/>
                <w:vAlign w:val="bottom"/>
                <w:hideMark/>
              </w:tcPr>
            </w:tcPrChange>
          </w:tcPr>
          <w:p w14:paraId="1AA03F0A"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0.5</w:t>
            </w:r>
          </w:p>
        </w:tc>
      </w:tr>
      <w:tr w:rsidR="0097469C" w:rsidRPr="00B47233" w14:paraId="328A6F5F" w14:textId="77777777" w:rsidTr="007D13D1">
        <w:trPr>
          <w:trHeight w:val="275"/>
          <w:trPrChange w:id="1743" w:author="Fernandes, Richard (he, him, his | il, le, lui)" w:date="2023-07-14T17:05:00Z">
            <w:trPr>
              <w:trHeight w:val="275"/>
            </w:trPr>
          </w:trPrChange>
        </w:trPr>
        <w:tc>
          <w:tcPr>
            <w:tcW w:w="861" w:type="dxa"/>
            <w:vMerge w:val="restart"/>
            <w:shd w:val="clear" w:color="000000" w:fill="C0C0C0"/>
            <w:noWrap/>
            <w:vAlign w:val="center"/>
            <w:hideMark/>
            <w:tcPrChange w:id="1744" w:author="Fernandes, Richard (he, him, his | il, le, lui)" w:date="2023-07-14T17:05:00Z">
              <w:tcPr>
                <w:tcW w:w="861" w:type="dxa"/>
                <w:vMerge w:val="restart"/>
                <w:tcBorders>
                  <w:top w:val="nil"/>
                  <w:left w:val="single" w:sz="8" w:space="0" w:color="auto"/>
                  <w:bottom w:val="single" w:sz="8" w:space="0" w:color="000000"/>
                  <w:right w:val="single" w:sz="8" w:space="0" w:color="auto"/>
                </w:tcBorders>
                <w:shd w:val="clear" w:color="000000" w:fill="C0C0C0"/>
                <w:noWrap/>
                <w:vAlign w:val="center"/>
                <w:hideMark/>
              </w:tcPr>
            </w:tcPrChange>
          </w:tcPr>
          <w:p w14:paraId="46CBCC0B" w14:textId="77777777" w:rsidR="0097469C" w:rsidRPr="00B47233" w:rsidRDefault="0097469C" w:rsidP="00A36C2B">
            <w:pPr>
              <w:spacing w:after="0" w:line="240" w:lineRule="auto"/>
              <w:rPr>
                <w:rFonts w:ascii="Arial" w:eastAsia="Times New Roman" w:hAnsi="Arial" w:cs="Arial"/>
                <w:b/>
                <w:bCs/>
                <w:sz w:val="16"/>
                <w:szCs w:val="16"/>
                <w:lang w:eastAsia="en-CA"/>
              </w:rPr>
            </w:pPr>
            <w:r w:rsidRPr="00B47233">
              <w:rPr>
                <w:rFonts w:ascii="Arial" w:eastAsia="Times New Roman" w:hAnsi="Arial" w:cs="Arial"/>
                <w:b/>
                <w:bCs/>
                <w:sz w:val="16"/>
                <w:szCs w:val="16"/>
                <w:lang w:eastAsia="en-CA"/>
              </w:rPr>
              <w:t>Leaf</w:t>
            </w:r>
          </w:p>
        </w:tc>
        <w:tc>
          <w:tcPr>
            <w:tcW w:w="850" w:type="dxa"/>
            <w:shd w:val="clear" w:color="000000" w:fill="C0C0C0"/>
            <w:noWrap/>
            <w:vAlign w:val="bottom"/>
            <w:hideMark/>
            <w:tcPrChange w:id="1745" w:author="Fernandes, Richard (he, him, his | il, le, lui)" w:date="2023-07-14T17:05:00Z">
              <w:tcPr>
                <w:tcW w:w="850" w:type="dxa"/>
                <w:tcBorders>
                  <w:top w:val="single" w:sz="8" w:space="0" w:color="auto"/>
                  <w:left w:val="nil"/>
                  <w:bottom w:val="single" w:sz="4" w:space="0" w:color="auto"/>
                  <w:right w:val="nil"/>
                </w:tcBorders>
                <w:shd w:val="clear" w:color="000000" w:fill="C0C0C0"/>
                <w:noWrap/>
                <w:vAlign w:val="bottom"/>
                <w:hideMark/>
              </w:tcPr>
            </w:tcPrChange>
          </w:tcPr>
          <w:p w14:paraId="135FA761" w14:textId="77777777" w:rsidR="0097469C" w:rsidRPr="00B47233" w:rsidRDefault="0097469C" w:rsidP="00A36C2B">
            <w:pPr>
              <w:spacing w:after="0" w:line="240" w:lineRule="auto"/>
              <w:rPr>
                <w:rFonts w:ascii="Arial" w:eastAsia="Times New Roman" w:hAnsi="Arial" w:cs="Arial"/>
                <w:b/>
                <w:bCs/>
                <w:sz w:val="16"/>
                <w:szCs w:val="16"/>
                <w:lang w:eastAsia="en-CA"/>
              </w:rPr>
            </w:pPr>
            <w:r w:rsidRPr="00B47233">
              <w:rPr>
                <w:rFonts w:ascii="Arial" w:eastAsia="Times New Roman" w:hAnsi="Arial" w:cs="Arial"/>
                <w:b/>
                <w:bCs/>
                <w:sz w:val="16"/>
                <w:szCs w:val="16"/>
                <w:lang w:eastAsia="en-CA"/>
              </w:rPr>
              <w:t>N</w:t>
            </w:r>
          </w:p>
        </w:tc>
        <w:tc>
          <w:tcPr>
            <w:tcW w:w="748" w:type="dxa"/>
            <w:shd w:val="clear" w:color="auto" w:fill="auto"/>
            <w:vAlign w:val="center"/>
            <w:hideMark/>
            <w:tcPrChange w:id="1746" w:author="Fernandes, Richard (he, him, his | il, le, lui)" w:date="2023-07-14T17:05:00Z">
              <w:tcPr>
                <w:tcW w:w="748" w:type="dxa"/>
                <w:tcBorders>
                  <w:top w:val="single" w:sz="8" w:space="0" w:color="auto"/>
                  <w:left w:val="single" w:sz="8" w:space="0" w:color="auto"/>
                  <w:bottom w:val="single" w:sz="8" w:space="0" w:color="auto"/>
                  <w:right w:val="single" w:sz="8" w:space="0" w:color="auto"/>
                </w:tcBorders>
                <w:shd w:val="clear" w:color="auto" w:fill="auto"/>
                <w:vAlign w:val="center"/>
                <w:hideMark/>
              </w:tcPr>
            </w:tcPrChange>
          </w:tcPr>
          <w:p w14:paraId="57A4DE7F"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1.1</w:t>
            </w:r>
          </w:p>
        </w:tc>
        <w:tc>
          <w:tcPr>
            <w:tcW w:w="670" w:type="dxa"/>
            <w:shd w:val="clear" w:color="auto" w:fill="auto"/>
            <w:vAlign w:val="center"/>
            <w:hideMark/>
            <w:tcPrChange w:id="1747" w:author="Fernandes, Richard (he, him, his | il, le, lui)" w:date="2023-07-14T17:05:00Z">
              <w:tcPr>
                <w:tcW w:w="670" w:type="dxa"/>
                <w:tcBorders>
                  <w:top w:val="single" w:sz="8" w:space="0" w:color="auto"/>
                  <w:left w:val="nil"/>
                  <w:bottom w:val="single" w:sz="8" w:space="0" w:color="auto"/>
                  <w:right w:val="single" w:sz="8" w:space="0" w:color="auto"/>
                </w:tcBorders>
                <w:shd w:val="clear" w:color="auto" w:fill="auto"/>
                <w:vAlign w:val="center"/>
                <w:hideMark/>
              </w:tcPr>
            </w:tcPrChange>
          </w:tcPr>
          <w:p w14:paraId="6AF8990F"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2.3</w:t>
            </w:r>
          </w:p>
        </w:tc>
        <w:tc>
          <w:tcPr>
            <w:tcW w:w="709" w:type="dxa"/>
            <w:shd w:val="clear" w:color="auto" w:fill="auto"/>
            <w:vAlign w:val="center"/>
            <w:hideMark/>
            <w:tcPrChange w:id="1748" w:author="Fernandes, Richard (he, him, his | il, le, lui)" w:date="2023-07-14T17:05:00Z">
              <w:tcPr>
                <w:tcW w:w="567" w:type="dxa"/>
                <w:tcBorders>
                  <w:top w:val="single" w:sz="8" w:space="0" w:color="auto"/>
                  <w:left w:val="nil"/>
                  <w:bottom w:val="single" w:sz="8" w:space="0" w:color="auto"/>
                  <w:right w:val="single" w:sz="8" w:space="0" w:color="auto"/>
                </w:tcBorders>
                <w:shd w:val="clear" w:color="auto" w:fill="auto"/>
                <w:vAlign w:val="center"/>
                <w:hideMark/>
              </w:tcPr>
            </w:tcPrChange>
          </w:tcPr>
          <w:p w14:paraId="5E14B601"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1.1</w:t>
            </w:r>
          </w:p>
        </w:tc>
        <w:tc>
          <w:tcPr>
            <w:tcW w:w="567" w:type="dxa"/>
            <w:shd w:val="clear" w:color="auto" w:fill="auto"/>
            <w:vAlign w:val="center"/>
            <w:hideMark/>
            <w:tcPrChange w:id="1749" w:author="Fernandes, Richard (he, him, his | il, le, lui)" w:date="2023-07-14T17:05:00Z">
              <w:tcPr>
                <w:tcW w:w="567" w:type="dxa"/>
                <w:gridSpan w:val="2"/>
                <w:tcBorders>
                  <w:top w:val="single" w:sz="8" w:space="0" w:color="auto"/>
                  <w:left w:val="nil"/>
                  <w:bottom w:val="single" w:sz="8" w:space="0" w:color="auto"/>
                  <w:right w:val="single" w:sz="8" w:space="0" w:color="auto"/>
                </w:tcBorders>
                <w:shd w:val="clear" w:color="auto" w:fill="auto"/>
                <w:vAlign w:val="center"/>
                <w:hideMark/>
              </w:tcPr>
            </w:tcPrChange>
          </w:tcPr>
          <w:p w14:paraId="5B973162"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2.3</w:t>
            </w:r>
          </w:p>
        </w:tc>
        <w:tc>
          <w:tcPr>
            <w:tcW w:w="573" w:type="dxa"/>
            <w:shd w:val="clear" w:color="auto" w:fill="auto"/>
            <w:noWrap/>
            <w:vAlign w:val="center"/>
            <w:hideMark/>
            <w:tcPrChange w:id="1750" w:author="Fernandes, Richard (he, him, his | il, le, lui)" w:date="2023-07-14T17:05:00Z">
              <w:tcPr>
                <w:tcW w:w="715" w:type="dxa"/>
                <w:gridSpan w:val="2"/>
                <w:tcBorders>
                  <w:top w:val="nil"/>
                  <w:left w:val="nil"/>
                  <w:bottom w:val="single" w:sz="8" w:space="0" w:color="auto"/>
                  <w:right w:val="single" w:sz="8" w:space="0" w:color="auto"/>
                </w:tcBorders>
                <w:shd w:val="clear" w:color="auto" w:fill="auto"/>
                <w:noWrap/>
                <w:vAlign w:val="center"/>
                <w:hideMark/>
              </w:tcPr>
            </w:tcPrChange>
          </w:tcPr>
          <w:p w14:paraId="524E6174" w14:textId="77777777" w:rsidR="0097469C" w:rsidRPr="007D13D1" w:rsidRDefault="0097469C" w:rsidP="00A36C2B">
            <w:pPr>
              <w:spacing w:after="0" w:line="240" w:lineRule="auto"/>
              <w:jc w:val="center"/>
              <w:rPr>
                <w:rFonts w:ascii="Arial" w:eastAsia="Times New Roman" w:hAnsi="Arial" w:cs="Arial"/>
                <w:color w:val="000000"/>
                <w:sz w:val="16"/>
                <w:szCs w:val="16"/>
                <w:lang w:eastAsia="en-CA"/>
              </w:rPr>
            </w:pPr>
            <w:r w:rsidRPr="007D13D1">
              <w:rPr>
                <w:rFonts w:ascii="Arial" w:eastAsia="Times New Roman" w:hAnsi="Arial" w:cs="Arial"/>
                <w:color w:val="000000"/>
                <w:sz w:val="16"/>
                <w:szCs w:val="16"/>
                <w:lang w:eastAsia="en-CA"/>
              </w:rPr>
              <w:t>3</w:t>
            </w:r>
          </w:p>
        </w:tc>
        <w:tc>
          <w:tcPr>
            <w:tcW w:w="844" w:type="dxa"/>
            <w:shd w:val="clear" w:color="000000" w:fill="BFBFBF"/>
            <w:noWrap/>
            <w:vAlign w:val="bottom"/>
            <w:hideMark/>
            <w:tcPrChange w:id="1751" w:author="Fernandes, Richard (he, him, his | il, le, lui)" w:date="2023-07-14T17:05:00Z">
              <w:tcPr>
                <w:tcW w:w="844" w:type="dxa"/>
                <w:tcBorders>
                  <w:top w:val="nil"/>
                  <w:left w:val="single" w:sz="4" w:space="0" w:color="auto"/>
                  <w:bottom w:val="single" w:sz="4" w:space="0" w:color="auto"/>
                  <w:right w:val="single" w:sz="4" w:space="0" w:color="auto"/>
                </w:tcBorders>
                <w:shd w:val="clear" w:color="000000" w:fill="BFBFBF"/>
                <w:noWrap/>
                <w:vAlign w:val="bottom"/>
                <w:hideMark/>
              </w:tcPr>
            </w:tcPrChange>
          </w:tcPr>
          <w:p w14:paraId="23FD8BB7"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Uniform</w:t>
            </w:r>
          </w:p>
        </w:tc>
        <w:tc>
          <w:tcPr>
            <w:tcW w:w="709" w:type="dxa"/>
            <w:shd w:val="clear" w:color="auto" w:fill="auto"/>
            <w:noWrap/>
            <w:vAlign w:val="bottom"/>
            <w:hideMark/>
            <w:tcPrChange w:id="1752" w:author="Fernandes, Richard (he, him, his | il, le, lui)" w:date="2023-07-14T17:05:00Z">
              <w:tcPr>
                <w:tcW w:w="709" w:type="dxa"/>
                <w:gridSpan w:val="2"/>
                <w:tcBorders>
                  <w:top w:val="nil"/>
                  <w:left w:val="nil"/>
                  <w:bottom w:val="single" w:sz="4" w:space="0" w:color="auto"/>
                  <w:right w:val="single" w:sz="8" w:space="0" w:color="auto"/>
                </w:tcBorders>
                <w:shd w:val="clear" w:color="auto" w:fill="auto"/>
                <w:noWrap/>
                <w:vAlign w:val="bottom"/>
                <w:hideMark/>
              </w:tcPr>
            </w:tcPrChange>
          </w:tcPr>
          <w:p w14:paraId="50E5A686"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10</w:t>
            </w:r>
          </w:p>
        </w:tc>
        <w:tc>
          <w:tcPr>
            <w:tcW w:w="709" w:type="dxa"/>
            <w:shd w:val="clear" w:color="auto" w:fill="auto"/>
            <w:vAlign w:val="center"/>
            <w:hideMark/>
            <w:tcPrChange w:id="1753" w:author="Fernandes, Richard (he, him, his | il, le, lui)" w:date="2023-07-14T17:05:00Z">
              <w:tcPr>
                <w:tcW w:w="556" w:type="dxa"/>
                <w:tcBorders>
                  <w:top w:val="single" w:sz="8" w:space="0" w:color="auto"/>
                  <w:left w:val="nil"/>
                  <w:bottom w:val="single" w:sz="8" w:space="0" w:color="auto"/>
                  <w:right w:val="single" w:sz="8" w:space="0" w:color="auto"/>
                </w:tcBorders>
                <w:shd w:val="clear" w:color="auto" w:fill="auto"/>
                <w:vAlign w:val="center"/>
                <w:hideMark/>
              </w:tcPr>
            </w:tcPrChange>
          </w:tcPr>
          <w:p w14:paraId="1532419E"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1.1</w:t>
            </w:r>
          </w:p>
        </w:tc>
        <w:tc>
          <w:tcPr>
            <w:tcW w:w="708" w:type="dxa"/>
            <w:shd w:val="clear" w:color="auto" w:fill="auto"/>
            <w:vAlign w:val="center"/>
            <w:hideMark/>
            <w:tcPrChange w:id="1754" w:author="Fernandes, Richard (he, him, his | il, le, lui)" w:date="2023-07-14T17:05:00Z">
              <w:tcPr>
                <w:tcW w:w="673" w:type="dxa"/>
                <w:tcBorders>
                  <w:top w:val="single" w:sz="8" w:space="0" w:color="auto"/>
                  <w:left w:val="nil"/>
                  <w:bottom w:val="single" w:sz="8" w:space="0" w:color="auto"/>
                  <w:right w:val="single" w:sz="8" w:space="0" w:color="auto"/>
                </w:tcBorders>
                <w:shd w:val="clear" w:color="auto" w:fill="auto"/>
                <w:vAlign w:val="center"/>
                <w:hideMark/>
              </w:tcPr>
            </w:tcPrChange>
          </w:tcPr>
          <w:p w14:paraId="440C0332"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2.3</w:t>
            </w:r>
          </w:p>
        </w:tc>
        <w:tc>
          <w:tcPr>
            <w:tcW w:w="709" w:type="dxa"/>
            <w:shd w:val="clear" w:color="auto" w:fill="auto"/>
            <w:vAlign w:val="center"/>
            <w:hideMark/>
            <w:tcPrChange w:id="1755" w:author="Fernandes, Richard (he, him, his | il, le, lui)" w:date="2023-07-14T17:05:00Z">
              <w:tcPr>
                <w:tcW w:w="800" w:type="dxa"/>
                <w:tcBorders>
                  <w:top w:val="single" w:sz="8" w:space="0" w:color="auto"/>
                  <w:left w:val="nil"/>
                  <w:bottom w:val="single" w:sz="8" w:space="0" w:color="auto"/>
                  <w:right w:val="single" w:sz="8" w:space="0" w:color="auto"/>
                </w:tcBorders>
                <w:shd w:val="clear" w:color="auto" w:fill="auto"/>
                <w:vAlign w:val="center"/>
                <w:hideMark/>
              </w:tcPr>
            </w:tcPrChange>
          </w:tcPr>
          <w:p w14:paraId="1BE362DE"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1.1</w:t>
            </w:r>
          </w:p>
        </w:tc>
        <w:tc>
          <w:tcPr>
            <w:tcW w:w="703" w:type="dxa"/>
            <w:shd w:val="clear" w:color="auto" w:fill="auto"/>
            <w:vAlign w:val="center"/>
            <w:hideMark/>
            <w:tcPrChange w:id="1756" w:author="Fernandes, Richard (he, him, his | il, le, lui)" w:date="2023-07-14T17:05:00Z">
              <w:tcPr>
                <w:tcW w:w="800" w:type="dxa"/>
                <w:tcBorders>
                  <w:top w:val="single" w:sz="8" w:space="0" w:color="auto"/>
                  <w:left w:val="nil"/>
                  <w:bottom w:val="single" w:sz="8" w:space="0" w:color="auto"/>
                  <w:right w:val="single" w:sz="8" w:space="0" w:color="auto"/>
                </w:tcBorders>
                <w:shd w:val="clear" w:color="auto" w:fill="auto"/>
                <w:vAlign w:val="center"/>
                <w:hideMark/>
              </w:tcPr>
            </w:tcPrChange>
          </w:tcPr>
          <w:p w14:paraId="7D549FFC"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2.3</w:t>
            </w:r>
          </w:p>
        </w:tc>
      </w:tr>
      <w:tr w:rsidR="007D13D1" w:rsidRPr="00B47233" w14:paraId="7DAB2776" w14:textId="77777777" w:rsidTr="007D13D1">
        <w:trPr>
          <w:trHeight w:val="315"/>
          <w:trPrChange w:id="1757" w:author="Fernandes, Richard (he, him, his | il, le, lui)" w:date="2023-07-14T17:05:00Z">
            <w:trPr>
              <w:trHeight w:val="315"/>
            </w:trPr>
          </w:trPrChange>
        </w:trPr>
        <w:tc>
          <w:tcPr>
            <w:tcW w:w="861" w:type="dxa"/>
            <w:vMerge/>
            <w:vAlign w:val="center"/>
            <w:hideMark/>
            <w:tcPrChange w:id="1758" w:author="Fernandes, Richard (he, him, his | il, le, lui)" w:date="2023-07-14T17:05:00Z">
              <w:tcPr>
                <w:tcW w:w="861" w:type="dxa"/>
                <w:vMerge/>
                <w:tcBorders>
                  <w:top w:val="nil"/>
                  <w:left w:val="single" w:sz="8" w:space="0" w:color="auto"/>
                  <w:bottom w:val="single" w:sz="8" w:space="0" w:color="000000"/>
                  <w:right w:val="single" w:sz="8" w:space="0" w:color="auto"/>
                </w:tcBorders>
                <w:vAlign w:val="center"/>
                <w:hideMark/>
              </w:tcPr>
            </w:tcPrChange>
          </w:tcPr>
          <w:p w14:paraId="03DF6DDA" w14:textId="77777777" w:rsidR="0097469C" w:rsidRPr="00B47233" w:rsidRDefault="0097469C" w:rsidP="00A36C2B">
            <w:pPr>
              <w:spacing w:after="0" w:line="240" w:lineRule="auto"/>
              <w:rPr>
                <w:rFonts w:ascii="Arial" w:eastAsia="Times New Roman" w:hAnsi="Arial" w:cs="Arial"/>
                <w:b/>
                <w:bCs/>
                <w:sz w:val="16"/>
                <w:szCs w:val="16"/>
                <w:lang w:eastAsia="en-CA"/>
              </w:rPr>
            </w:pPr>
          </w:p>
        </w:tc>
        <w:tc>
          <w:tcPr>
            <w:tcW w:w="850" w:type="dxa"/>
            <w:shd w:val="clear" w:color="000000" w:fill="C0C0C0"/>
            <w:noWrap/>
            <w:vAlign w:val="bottom"/>
            <w:hideMark/>
            <w:tcPrChange w:id="1759" w:author="Fernandes, Richard (he, him, his | il, le, lui)" w:date="2023-07-14T17:05:00Z">
              <w:tcPr>
                <w:tcW w:w="850" w:type="dxa"/>
                <w:tcBorders>
                  <w:top w:val="nil"/>
                  <w:left w:val="nil"/>
                  <w:bottom w:val="single" w:sz="4" w:space="0" w:color="auto"/>
                  <w:right w:val="nil"/>
                </w:tcBorders>
                <w:shd w:val="clear" w:color="000000" w:fill="C0C0C0"/>
                <w:noWrap/>
                <w:vAlign w:val="bottom"/>
                <w:hideMark/>
              </w:tcPr>
            </w:tcPrChange>
          </w:tcPr>
          <w:p w14:paraId="2D85EB9C" w14:textId="77777777" w:rsidR="0097469C" w:rsidRPr="00B47233" w:rsidRDefault="0097469C" w:rsidP="00A36C2B">
            <w:pPr>
              <w:spacing w:after="0" w:line="240" w:lineRule="auto"/>
              <w:rPr>
                <w:rFonts w:ascii="Arial" w:eastAsia="Times New Roman" w:hAnsi="Arial" w:cs="Arial"/>
                <w:b/>
                <w:bCs/>
                <w:sz w:val="16"/>
                <w:szCs w:val="16"/>
                <w:lang w:eastAsia="en-CA"/>
              </w:rPr>
            </w:pPr>
            <w:r w:rsidRPr="00B47233">
              <w:rPr>
                <w:rFonts w:ascii="Arial" w:eastAsia="Times New Roman" w:hAnsi="Arial" w:cs="Arial"/>
                <w:b/>
                <w:bCs/>
                <w:sz w:val="16"/>
                <w:szCs w:val="16"/>
                <w:lang w:eastAsia="en-CA"/>
              </w:rPr>
              <w:t>Cab (µg.m</w:t>
            </w:r>
            <w:r w:rsidRPr="00B47233">
              <w:rPr>
                <w:rFonts w:ascii="Arial" w:eastAsia="Times New Roman" w:hAnsi="Arial" w:cs="Arial"/>
                <w:b/>
                <w:bCs/>
                <w:sz w:val="16"/>
                <w:szCs w:val="16"/>
                <w:vertAlign w:val="superscript"/>
                <w:lang w:eastAsia="en-CA"/>
              </w:rPr>
              <w:t>-2</w:t>
            </w:r>
            <w:r w:rsidRPr="00B47233">
              <w:rPr>
                <w:rFonts w:ascii="Arial" w:eastAsia="Times New Roman" w:hAnsi="Arial" w:cs="Arial"/>
                <w:b/>
                <w:bCs/>
                <w:sz w:val="16"/>
                <w:szCs w:val="16"/>
                <w:lang w:eastAsia="en-CA"/>
              </w:rPr>
              <w:t>)</w:t>
            </w:r>
          </w:p>
        </w:tc>
        <w:tc>
          <w:tcPr>
            <w:tcW w:w="748" w:type="dxa"/>
            <w:shd w:val="clear" w:color="auto" w:fill="auto"/>
            <w:noWrap/>
            <w:vAlign w:val="bottom"/>
            <w:hideMark/>
            <w:tcPrChange w:id="1760" w:author="Fernandes, Richard (he, him, his | il, le, lui)" w:date="2023-07-14T17:05:00Z">
              <w:tcPr>
                <w:tcW w:w="748" w:type="dxa"/>
                <w:tcBorders>
                  <w:top w:val="single" w:sz="4" w:space="0" w:color="auto"/>
                  <w:left w:val="single" w:sz="8" w:space="0" w:color="auto"/>
                  <w:bottom w:val="single" w:sz="4" w:space="0" w:color="auto"/>
                  <w:right w:val="single" w:sz="4" w:space="0" w:color="auto"/>
                </w:tcBorders>
                <w:shd w:val="clear" w:color="auto" w:fill="auto"/>
                <w:noWrap/>
                <w:vAlign w:val="bottom"/>
                <w:hideMark/>
              </w:tcPr>
            </w:tcPrChange>
          </w:tcPr>
          <w:p w14:paraId="05AC87FB"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20</w:t>
            </w:r>
          </w:p>
        </w:tc>
        <w:tc>
          <w:tcPr>
            <w:tcW w:w="670" w:type="dxa"/>
            <w:shd w:val="clear" w:color="auto" w:fill="auto"/>
            <w:noWrap/>
            <w:vAlign w:val="bottom"/>
            <w:hideMark/>
            <w:tcPrChange w:id="1761" w:author="Fernandes, Richard (he, him, his | il, le, lui)" w:date="2023-07-14T17:05:00Z">
              <w:tcPr>
                <w:tcW w:w="67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46E96686"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60</w:t>
            </w:r>
          </w:p>
        </w:tc>
        <w:tc>
          <w:tcPr>
            <w:tcW w:w="709" w:type="dxa"/>
            <w:shd w:val="clear" w:color="auto" w:fill="auto"/>
            <w:noWrap/>
            <w:vAlign w:val="bottom"/>
            <w:hideMark/>
            <w:tcPrChange w:id="1762" w:author="Fernandes, Richard (he, him, his | il, le, lui)" w:date="2023-07-14T17:05:00Z">
              <w:tcPr>
                <w:tcW w:w="709" w:type="dxa"/>
                <w:gridSpan w:val="2"/>
                <w:tcBorders>
                  <w:top w:val="single" w:sz="4" w:space="0" w:color="auto"/>
                  <w:left w:val="single" w:sz="8" w:space="0" w:color="auto"/>
                  <w:bottom w:val="single" w:sz="4" w:space="0" w:color="auto"/>
                  <w:right w:val="single" w:sz="4" w:space="0" w:color="auto"/>
                </w:tcBorders>
                <w:shd w:val="clear" w:color="auto" w:fill="auto"/>
                <w:noWrap/>
                <w:vAlign w:val="bottom"/>
                <w:hideMark/>
              </w:tcPr>
            </w:tcPrChange>
          </w:tcPr>
          <w:p w14:paraId="030F0151"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20</w:t>
            </w:r>
          </w:p>
        </w:tc>
        <w:tc>
          <w:tcPr>
            <w:tcW w:w="567" w:type="dxa"/>
            <w:shd w:val="clear" w:color="auto" w:fill="auto"/>
            <w:noWrap/>
            <w:vAlign w:val="bottom"/>
            <w:hideMark/>
            <w:tcPrChange w:id="1763" w:author="Fernandes, Richard (he, him, his | il, le, lui)" w:date="2023-07-14T17:05:00Z">
              <w:tcPr>
                <w:tcW w:w="567" w:type="dxa"/>
                <w:gridSpan w:val="2"/>
                <w:tcBorders>
                  <w:top w:val="single" w:sz="4" w:space="0" w:color="auto"/>
                  <w:left w:val="nil"/>
                  <w:bottom w:val="single" w:sz="4" w:space="0" w:color="auto"/>
                  <w:right w:val="single" w:sz="4" w:space="0" w:color="auto"/>
                </w:tcBorders>
                <w:shd w:val="clear" w:color="auto" w:fill="auto"/>
                <w:noWrap/>
                <w:vAlign w:val="bottom"/>
                <w:hideMark/>
              </w:tcPr>
            </w:tcPrChange>
          </w:tcPr>
          <w:p w14:paraId="71B243B5"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60</w:t>
            </w:r>
          </w:p>
        </w:tc>
        <w:tc>
          <w:tcPr>
            <w:tcW w:w="573" w:type="dxa"/>
            <w:shd w:val="clear" w:color="auto" w:fill="auto"/>
            <w:noWrap/>
            <w:vAlign w:val="center"/>
            <w:hideMark/>
            <w:tcPrChange w:id="1764" w:author="Fernandes, Richard (he, him, his | il, le, lui)" w:date="2023-07-14T17:05:00Z">
              <w:tcPr>
                <w:tcW w:w="573" w:type="dxa"/>
                <w:tcBorders>
                  <w:top w:val="nil"/>
                  <w:left w:val="nil"/>
                  <w:bottom w:val="single" w:sz="8" w:space="0" w:color="auto"/>
                  <w:right w:val="single" w:sz="8" w:space="0" w:color="auto"/>
                </w:tcBorders>
                <w:shd w:val="clear" w:color="auto" w:fill="auto"/>
                <w:noWrap/>
                <w:vAlign w:val="center"/>
                <w:hideMark/>
              </w:tcPr>
            </w:tcPrChange>
          </w:tcPr>
          <w:p w14:paraId="5EDC7B4E" w14:textId="77777777" w:rsidR="0097469C" w:rsidRPr="007D13D1" w:rsidRDefault="0097469C" w:rsidP="00A36C2B">
            <w:pPr>
              <w:spacing w:after="0" w:line="240" w:lineRule="auto"/>
              <w:jc w:val="center"/>
              <w:rPr>
                <w:rFonts w:ascii="Arial" w:eastAsia="Times New Roman" w:hAnsi="Arial" w:cs="Arial"/>
                <w:color w:val="000000"/>
                <w:sz w:val="16"/>
                <w:szCs w:val="16"/>
                <w:lang w:eastAsia="en-CA"/>
              </w:rPr>
            </w:pPr>
            <w:r w:rsidRPr="007D13D1">
              <w:rPr>
                <w:rFonts w:ascii="Arial" w:eastAsia="Times New Roman" w:hAnsi="Arial" w:cs="Arial"/>
                <w:color w:val="000000"/>
                <w:sz w:val="16"/>
                <w:szCs w:val="16"/>
                <w:lang w:eastAsia="en-CA"/>
              </w:rPr>
              <w:t>4</w:t>
            </w:r>
          </w:p>
        </w:tc>
        <w:tc>
          <w:tcPr>
            <w:tcW w:w="844" w:type="dxa"/>
            <w:shd w:val="clear" w:color="000000" w:fill="BFBFBF"/>
            <w:noWrap/>
            <w:vAlign w:val="bottom"/>
            <w:hideMark/>
            <w:tcPrChange w:id="1765" w:author="Fernandes, Richard (he, him, his | il, le, lui)" w:date="2023-07-14T17:05:00Z">
              <w:tcPr>
                <w:tcW w:w="844" w:type="dxa"/>
                <w:tcBorders>
                  <w:top w:val="nil"/>
                  <w:left w:val="single" w:sz="4" w:space="0" w:color="auto"/>
                  <w:bottom w:val="single" w:sz="4" w:space="0" w:color="auto"/>
                  <w:right w:val="single" w:sz="4" w:space="0" w:color="auto"/>
                </w:tcBorders>
                <w:shd w:val="clear" w:color="000000" w:fill="BFBFBF"/>
                <w:noWrap/>
                <w:vAlign w:val="bottom"/>
                <w:hideMark/>
              </w:tcPr>
            </w:tcPrChange>
          </w:tcPr>
          <w:p w14:paraId="4B73362D"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Uniform</w:t>
            </w:r>
          </w:p>
        </w:tc>
        <w:tc>
          <w:tcPr>
            <w:tcW w:w="709" w:type="dxa"/>
            <w:shd w:val="clear" w:color="auto" w:fill="auto"/>
            <w:noWrap/>
            <w:vAlign w:val="bottom"/>
            <w:hideMark/>
            <w:tcPrChange w:id="1766" w:author="Fernandes, Richard (he, him, his | il, le, lui)" w:date="2023-07-14T17:05:00Z">
              <w:tcPr>
                <w:tcW w:w="567" w:type="dxa"/>
                <w:tcBorders>
                  <w:top w:val="nil"/>
                  <w:left w:val="nil"/>
                  <w:bottom w:val="single" w:sz="4" w:space="0" w:color="auto"/>
                  <w:right w:val="single" w:sz="8" w:space="0" w:color="auto"/>
                </w:tcBorders>
                <w:shd w:val="clear" w:color="auto" w:fill="auto"/>
                <w:noWrap/>
                <w:vAlign w:val="bottom"/>
                <w:hideMark/>
              </w:tcPr>
            </w:tcPrChange>
          </w:tcPr>
          <w:p w14:paraId="1DF24A32"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10</w:t>
            </w:r>
          </w:p>
        </w:tc>
        <w:tc>
          <w:tcPr>
            <w:tcW w:w="709" w:type="dxa"/>
            <w:shd w:val="clear" w:color="auto" w:fill="auto"/>
            <w:noWrap/>
            <w:vAlign w:val="bottom"/>
            <w:hideMark/>
            <w:tcPrChange w:id="1767" w:author="Fernandes, Richard (he, him, his | il, le, lui)" w:date="2023-07-14T17:05:00Z">
              <w:tcPr>
                <w:tcW w:w="698" w:type="dxa"/>
                <w:gridSpan w:val="2"/>
                <w:tcBorders>
                  <w:top w:val="single" w:sz="4" w:space="0" w:color="auto"/>
                  <w:left w:val="nil"/>
                  <w:bottom w:val="single" w:sz="4" w:space="0" w:color="auto"/>
                  <w:right w:val="single" w:sz="4" w:space="0" w:color="auto"/>
                </w:tcBorders>
                <w:shd w:val="clear" w:color="auto" w:fill="auto"/>
                <w:noWrap/>
                <w:vAlign w:val="bottom"/>
                <w:hideMark/>
              </w:tcPr>
            </w:tcPrChange>
          </w:tcPr>
          <w:p w14:paraId="73151E94"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20</w:t>
            </w:r>
          </w:p>
        </w:tc>
        <w:tc>
          <w:tcPr>
            <w:tcW w:w="708" w:type="dxa"/>
            <w:shd w:val="clear" w:color="auto" w:fill="auto"/>
            <w:noWrap/>
            <w:vAlign w:val="bottom"/>
            <w:hideMark/>
            <w:tcPrChange w:id="1768" w:author="Fernandes, Richard (he, him, his | il, le, lui)" w:date="2023-07-14T17:05:00Z">
              <w:tcPr>
                <w:tcW w:w="673"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0C42F95F"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60</w:t>
            </w:r>
          </w:p>
        </w:tc>
        <w:tc>
          <w:tcPr>
            <w:tcW w:w="709" w:type="dxa"/>
            <w:shd w:val="clear" w:color="auto" w:fill="auto"/>
            <w:noWrap/>
            <w:vAlign w:val="bottom"/>
            <w:hideMark/>
            <w:tcPrChange w:id="1769" w:author="Fernandes, Richard (he, him, his | il, le, lui)" w:date="2023-07-14T17:05:00Z">
              <w:tcPr>
                <w:tcW w:w="800" w:type="dxa"/>
                <w:tcBorders>
                  <w:top w:val="single" w:sz="4" w:space="0" w:color="auto"/>
                  <w:left w:val="single" w:sz="8" w:space="0" w:color="auto"/>
                  <w:bottom w:val="single" w:sz="4" w:space="0" w:color="auto"/>
                  <w:right w:val="single" w:sz="8" w:space="0" w:color="auto"/>
                </w:tcBorders>
                <w:shd w:val="clear" w:color="auto" w:fill="auto"/>
                <w:noWrap/>
                <w:vAlign w:val="bottom"/>
                <w:hideMark/>
              </w:tcPr>
            </w:tcPrChange>
          </w:tcPr>
          <w:p w14:paraId="006570AE"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45</w:t>
            </w:r>
          </w:p>
        </w:tc>
        <w:tc>
          <w:tcPr>
            <w:tcW w:w="703" w:type="dxa"/>
            <w:shd w:val="clear" w:color="auto" w:fill="auto"/>
            <w:noWrap/>
            <w:vAlign w:val="bottom"/>
            <w:hideMark/>
            <w:tcPrChange w:id="1770" w:author="Fernandes, Richard (he, him, his | il, le, lui)" w:date="2023-07-14T17:05:00Z">
              <w:tcPr>
                <w:tcW w:w="800" w:type="dxa"/>
                <w:tcBorders>
                  <w:top w:val="single" w:sz="4" w:space="0" w:color="auto"/>
                  <w:left w:val="nil"/>
                  <w:bottom w:val="single" w:sz="4" w:space="0" w:color="auto"/>
                  <w:right w:val="single" w:sz="8" w:space="0" w:color="auto"/>
                </w:tcBorders>
                <w:shd w:val="clear" w:color="auto" w:fill="auto"/>
                <w:noWrap/>
                <w:vAlign w:val="bottom"/>
                <w:hideMark/>
              </w:tcPr>
            </w:tcPrChange>
          </w:tcPr>
          <w:p w14:paraId="4EA07B68"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60</w:t>
            </w:r>
          </w:p>
        </w:tc>
      </w:tr>
      <w:tr w:rsidR="0097469C" w:rsidRPr="00B47233" w14:paraId="571510B4" w14:textId="77777777" w:rsidTr="007D13D1">
        <w:trPr>
          <w:trHeight w:val="275"/>
          <w:trPrChange w:id="1771" w:author="Fernandes, Richard (he, him, his | il, le, lui)" w:date="2023-07-14T17:05:00Z">
            <w:trPr>
              <w:trHeight w:val="275"/>
            </w:trPr>
          </w:trPrChange>
        </w:trPr>
        <w:tc>
          <w:tcPr>
            <w:tcW w:w="861" w:type="dxa"/>
            <w:vMerge/>
            <w:vAlign w:val="center"/>
            <w:hideMark/>
            <w:tcPrChange w:id="1772" w:author="Fernandes, Richard (he, him, his | il, le, lui)" w:date="2023-07-14T17:05:00Z">
              <w:tcPr>
                <w:tcW w:w="861" w:type="dxa"/>
                <w:vMerge/>
                <w:tcBorders>
                  <w:top w:val="nil"/>
                  <w:left w:val="single" w:sz="8" w:space="0" w:color="auto"/>
                  <w:bottom w:val="single" w:sz="8" w:space="0" w:color="000000"/>
                  <w:right w:val="single" w:sz="8" w:space="0" w:color="auto"/>
                </w:tcBorders>
                <w:vAlign w:val="center"/>
                <w:hideMark/>
              </w:tcPr>
            </w:tcPrChange>
          </w:tcPr>
          <w:p w14:paraId="2A15CA90" w14:textId="77777777" w:rsidR="0097469C" w:rsidRPr="00B47233" w:rsidRDefault="0097469C" w:rsidP="00A36C2B">
            <w:pPr>
              <w:spacing w:after="0" w:line="240" w:lineRule="auto"/>
              <w:rPr>
                <w:rFonts w:ascii="Arial" w:eastAsia="Times New Roman" w:hAnsi="Arial" w:cs="Arial"/>
                <w:b/>
                <w:bCs/>
                <w:sz w:val="16"/>
                <w:szCs w:val="16"/>
                <w:lang w:eastAsia="en-CA"/>
              </w:rPr>
            </w:pPr>
          </w:p>
        </w:tc>
        <w:tc>
          <w:tcPr>
            <w:tcW w:w="850" w:type="dxa"/>
            <w:shd w:val="clear" w:color="000000" w:fill="C0C0C0"/>
            <w:noWrap/>
            <w:vAlign w:val="bottom"/>
            <w:hideMark/>
            <w:tcPrChange w:id="1773" w:author="Fernandes, Richard (he, him, his | il, le, lui)" w:date="2023-07-14T17:05:00Z">
              <w:tcPr>
                <w:tcW w:w="850" w:type="dxa"/>
                <w:tcBorders>
                  <w:top w:val="nil"/>
                  <w:left w:val="nil"/>
                  <w:bottom w:val="single" w:sz="4" w:space="0" w:color="auto"/>
                  <w:right w:val="nil"/>
                </w:tcBorders>
                <w:shd w:val="clear" w:color="000000" w:fill="C0C0C0"/>
                <w:noWrap/>
                <w:vAlign w:val="bottom"/>
                <w:hideMark/>
              </w:tcPr>
            </w:tcPrChange>
          </w:tcPr>
          <w:p w14:paraId="2108B0FC" w14:textId="77777777" w:rsidR="0097469C" w:rsidRPr="00B47233" w:rsidRDefault="0097469C" w:rsidP="00A36C2B">
            <w:pPr>
              <w:spacing w:after="0" w:line="240" w:lineRule="auto"/>
              <w:rPr>
                <w:rFonts w:ascii="Arial" w:eastAsia="Times New Roman" w:hAnsi="Arial" w:cs="Arial"/>
                <w:b/>
                <w:bCs/>
                <w:sz w:val="16"/>
                <w:szCs w:val="16"/>
                <w:lang w:eastAsia="en-CA"/>
              </w:rPr>
            </w:pPr>
            <w:proofErr w:type="spellStart"/>
            <w:r w:rsidRPr="00B47233">
              <w:rPr>
                <w:rFonts w:ascii="Arial" w:eastAsia="Times New Roman" w:hAnsi="Arial" w:cs="Arial"/>
                <w:b/>
                <w:bCs/>
                <w:sz w:val="16"/>
                <w:szCs w:val="16"/>
                <w:lang w:eastAsia="en-CA"/>
              </w:rPr>
              <w:t>Cdm</w:t>
            </w:r>
            <w:proofErr w:type="spellEnd"/>
            <w:r w:rsidRPr="00B47233">
              <w:rPr>
                <w:rFonts w:ascii="Arial" w:eastAsia="Times New Roman" w:hAnsi="Arial" w:cs="Arial"/>
                <w:b/>
                <w:bCs/>
                <w:sz w:val="16"/>
                <w:szCs w:val="16"/>
                <w:lang w:eastAsia="en-CA"/>
              </w:rPr>
              <w:t xml:space="preserve"> (g.m-2)</w:t>
            </w:r>
          </w:p>
        </w:tc>
        <w:tc>
          <w:tcPr>
            <w:tcW w:w="748" w:type="dxa"/>
            <w:shd w:val="clear" w:color="auto" w:fill="auto"/>
            <w:vAlign w:val="center"/>
            <w:hideMark/>
            <w:tcPrChange w:id="1774" w:author="Fernandes, Richard (he, him, his | il, le, lui)" w:date="2023-07-14T17:05:00Z">
              <w:tcPr>
                <w:tcW w:w="748" w:type="dxa"/>
                <w:tcBorders>
                  <w:top w:val="single" w:sz="8" w:space="0" w:color="auto"/>
                  <w:left w:val="single" w:sz="8" w:space="0" w:color="auto"/>
                  <w:bottom w:val="single" w:sz="8" w:space="0" w:color="auto"/>
                  <w:right w:val="single" w:sz="8" w:space="0" w:color="auto"/>
                </w:tcBorders>
                <w:shd w:val="clear" w:color="auto" w:fill="auto"/>
                <w:vAlign w:val="center"/>
                <w:hideMark/>
              </w:tcPr>
            </w:tcPrChange>
          </w:tcPr>
          <w:p w14:paraId="657A6FA3"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0.005</w:t>
            </w:r>
          </w:p>
        </w:tc>
        <w:tc>
          <w:tcPr>
            <w:tcW w:w="670" w:type="dxa"/>
            <w:shd w:val="clear" w:color="auto" w:fill="auto"/>
            <w:vAlign w:val="center"/>
            <w:hideMark/>
            <w:tcPrChange w:id="1775" w:author="Fernandes, Richard (he, him, his | il, le, lui)" w:date="2023-07-14T17:05:00Z">
              <w:tcPr>
                <w:tcW w:w="670" w:type="dxa"/>
                <w:tcBorders>
                  <w:top w:val="single" w:sz="8" w:space="0" w:color="auto"/>
                  <w:left w:val="nil"/>
                  <w:bottom w:val="single" w:sz="8" w:space="0" w:color="auto"/>
                  <w:right w:val="single" w:sz="8" w:space="0" w:color="auto"/>
                </w:tcBorders>
                <w:shd w:val="clear" w:color="auto" w:fill="auto"/>
                <w:vAlign w:val="center"/>
                <w:hideMark/>
              </w:tcPr>
            </w:tcPrChange>
          </w:tcPr>
          <w:p w14:paraId="2519B3FB"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0.01</w:t>
            </w:r>
          </w:p>
        </w:tc>
        <w:tc>
          <w:tcPr>
            <w:tcW w:w="709" w:type="dxa"/>
            <w:shd w:val="clear" w:color="auto" w:fill="auto"/>
            <w:vAlign w:val="center"/>
            <w:hideMark/>
            <w:tcPrChange w:id="1776" w:author="Fernandes, Richard (he, him, his | il, le, lui)" w:date="2023-07-14T17:05:00Z">
              <w:tcPr>
                <w:tcW w:w="567" w:type="dxa"/>
                <w:tcBorders>
                  <w:top w:val="single" w:sz="8" w:space="0" w:color="auto"/>
                  <w:left w:val="nil"/>
                  <w:bottom w:val="single" w:sz="8" w:space="0" w:color="auto"/>
                  <w:right w:val="single" w:sz="8" w:space="0" w:color="auto"/>
                </w:tcBorders>
                <w:shd w:val="clear" w:color="auto" w:fill="auto"/>
                <w:vAlign w:val="center"/>
                <w:hideMark/>
              </w:tcPr>
            </w:tcPrChange>
          </w:tcPr>
          <w:p w14:paraId="661A7002"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0.005</w:t>
            </w:r>
          </w:p>
        </w:tc>
        <w:tc>
          <w:tcPr>
            <w:tcW w:w="567" w:type="dxa"/>
            <w:shd w:val="clear" w:color="auto" w:fill="auto"/>
            <w:vAlign w:val="center"/>
            <w:hideMark/>
            <w:tcPrChange w:id="1777" w:author="Fernandes, Richard (he, him, his | il, le, lui)" w:date="2023-07-14T17:05:00Z">
              <w:tcPr>
                <w:tcW w:w="567" w:type="dxa"/>
                <w:gridSpan w:val="2"/>
                <w:tcBorders>
                  <w:top w:val="single" w:sz="8" w:space="0" w:color="auto"/>
                  <w:left w:val="nil"/>
                  <w:bottom w:val="single" w:sz="8" w:space="0" w:color="auto"/>
                  <w:right w:val="single" w:sz="8" w:space="0" w:color="auto"/>
                </w:tcBorders>
                <w:shd w:val="clear" w:color="auto" w:fill="auto"/>
                <w:vAlign w:val="center"/>
                <w:hideMark/>
              </w:tcPr>
            </w:tcPrChange>
          </w:tcPr>
          <w:p w14:paraId="1F47F60A"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0.01</w:t>
            </w:r>
          </w:p>
        </w:tc>
        <w:tc>
          <w:tcPr>
            <w:tcW w:w="573" w:type="dxa"/>
            <w:shd w:val="clear" w:color="auto" w:fill="auto"/>
            <w:noWrap/>
            <w:vAlign w:val="center"/>
            <w:hideMark/>
            <w:tcPrChange w:id="1778" w:author="Fernandes, Richard (he, him, his | il, le, lui)" w:date="2023-07-14T17:05:00Z">
              <w:tcPr>
                <w:tcW w:w="715" w:type="dxa"/>
                <w:gridSpan w:val="2"/>
                <w:tcBorders>
                  <w:top w:val="nil"/>
                  <w:left w:val="nil"/>
                  <w:bottom w:val="single" w:sz="8" w:space="0" w:color="auto"/>
                  <w:right w:val="single" w:sz="8" w:space="0" w:color="auto"/>
                </w:tcBorders>
                <w:shd w:val="clear" w:color="auto" w:fill="auto"/>
                <w:noWrap/>
                <w:vAlign w:val="center"/>
                <w:hideMark/>
              </w:tcPr>
            </w:tcPrChange>
          </w:tcPr>
          <w:p w14:paraId="26B69408" w14:textId="77777777" w:rsidR="0097469C" w:rsidRPr="007D13D1" w:rsidRDefault="0097469C" w:rsidP="00A36C2B">
            <w:pPr>
              <w:spacing w:after="0" w:line="240" w:lineRule="auto"/>
              <w:jc w:val="center"/>
              <w:rPr>
                <w:rFonts w:ascii="Arial" w:eastAsia="Times New Roman" w:hAnsi="Arial" w:cs="Arial"/>
                <w:color w:val="000000"/>
                <w:sz w:val="16"/>
                <w:szCs w:val="16"/>
                <w:lang w:eastAsia="en-CA"/>
              </w:rPr>
            </w:pPr>
            <w:r w:rsidRPr="007D13D1">
              <w:rPr>
                <w:rFonts w:ascii="Arial" w:eastAsia="Times New Roman" w:hAnsi="Arial" w:cs="Arial"/>
                <w:color w:val="000000"/>
                <w:sz w:val="16"/>
                <w:szCs w:val="16"/>
                <w:lang w:eastAsia="en-CA"/>
              </w:rPr>
              <w:t>4</w:t>
            </w:r>
          </w:p>
        </w:tc>
        <w:tc>
          <w:tcPr>
            <w:tcW w:w="844" w:type="dxa"/>
            <w:shd w:val="clear" w:color="000000" w:fill="BFBFBF"/>
            <w:noWrap/>
            <w:vAlign w:val="bottom"/>
            <w:hideMark/>
            <w:tcPrChange w:id="1779" w:author="Fernandes, Richard (he, him, his | il, le, lui)" w:date="2023-07-14T17:05:00Z">
              <w:tcPr>
                <w:tcW w:w="844" w:type="dxa"/>
                <w:tcBorders>
                  <w:top w:val="nil"/>
                  <w:left w:val="single" w:sz="4" w:space="0" w:color="auto"/>
                  <w:bottom w:val="single" w:sz="4" w:space="0" w:color="auto"/>
                  <w:right w:val="single" w:sz="4" w:space="0" w:color="auto"/>
                </w:tcBorders>
                <w:shd w:val="clear" w:color="000000" w:fill="BFBFBF"/>
                <w:noWrap/>
                <w:vAlign w:val="bottom"/>
                <w:hideMark/>
              </w:tcPr>
            </w:tcPrChange>
          </w:tcPr>
          <w:p w14:paraId="4559CBCD"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Uniform</w:t>
            </w:r>
          </w:p>
        </w:tc>
        <w:tc>
          <w:tcPr>
            <w:tcW w:w="709" w:type="dxa"/>
            <w:shd w:val="clear" w:color="auto" w:fill="auto"/>
            <w:noWrap/>
            <w:vAlign w:val="bottom"/>
            <w:hideMark/>
            <w:tcPrChange w:id="1780" w:author="Fernandes, Richard (he, him, his | il, le, lui)" w:date="2023-07-14T17:05:00Z">
              <w:tcPr>
                <w:tcW w:w="709" w:type="dxa"/>
                <w:gridSpan w:val="2"/>
                <w:tcBorders>
                  <w:top w:val="nil"/>
                  <w:left w:val="nil"/>
                  <w:bottom w:val="single" w:sz="4" w:space="0" w:color="auto"/>
                  <w:right w:val="single" w:sz="8" w:space="0" w:color="auto"/>
                </w:tcBorders>
                <w:shd w:val="clear" w:color="auto" w:fill="auto"/>
                <w:noWrap/>
                <w:vAlign w:val="bottom"/>
                <w:hideMark/>
              </w:tcPr>
            </w:tcPrChange>
          </w:tcPr>
          <w:p w14:paraId="20EC4999"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10</w:t>
            </w:r>
          </w:p>
        </w:tc>
        <w:tc>
          <w:tcPr>
            <w:tcW w:w="709" w:type="dxa"/>
            <w:shd w:val="clear" w:color="auto" w:fill="auto"/>
            <w:vAlign w:val="center"/>
            <w:hideMark/>
            <w:tcPrChange w:id="1781" w:author="Fernandes, Richard (he, him, his | il, le, lui)" w:date="2023-07-14T17:05:00Z">
              <w:tcPr>
                <w:tcW w:w="556" w:type="dxa"/>
                <w:tcBorders>
                  <w:top w:val="single" w:sz="8" w:space="0" w:color="auto"/>
                  <w:left w:val="nil"/>
                  <w:bottom w:val="single" w:sz="8" w:space="0" w:color="auto"/>
                  <w:right w:val="single" w:sz="8" w:space="0" w:color="auto"/>
                </w:tcBorders>
                <w:shd w:val="clear" w:color="auto" w:fill="auto"/>
                <w:vAlign w:val="center"/>
                <w:hideMark/>
              </w:tcPr>
            </w:tcPrChange>
          </w:tcPr>
          <w:p w14:paraId="23D0290F"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0.005</w:t>
            </w:r>
          </w:p>
        </w:tc>
        <w:tc>
          <w:tcPr>
            <w:tcW w:w="708" w:type="dxa"/>
            <w:shd w:val="clear" w:color="auto" w:fill="auto"/>
            <w:vAlign w:val="center"/>
            <w:hideMark/>
            <w:tcPrChange w:id="1782" w:author="Fernandes, Richard (he, him, his | il, le, lui)" w:date="2023-07-14T17:05:00Z">
              <w:tcPr>
                <w:tcW w:w="673" w:type="dxa"/>
                <w:tcBorders>
                  <w:top w:val="single" w:sz="8" w:space="0" w:color="auto"/>
                  <w:left w:val="nil"/>
                  <w:bottom w:val="single" w:sz="8" w:space="0" w:color="auto"/>
                  <w:right w:val="single" w:sz="8" w:space="0" w:color="auto"/>
                </w:tcBorders>
                <w:shd w:val="clear" w:color="auto" w:fill="auto"/>
                <w:vAlign w:val="center"/>
                <w:hideMark/>
              </w:tcPr>
            </w:tcPrChange>
          </w:tcPr>
          <w:p w14:paraId="03C3D9F4"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0.01</w:t>
            </w:r>
          </w:p>
        </w:tc>
        <w:tc>
          <w:tcPr>
            <w:tcW w:w="709" w:type="dxa"/>
            <w:shd w:val="clear" w:color="auto" w:fill="auto"/>
            <w:vAlign w:val="center"/>
            <w:hideMark/>
            <w:tcPrChange w:id="1783" w:author="Fernandes, Richard (he, him, his | il, le, lui)" w:date="2023-07-14T17:05:00Z">
              <w:tcPr>
                <w:tcW w:w="800" w:type="dxa"/>
                <w:tcBorders>
                  <w:top w:val="single" w:sz="8" w:space="0" w:color="auto"/>
                  <w:left w:val="nil"/>
                  <w:bottom w:val="single" w:sz="8" w:space="0" w:color="auto"/>
                  <w:right w:val="single" w:sz="8" w:space="0" w:color="auto"/>
                </w:tcBorders>
                <w:shd w:val="clear" w:color="auto" w:fill="auto"/>
                <w:vAlign w:val="center"/>
                <w:hideMark/>
              </w:tcPr>
            </w:tcPrChange>
          </w:tcPr>
          <w:p w14:paraId="0B8D0D48"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0.005</w:t>
            </w:r>
          </w:p>
        </w:tc>
        <w:tc>
          <w:tcPr>
            <w:tcW w:w="703" w:type="dxa"/>
            <w:shd w:val="clear" w:color="auto" w:fill="auto"/>
            <w:vAlign w:val="center"/>
            <w:hideMark/>
            <w:tcPrChange w:id="1784" w:author="Fernandes, Richard (he, him, his | il, le, lui)" w:date="2023-07-14T17:05:00Z">
              <w:tcPr>
                <w:tcW w:w="800" w:type="dxa"/>
                <w:tcBorders>
                  <w:top w:val="single" w:sz="8" w:space="0" w:color="auto"/>
                  <w:left w:val="nil"/>
                  <w:bottom w:val="single" w:sz="8" w:space="0" w:color="auto"/>
                  <w:right w:val="single" w:sz="8" w:space="0" w:color="auto"/>
                </w:tcBorders>
                <w:shd w:val="clear" w:color="auto" w:fill="auto"/>
                <w:vAlign w:val="center"/>
                <w:hideMark/>
              </w:tcPr>
            </w:tcPrChange>
          </w:tcPr>
          <w:p w14:paraId="3D433A01"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0.01</w:t>
            </w:r>
          </w:p>
        </w:tc>
      </w:tr>
      <w:tr w:rsidR="0097469C" w:rsidRPr="00B47233" w14:paraId="24EE01F6" w14:textId="77777777" w:rsidTr="007D13D1">
        <w:trPr>
          <w:trHeight w:val="275"/>
          <w:trPrChange w:id="1785" w:author="Fernandes, Richard (he, him, his | il, le, lui)" w:date="2023-07-14T17:05:00Z">
            <w:trPr>
              <w:trHeight w:val="275"/>
            </w:trPr>
          </w:trPrChange>
        </w:trPr>
        <w:tc>
          <w:tcPr>
            <w:tcW w:w="861" w:type="dxa"/>
            <w:vMerge/>
            <w:vAlign w:val="center"/>
            <w:hideMark/>
            <w:tcPrChange w:id="1786" w:author="Fernandes, Richard (he, him, his | il, le, lui)" w:date="2023-07-14T17:05:00Z">
              <w:tcPr>
                <w:tcW w:w="861" w:type="dxa"/>
                <w:vMerge/>
                <w:tcBorders>
                  <w:top w:val="nil"/>
                  <w:left w:val="single" w:sz="8" w:space="0" w:color="auto"/>
                  <w:bottom w:val="single" w:sz="8" w:space="0" w:color="000000"/>
                  <w:right w:val="single" w:sz="8" w:space="0" w:color="auto"/>
                </w:tcBorders>
                <w:vAlign w:val="center"/>
                <w:hideMark/>
              </w:tcPr>
            </w:tcPrChange>
          </w:tcPr>
          <w:p w14:paraId="5E2EA926" w14:textId="77777777" w:rsidR="0097469C" w:rsidRPr="00B47233" w:rsidRDefault="0097469C" w:rsidP="00A36C2B">
            <w:pPr>
              <w:spacing w:after="0" w:line="240" w:lineRule="auto"/>
              <w:rPr>
                <w:rFonts w:ascii="Arial" w:eastAsia="Times New Roman" w:hAnsi="Arial" w:cs="Arial"/>
                <w:b/>
                <w:bCs/>
                <w:sz w:val="16"/>
                <w:szCs w:val="16"/>
                <w:lang w:eastAsia="en-CA"/>
              </w:rPr>
            </w:pPr>
          </w:p>
        </w:tc>
        <w:tc>
          <w:tcPr>
            <w:tcW w:w="850" w:type="dxa"/>
            <w:shd w:val="clear" w:color="000000" w:fill="C0C0C0"/>
            <w:noWrap/>
            <w:vAlign w:val="bottom"/>
            <w:hideMark/>
            <w:tcPrChange w:id="1787" w:author="Fernandes, Richard (he, him, his | il, le, lui)" w:date="2023-07-14T17:05:00Z">
              <w:tcPr>
                <w:tcW w:w="850" w:type="dxa"/>
                <w:tcBorders>
                  <w:top w:val="nil"/>
                  <w:left w:val="nil"/>
                  <w:bottom w:val="single" w:sz="4" w:space="0" w:color="auto"/>
                  <w:right w:val="nil"/>
                </w:tcBorders>
                <w:shd w:val="clear" w:color="000000" w:fill="C0C0C0"/>
                <w:noWrap/>
                <w:vAlign w:val="bottom"/>
                <w:hideMark/>
              </w:tcPr>
            </w:tcPrChange>
          </w:tcPr>
          <w:p w14:paraId="3F1BF5E4" w14:textId="77777777" w:rsidR="0097469C" w:rsidRPr="00B47233" w:rsidRDefault="0097469C" w:rsidP="00A36C2B">
            <w:pPr>
              <w:spacing w:after="0" w:line="240" w:lineRule="auto"/>
              <w:rPr>
                <w:rFonts w:ascii="Arial" w:eastAsia="Times New Roman" w:hAnsi="Arial" w:cs="Arial"/>
                <w:b/>
                <w:bCs/>
                <w:sz w:val="16"/>
                <w:szCs w:val="16"/>
                <w:lang w:eastAsia="en-CA"/>
              </w:rPr>
            </w:pPr>
            <w:proofErr w:type="spellStart"/>
            <w:r w:rsidRPr="00B47233">
              <w:rPr>
                <w:rFonts w:ascii="Arial" w:eastAsia="Times New Roman" w:hAnsi="Arial" w:cs="Arial"/>
                <w:b/>
                <w:bCs/>
                <w:sz w:val="16"/>
                <w:szCs w:val="16"/>
                <w:lang w:eastAsia="en-CA"/>
              </w:rPr>
              <w:t>Cw_Rel</w:t>
            </w:r>
            <w:proofErr w:type="spellEnd"/>
          </w:p>
        </w:tc>
        <w:tc>
          <w:tcPr>
            <w:tcW w:w="748" w:type="dxa"/>
            <w:shd w:val="clear" w:color="auto" w:fill="auto"/>
            <w:vAlign w:val="center"/>
            <w:hideMark/>
            <w:tcPrChange w:id="1788" w:author="Fernandes, Richard (he, him, his | il, le, lui)" w:date="2023-07-14T17:05:00Z">
              <w:tcPr>
                <w:tcW w:w="748" w:type="dxa"/>
                <w:tcBorders>
                  <w:top w:val="nil"/>
                  <w:left w:val="single" w:sz="8" w:space="0" w:color="auto"/>
                  <w:bottom w:val="single" w:sz="8" w:space="0" w:color="auto"/>
                  <w:right w:val="single" w:sz="8" w:space="0" w:color="auto"/>
                </w:tcBorders>
                <w:shd w:val="clear" w:color="auto" w:fill="auto"/>
                <w:vAlign w:val="center"/>
                <w:hideMark/>
              </w:tcPr>
            </w:tcPrChange>
          </w:tcPr>
          <w:p w14:paraId="2EB4F290"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0.7</w:t>
            </w:r>
          </w:p>
        </w:tc>
        <w:tc>
          <w:tcPr>
            <w:tcW w:w="670" w:type="dxa"/>
            <w:shd w:val="clear" w:color="auto" w:fill="auto"/>
            <w:vAlign w:val="center"/>
            <w:hideMark/>
            <w:tcPrChange w:id="1789" w:author="Fernandes, Richard (he, him, his | il, le, lui)" w:date="2023-07-14T17:05:00Z">
              <w:tcPr>
                <w:tcW w:w="670" w:type="dxa"/>
                <w:tcBorders>
                  <w:top w:val="nil"/>
                  <w:left w:val="nil"/>
                  <w:bottom w:val="single" w:sz="8" w:space="0" w:color="auto"/>
                  <w:right w:val="single" w:sz="8" w:space="0" w:color="auto"/>
                </w:tcBorders>
                <w:shd w:val="clear" w:color="auto" w:fill="auto"/>
                <w:vAlign w:val="center"/>
                <w:hideMark/>
              </w:tcPr>
            </w:tcPrChange>
          </w:tcPr>
          <w:p w14:paraId="6ECA43C5"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0.9</w:t>
            </w:r>
          </w:p>
        </w:tc>
        <w:tc>
          <w:tcPr>
            <w:tcW w:w="709" w:type="dxa"/>
            <w:shd w:val="clear" w:color="auto" w:fill="auto"/>
            <w:vAlign w:val="center"/>
            <w:hideMark/>
            <w:tcPrChange w:id="1790" w:author="Fernandes, Richard (he, him, his | il, le, lui)" w:date="2023-07-14T17:05:00Z">
              <w:tcPr>
                <w:tcW w:w="567" w:type="dxa"/>
                <w:tcBorders>
                  <w:top w:val="nil"/>
                  <w:left w:val="nil"/>
                  <w:bottom w:val="single" w:sz="8" w:space="0" w:color="auto"/>
                  <w:right w:val="single" w:sz="8" w:space="0" w:color="auto"/>
                </w:tcBorders>
                <w:shd w:val="clear" w:color="auto" w:fill="auto"/>
                <w:vAlign w:val="center"/>
                <w:hideMark/>
              </w:tcPr>
            </w:tcPrChange>
          </w:tcPr>
          <w:p w14:paraId="6096C504"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0.8</w:t>
            </w:r>
          </w:p>
        </w:tc>
        <w:tc>
          <w:tcPr>
            <w:tcW w:w="567" w:type="dxa"/>
            <w:shd w:val="clear" w:color="auto" w:fill="auto"/>
            <w:vAlign w:val="center"/>
            <w:hideMark/>
            <w:tcPrChange w:id="1791" w:author="Fernandes, Richard (he, him, his | il, le, lui)" w:date="2023-07-14T17:05:00Z">
              <w:tcPr>
                <w:tcW w:w="567" w:type="dxa"/>
                <w:gridSpan w:val="2"/>
                <w:tcBorders>
                  <w:top w:val="nil"/>
                  <w:left w:val="nil"/>
                  <w:bottom w:val="single" w:sz="8" w:space="0" w:color="auto"/>
                  <w:right w:val="single" w:sz="8" w:space="0" w:color="auto"/>
                </w:tcBorders>
                <w:shd w:val="clear" w:color="auto" w:fill="auto"/>
                <w:vAlign w:val="center"/>
                <w:hideMark/>
              </w:tcPr>
            </w:tcPrChange>
          </w:tcPr>
          <w:p w14:paraId="13110C63"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0.08</w:t>
            </w:r>
          </w:p>
        </w:tc>
        <w:tc>
          <w:tcPr>
            <w:tcW w:w="573" w:type="dxa"/>
            <w:shd w:val="clear" w:color="auto" w:fill="auto"/>
            <w:noWrap/>
            <w:vAlign w:val="center"/>
            <w:hideMark/>
            <w:tcPrChange w:id="1792" w:author="Fernandes, Richard (he, him, his | il, le, lui)" w:date="2023-07-14T17:05:00Z">
              <w:tcPr>
                <w:tcW w:w="715" w:type="dxa"/>
                <w:gridSpan w:val="2"/>
                <w:tcBorders>
                  <w:top w:val="nil"/>
                  <w:left w:val="nil"/>
                  <w:bottom w:val="single" w:sz="8" w:space="0" w:color="auto"/>
                  <w:right w:val="single" w:sz="8" w:space="0" w:color="auto"/>
                </w:tcBorders>
                <w:shd w:val="clear" w:color="auto" w:fill="auto"/>
                <w:noWrap/>
                <w:vAlign w:val="center"/>
                <w:hideMark/>
              </w:tcPr>
            </w:tcPrChange>
          </w:tcPr>
          <w:p w14:paraId="1014F4F4" w14:textId="77777777" w:rsidR="0097469C" w:rsidRPr="007D13D1" w:rsidRDefault="0097469C" w:rsidP="00A36C2B">
            <w:pPr>
              <w:spacing w:after="0" w:line="240" w:lineRule="auto"/>
              <w:jc w:val="center"/>
              <w:rPr>
                <w:rFonts w:ascii="Arial" w:eastAsia="Times New Roman" w:hAnsi="Arial" w:cs="Arial"/>
                <w:color w:val="000000"/>
                <w:sz w:val="16"/>
                <w:szCs w:val="16"/>
                <w:lang w:eastAsia="en-CA"/>
              </w:rPr>
            </w:pPr>
            <w:r w:rsidRPr="007D13D1">
              <w:rPr>
                <w:rFonts w:ascii="Arial" w:eastAsia="Times New Roman" w:hAnsi="Arial" w:cs="Arial"/>
                <w:color w:val="000000"/>
                <w:sz w:val="16"/>
                <w:szCs w:val="16"/>
                <w:lang w:eastAsia="en-CA"/>
              </w:rPr>
              <w:t>4</w:t>
            </w:r>
          </w:p>
        </w:tc>
        <w:tc>
          <w:tcPr>
            <w:tcW w:w="844" w:type="dxa"/>
            <w:shd w:val="clear" w:color="000000" w:fill="BFBFBF"/>
            <w:noWrap/>
            <w:vAlign w:val="bottom"/>
            <w:hideMark/>
            <w:tcPrChange w:id="1793" w:author="Fernandes, Richard (he, him, his | il, le, lui)" w:date="2023-07-14T17:05:00Z">
              <w:tcPr>
                <w:tcW w:w="844" w:type="dxa"/>
                <w:tcBorders>
                  <w:top w:val="nil"/>
                  <w:left w:val="single" w:sz="4" w:space="0" w:color="auto"/>
                  <w:bottom w:val="single" w:sz="4" w:space="0" w:color="auto"/>
                  <w:right w:val="single" w:sz="4" w:space="0" w:color="auto"/>
                </w:tcBorders>
                <w:shd w:val="clear" w:color="000000" w:fill="BFBFBF"/>
                <w:noWrap/>
                <w:vAlign w:val="bottom"/>
                <w:hideMark/>
              </w:tcPr>
            </w:tcPrChange>
          </w:tcPr>
          <w:p w14:paraId="0F05F6F5"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Normal</w:t>
            </w:r>
          </w:p>
        </w:tc>
        <w:tc>
          <w:tcPr>
            <w:tcW w:w="709" w:type="dxa"/>
            <w:shd w:val="clear" w:color="auto" w:fill="auto"/>
            <w:noWrap/>
            <w:vAlign w:val="bottom"/>
            <w:hideMark/>
            <w:tcPrChange w:id="1794" w:author="Fernandes, Richard (he, him, his | il, le, lui)" w:date="2023-07-14T17:05:00Z">
              <w:tcPr>
                <w:tcW w:w="709" w:type="dxa"/>
                <w:gridSpan w:val="2"/>
                <w:tcBorders>
                  <w:top w:val="nil"/>
                  <w:left w:val="nil"/>
                  <w:bottom w:val="single" w:sz="4" w:space="0" w:color="auto"/>
                  <w:right w:val="single" w:sz="8" w:space="0" w:color="auto"/>
                </w:tcBorders>
                <w:shd w:val="clear" w:color="auto" w:fill="auto"/>
                <w:noWrap/>
                <w:vAlign w:val="bottom"/>
                <w:hideMark/>
              </w:tcPr>
            </w:tcPrChange>
          </w:tcPr>
          <w:p w14:paraId="72DFBEF6"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10</w:t>
            </w:r>
          </w:p>
        </w:tc>
        <w:tc>
          <w:tcPr>
            <w:tcW w:w="709" w:type="dxa"/>
            <w:shd w:val="clear" w:color="auto" w:fill="auto"/>
            <w:vAlign w:val="center"/>
            <w:hideMark/>
            <w:tcPrChange w:id="1795" w:author="Fernandes, Richard (he, him, his | il, le, lui)" w:date="2023-07-14T17:05:00Z">
              <w:tcPr>
                <w:tcW w:w="556" w:type="dxa"/>
                <w:tcBorders>
                  <w:top w:val="nil"/>
                  <w:left w:val="nil"/>
                  <w:bottom w:val="single" w:sz="8" w:space="0" w:color="auto"/>
                  <w:right w:val="single" w:sz="8" w:space="0" w:color="auto"/>
                </w:tcBorders>
                <w:shd w:val="clear" w:color="auto" w:fill="auto"/>
                <w:vAlign w:val="center"/>
                <w:hideMark/>
              </w:tcPr>
            </w:tcPrChange>
          </w:tcPr>
          <w:p w14:paraId="0CADD8C9"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0.65</w:t>
            </w:r>
          </w:p>
        </w:tc>
        <w:tc>
          <w:tcPr>
            <w:tcW w:w="708" w:type="dxa"/>
            <w:shd w:val="clear" w:color="auto" w:fill="auto"/>
            <w:vAlign w:val="center"/>
            <w:hideMark/>
            <w:tcPrChange w:id="1796" w:author="Fernandes, Richard (he, him, his | il, le, lui)" w:date="2023-07-14T17:05:00Z">
              <w:tcPr>
                <w:tcW w:w="673" w:type="dxa"/>
                <w:tcBorders>
                  <w:top w:val="nil"/>
                  <w:left w:val="nil"/>
                  <w:bottom w:val="single" w:sz="8" w:space="0" w:color="auto"/>
                  <w:right w:val="single" w:sz="8" w:space="0" w:color="auto"/>
                </w:tcBorders>
                <w:shd w:val="clear" w:color="auto" w:fill="auto"/>
                <w:vAlign w:val="center"/>
                <w:hideMark/>
              </w:tcPr>
            </w:tcPrChange>
          </w:tcPr>
          <w:p w14:paraId="04623C6A"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0.9</w:t>
            </w:r>
          </w:p>
        </w:tc>
        <w:tc>
          <w:tcPr>
            <w:tcW w:w="709" w:type="dxa"/>
            <w:shd w:val="clear" w:color="auto" w:fill="auto"/>
            <w:vAlign w:val="center"/>
            <w:hideMark/>
            <w:tcPrChange w:id="1797" w:author="Fernandes, Richard (he, him, his | il, le, lui)" w:date="2023-07-14T17:05:00Z">
              <w:tcPr>
                <w:tcW w:w="800" w:type="dxa"/>
                <w:tcBorders>
                  <w:top w:val="nil"/>
                  <w:left w:val="nil"/>
                  <w:bottom w:val="single" w:sz="8" w:space="0" w:color="auto"/>
                  <w:right w:val="single" w:sz="8" w:space="0" w:color="auto"/>
                </w:tcBorders>
                <w:shd w:val="clear" w:color="auto" w:fill="auto"/>
                <w:vAlign w:val="center"/>
                <w:hideMark/>
              </w:tcPr>
            </w:tcPrChange>
          </w:tcPr>
          <w:p w14:paraId="47B4541F"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0.75</w:t>
            </w:r>
          </w:p>
        </w:tc>
        <w:tc>
          <w:tcPr>
            <w:tcW w:w="703" w:type="dxa"/>
            <w:shd w:val="clear" w:color="auto" w:fill="auto"/>
            <w:vAlign w:val="center"/>
            <w:hideMark/>
            <w:tcPrChange w:id="1798" w:author="Fernandes, Richard (he, him, his | il, le, lui)" w:date="2023-07-14T17:05:00Z">
              <w:tcPr>
                <w:tcW w:w="800" w:type="dxa"/>
                <w:tcBorders>
                  <w:top w:val="nil"/>
                  <w:left w:val="nil"/>
                  <w:bottom w:val="single" w:sz="8" w:space="0" w:color="auto"/>
                  <w:right w:val="single" w:sz="8" w:space="0" w:color="auto"/>
                </w:tcBorders>
                <w:shd w:val="clear" w:color="auto" w:fill="auto"/>
                <w:vAlign w:val="center"/>
                <w:hideMark/>
              </w:tcPr>
            </w:tcPrChange>
          </w:tcPr>
          <w:p w14:paraId="6C0C0A24"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0.9</w:t>
            </w:r>
          </w:p>
        </w:tc>
      </w:tr>
      <w:tr w:rsidR="007D13D1" w:rsidRPr="00B47233" w14:paraId="5E13D9CF" w14:textId="77777777" w:rsidTr="007D13D1">
        <w:trPr>
          <w:trHeight w:val="275"/>
          <w:trPrChange w:id="1799" w:author="Fernandes, Richard (he, him, his | il, le, lui)" w:date="2023-07-14T17:05:00Z">
            <w:trPr>
              <w:trHeight w:val="275"/>
            </w:trPr>
          </w:trPrChange>
        </w:trPr>
        <w:tc>
          <w:tcPr>
            <w:tcW w:w="861" w:type="dxa"/>
            <w:vMerge/>
            <w:vAlign w:val="center"/>
            <w:hideMark/>
            <w:tcPrChange w:id="1800" w:author="Fernandes, Richard (he, him, his | il, le, lui)" w:date="2023-07-14T17:05:00Z">
              <w:tcPr>
                <w:tcW w:w="861" w:type="dxa"/>
                <w:vMerge/>
                <w:tcBorders>
                  <w:top w:val="nil"/>
                  <w:left w:val="single" w:sz="8" w:space="0" w:color="auto"/>
                  <w:bottom w:val="single" w:sz="8" w:space="0" w:color="000000"/>
                  <w:right w:val="single" w:sz="8" w:space="0" w:color="auto"/>
                </w:tcBorders>
                <w:vAlign w:val="center"/>
                <w:hideMark/>
              </w:tcPr>
            </w:tcPrChange>
          </w:tcPr>
          <w:p w14:paraId="59CE1002" w14:textId="77777777" w:rsidR="0097469C" w:rsidRPr="00B47233" w:rsidRDefault="0097469C" w:rsidP="00A36C2B">
            <w:pPr>
              <w:spacing w:after="0" w:line="240" w:lineRule="auto"/>
              <w:rPr>
                <w:rFonts w:ascii="Arial" w:eastAsia="Times New Roman" w:hAnsi="Arial" w:cs="Arial"/>
                <w:b/>
                <w:bCs/>
                <w:sz w:val="16"/>
                <w:szCs w:val="16"/>
                <w:lang w:eastAsia="en-CA"/>
              </w:rPr>
            </w:pPr>
          </w:p>
        </w:tc>
        <w:tc>
          <w:tcPr>
            <w:tcW w:w="850" w:type="dxa"/>
            <w:shd w:val="clear" w:color="000000" w:fill="C0C0C0"/>
            <w:noWrap/>
            <w:vAlign w:val="bottom"/>
            <w:hideMark/>
            <w:tcPrChange w:id="1801" w:author="Fernandes, Richard (he, him, his | il, le, lui)" w:date="2023-07-14T17:05:00Z">
              <w:tcPr>
                <w:tcW w:w="850" w:type="dxa"/>
                <w:tcBorders>
                  <w:top w:val="nil"/>
                  <w:left w:val="nil"/>
                  <w:bottom w:val="single" w:sz="8" w:space="0" w:color="auto"/>
                  <w:right w:val="nil"/>
                </w:tcBorders>
                <w:shd w:val="clear" w:color="000000" w:fill="C0C0C0"/>
                <w:noWrap/>
                <w:vAlign w:val="bottom"/>
                <w:hideMark/>
              </w:tcPr>
            </w:tcPrChange>
          </w:tcPr>
          <w:p w14:paraId="51490E2B" w14:textId="77777777" w:rsidR="0097469C" w:rsidRPr="00B47233" w:rsidRDefault="0097469C" w:rsidP="00A36C2B">
            <w:pPr>
              <w:spacing w:after="0" w:line="240" w:lineRule="auto"/>
              <w:rPr>
                <w:rFonts w:ascii="Arial" w:eastAsia="Times New Roman" w:hAnsi="Arial" w:cs="Arial"/>
                <w:b/>
                <w:bCs/>
                <w:sz w:val="16"/>
                <w:szCs w:val="16"/>
                <w:lang w:eastAsia="en-CA"/>
              </w:rPr>
            </w:pPr>
            <w:proofErr w:type="spellStart"/>
            <w:r w:rsidRPr="00B47233">
              <w:rPr>
                <w:rFonts w:ascii="Arial" w:eastAsia="Times New Roman" w:hAnsi="Arial" w:cs="Arial"/>
                <w:b/>
                <w:bCs/>
                <w:sz w:val="16"/>
                <w:szCs w:val="16"/>
                <w:lang w:eastAsia="en-CA"/>
              </w:rPr>
              <w:t>Cbp</w:t>
            </w:r>
            <w:proofErr w:type="spellEnd"/>
          </w:p>
        </w:tc>
        <w:tc>
          <w:tcPr>
            <w:tcW w:w="748" w:type="dxa"/>
            <w:shd w:val="clear" w:color="auto" w:fill="auto"/>
            <w:noWrap/>
            <w:vAlign w:val="bottom"/>
            <w:hideMark/>
            <w:tcPrChange w:id="1802" w:author="Fernandes, Richard (he, him, his | il, le, lui)" w:date="2023-07-14T17:05:00Z">
              <w:tcPr>
                <w:tcW w:w="748" w:type="dxa"/>
                <w:tcBorders>
                  <w:top w:val="single" w:sz="4" w:space="0" w:color="auto"/>
                  <w:left w:val="single" w:sz="8" w:space="0" w:color="auto"/>
                  <w:bottom w:val="single" w:sz="4" w:space="0" w:color="auto"/>
                  <w:right w:val="single" w:sz="4" w:space="0" w:color="auto"/>
                </w:tcBorders>
                <w:shd w:val="clear" w:color="auto" w:fill="auto"/>
                <w:noWrap/>
                <w:vAlign w:val="bottom"/>
                <w:hideMark/>
              </w:tcPr>
            </w:tcPrChange>
          </w:tcPr>
          <w:p w14:paraId="7AB1619B"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0.00</w:t>
            </w:r>
          </w:p>
        </w:tc>
        <w:tc>
          <w:tcPr>
            <w:tcW w:w="670" w:type="dxa"/>
            <w:shd w:val="clear" w:color="auto" w:fill="auto"/>
            <w:noWrap/>
            <w:vAlign w:val="bottom"/>
            <w:hideMark/>
            <w:tcPrChange w:id="1803" w:author="Fernandes, Richard (he, him, his | il, le, lui)" w:date="2023-07-14T17:05:00Z">
              <w:tcPr>
                <w:tcW w:w="67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01FA7D49"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0.20</w:t>
            </w:r>
          </w:p>
        </w:tc>
        <w:tc>
          <w:tcPr>
            <w:tcW w:w="709" w:type="dxa"/>
            <w:shd w:val="clear" w:color="auto" w:fill="auto"/>
            <w:noWrap/>
            <w:vAlign w:val="bottom"/>
            <w:hideMark/>
            <w:tcPrChange w:id="1804" w:author="Fernandes, Richard (he, him, his | il, le, lui)" w:date="2023-07-14T17:05:00Z">
              <w:tcPr>
                <w:tcW w:w="709" w:type="dxa"/>
                <w:gridSpan w:val="2"/>
                <w:tcBorders>
                  <w:top w:val="single" w:sz="4" w:space="0" w:color="auto"/>
                  <w:left w:val="nil"/>
                  <w:bottom w:val="single" w:sz="4" w:space="0" w:color="auto"/>
                  <w:right w:val="single" w:sz="4" w:space="0" w:color="auto"/>
                </w:tcBorders>
                <w:shd w:val="clear" w:color="auto" w:fill="auto"/>
                <w:noWrap/>
                <w:vAlign w:val="bottom"/>
                <w:hideMark/>
              </w:tcPr>
            </w:tcPrChange>
          </w:tcPr>
          <w:p w14:paraId="01A5044F"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0.00</w:t>
            </w:r>
          </w:p>
        </w:tc>
        <w:tc>
          <w:tcPr>
            <w:tcW w:w="567" w:type="dxa"/>
            <w:shd w:val="clear" w:color="auto" w:fill="auto"/>
            <w:noWrap/>
            <w:vAlign w:val="bottom"/>
            <w:hideMark/>
            <w:tcPrChange w:id="1805" w:author="Fernandes, Richard (he, him, his | il, le, lui)" w:date="2023-07-14T17:05:00Z">
              <w:tcPr>
                <w:tcW w:w="567" w:type="dxa"/>
                <w:gridSpan w:val="2"/>
                <w:tcBorders>
                  <w:top w:val="single" w:sz="4" w:space="0" w:color="auto"/>
                  <w:left w:val="nil"/>
                  <w:bottom w:val="single" w:sz="4" w:space="0" w:color="auto"/>
                  <w:right w:val="single" w:sz="4" w:space="0" w:color="auto"/>
                </w:tcBorders>
                <w:shd w:val="clear" w:color="auto" w:fill="auto"/>
                <w:noWrap/>
                <w:vAlign w:val="bottom"/>
                <w:hideMark/>
              </w:tcPr>
            </w:tcPrChange>
          </w:tcPr>
          <w:p w14:paraId="32A2F350"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0.30</w:t>
            </w:r>
          </w:p>
        </w:tc>
        <w:tc>
          <w:tcPr>
            <w:tcW w:w="573" w:type="dxa"/>
            <w:shd w:val="clear" w:color="auto" w:fill="auto"/>
            <w:noWrap/>
            <w:vAlign w:val="center"/>
            <w:hideMark/>
            <w:tcPrChange w:id="1806" w:author="Fernandes, Richard (he, him, his | il, le, lui)" w:date="2023-07-14T17:05:00Z">
              <w:tcPr>
                <w:tcW w:w="573" w:type="dxa"/>
                <w:tcBorders>
                  <w:top w:val="nil"/>
                  <w:left w:val="nil"/>
                  <w:bottom w:val="single" w:sz="8" w:space="0" w:color="auto"/>
                  <w:right w:val="single" w:sz="8" w:space="0" w:color="auto"/>
                </w:tcBorders>
                <w:shd w:val="clear" w:color="auto" w:fill="auto"/>
                <w:noWrap/>
                <w:vAlign w:val="center"/>
                <w:hideMark/>
              </w:tcPr>
            </w:tcPrChange>
          </w:tcPr>
          <w:p w14:paraId="305D1FC5" w14:textId="77777777" w:rsidR="0097469C" w:rsidRPr="007D13D1" w:rsidRDefault="0097469C" w:rsidP="00A36C2B">
            <w:pPr>
              <w:spacing w:after="0" w:line="240" w:lineRule="auto"/>
              <w:jc w:val="center"/>
              <w:rPr>
                <w:rFonts w:ascii="Arial" w:eastAsia="Times New Roman" w:hAnsi="Arial" w:cs="Arial"/>
                <w:color w:val="000000"/>
                <w:sz w:val="16"/>
                <w:szCs w:val="16"/>
                <w:lang w:eastAsia="en-CA"/>
              </w:rPr>
            </w:pPr>
            <w:r w:rsidRPr="007D13D1">
              <w:rPr>
                <w:rFonts w:ascii="Arial" w:eastAsia="Times New Roman" w:hAnsi="Arial" w:cs="Arial"/>
                <w:color w:val="000000"/>
                <w:sz w:val="16"/>
                <w:szCs w:val="16"/>
                <w:lang w:eastAsia="en-CA"/>
              </w:rPr>
              <w:t>3</w:t>
            </w:r>
          </w:p>
        </w:tc>
        <w:tc>
          <w:tcPr>
            <w:tcW w:w="844" w:type="dxa"/>
            <w:shd w:val="clear" w:color="000000" w:fill="BFBFBF"/>
            <w:noWrap/>
            <w:vAlign w:val="bottom"/>
            <w:hideMark/>
            <w:tcPrChange w:id="1807" w:author="Fernandes, Richard (he, him, his | il, le, lui)" w:date="2023-07-14T17:05:00Z">
              <w:tcPr>
                <w:tcW w:w="844" w:type="dxa"/>
                <w:tcBorders>
                  <w:top w:val="nil"/>
                  <w:left w:val="single" w:sz="4" w:space="0" w:color="auto"/>
                  <w:bottom w:val="single" w:sz="4" w:space="0" w:color="auto"/>
                  <w:right w:val="single" w:sz="4" w:space="0" w:color="auto"/>
                </w:tcBorders>
                <w:shd w:val="clear" w:color="000000" w:fill="BFBFBF"/>
                <w:noWrap/>
                <w:vAlign w:val="bottom"/>
                <w:hideMark/>
              </w:tcPr>
            </w:tcPrChange>
          </w:tcPr>
          <w:p w14:paraId="7F989BD8"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Normal</w:t>
            </w:r>
          </w:p>
        </w:tc>
        <w:tc>
          <w:tcPr>
            <w:tcW w:w="709" w:type="dxa"/>
            <w:shd w:val="clear" w:color="auto" w:fill="auto"/>
            <w:noWrap/>
            <w:vAlign w:val="bottom"/>
            <w:hideMark/>
            <w:tcPrChange w:id="1808" w:author="Fernandes, Richard (he, him, his | il, le, lui)" w:date="2023-07-14T17:05:00Z">
              <w:tcPr>
                <w:tcW w:w="567" w:type="dxa"/>
                <w:tcBorders>
                  <w:top w:val="nil"/>
                  <w:left w:val="nil"/>
                  <w:bottom w:val="single" w:sz="4" w:space="0" w:color="auto"/>
                  <w:right w:val="single" w:sz="8" w:space="0" w:color="auto"/>
                </w:tcBorders>
                <w:shd w:val="clear" w:color="auto" w:fill="auto"/>
                <w:noWrap/>
                <w:vAlign w:val="bottom"/>
                <w:hideMark/>
              </w:tcPr>
            </w:tcPrChange>
          </w:tcPr>
          <w:p w14:paraId="1C9FBCC6"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10</w:t>
            </w:r>
          </w:p>
        </w:tc>
        <w:tc>
          <w:tcPr>
            <w:tcW w:w="709" w:type="dxa"/>
            <w:shd w:val="clear" w:color="auto" w:fill="auto"/>
            <w:noWrap/>
            <w:vAlign w:val="bottom"/>
            <w:hideMark/>
            <w:tcPrChange w:id="1809" w:author="Fernandes, Richard (he, him, his | il, le, lui)" w:date="2023-07-14T17:05:00Z">
              <w:tcPr>
                <w:tcW w:w="698" w:type="dxa"/>
                <w:gridSpan w:val="2"/>
                <w:tcBorders>
                  <w:top w:val="single" w:sz="4" w:space="0" w:color="auto"/>
                  <w:left w:val="nil"/>
                  <w:bottom w:val="single" w:sz="4" w:space="0" w:color="auto"/>
                  <w:right w:val="single" w:sz="8" w:space="0" w:color="auto"/>
                </w:tcBorders>
                <w:shd w:val="clear" w:color="auto" w:fill="auto"/>
                <w:noWrap/>
                <w:vAlign w:val="bottom"/>
                <w:hideMark/>
              </w:tcPr>
            </w:tcPrChange>
          </w:tcPr>
          <w:p w14:paraId="3719A736"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0.00</w:t>
            </w:r>
          </w:p>
        </w:tc>
        <w:tc>
          <w:tcPr>
            <w:tcW w:w="708" w:type="dxa"/>
            <w:shd w:val="clear" w:color="auto" w:fill="auto"/>
            <w:noWrap/>
            <w:vAlign w:val="bottom"/>
            <w:hideMark/>
            <w:tcPrChange w:id="1810" w:author="Fernandes, Richard (he, him, his | il, le, lui)" w:date="2023-07-14T17:05:00Z">
              <w:tcPr>
                <w:tcW w:w="673" w:type="dxa"/>
                <w:tcBorders>
                  <w:top w:val="single" w:sz="4" w:space="0" w:color="auto"/>
                  <w:left w:val="nil"/>
                  <w:bottom w:val="single" w:sz="4" w:space="0" w:color="auto"/>
                  <w:right w:val="single" w:sz="8" w:space="0" w:color="auto"/>
                </w:tcBorders>
                <w:shd w:val="clear" w:color="auto" w:fill="auto"/>
                <w:noWrap/>
                <w:vAlign w:val="bottom"/>
                <w:hideMark/>
              </w:tcPr>
            </w:tcPrChange>
          </w:tcPr>
          <w:p w14:paraId="6E308DB1"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0.20</w:t>
            </w:r>
          </w:p>
        </w:tc>
        <w:tc>
          <w:tcPr>
            <w:tcW w:w="709" w:type="dxa"/>
            <w:shd w:val="clear" w:color="auto" w:fill="auto"/>
            <w:noWrap/>
            <w:vAlign w:val="bottom"/>
            <w:hideMark/>
            <w:tcPrChange w:id="1811" w:author="Fernandes, Richard (he, him, his | il, le, lui)" w:date="2023-07-14T17:05:00Z">
              <w:tcPr>
                <w:tcW w:w="800" w:type="dxa"/>
                <w:tcBorders>
                  <w:top w:val="single" w:sz="4" w:space="0" w:color="auto"/>
                  <w:left w:val="nil"/>
                  <w:bottom w:val="single" w:sz="4" w:space="0" w:color="auto"/>
                  <w:right w:val="single" w:sz="8" w:space="0" w:color="auto"/>
                </w:tcBorders>
                <w:shd w:val="clear" w:color="auto" w:fill="auto"/>
                <w:noWrap/>
                <w:vAlign w:val="bottom"/>
                <w:hideMark/>
              </w:tcPr>
            </w:tcPrChange>
          </w:tcPr>
          <w:p w14:paraId="57B8BFA7"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0.00</w:t>
            </w:r>
          </w:p>
        </w:tc>
        <w:tc>
          <w:tcPr>
            <w:tcW w:w="703" w:type="dxa"/>
            <w:shd w:val="clear" w:color="auto" w:fill="auto"/>
            <w:noWrap/>
            <w:vAlign w:val="bottom"/>
            <w:hideMark/>
            <w:tcPrChange w:id="1812" w:author="Fernandes, Richard (he, him, his | il, le, lui)" w:date="2023-07-14T17:05:00Z">
              <w:tcPr>
                <w:tcW w:w="800" w:type="dxa"/>
                <w:tcBorders>
                  <w:top w:val="single" w:sz="4" w:space="0" w:color="auto"/>
                  <w:left w:val="nil"/>
                  <w:bottom w:val="single" w:sz="4" w:space="0" w:color="auto"/>
                  <w:right w:val="single" w:sz="8" w:space="0" w:color="auto"/>
                </w:tcBorders>
                <w:shd w:val="clear" w:color="auto" w:fill="auto"/>
                <w:noWrap/>
                <w:vAlign w:val="bottom"/>
                <w:hideMark/>
              </w:tcPr>
            </w:tcPrChange>
          </w:tcPr>
          <w:p w14:paraId="659D4959"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0.20</w:t>
            </w:r>
          </w:p>
        </w:tc>
      </w:tr>
      <w:tr w:rsidR="007D13D1" w:rsidRPr="00B47233" w14:paraId="6C9442EA" w14:textId="77777777" w:rsidTr="007D13D1">
        <w:trPr>
          <w:trHeight w:val="275"/>
          <w:trPrChange w:id="1813" w:author="Fernandes, Richard (he, him, his | il, le, lui)" w:date="2023-07-14T17:05:00Z">
            <w:trPr>
              <w:trHeight w:val="275"/>
            </w:trPr>
          </w:trPrChange>
        </w:trPr>
        <w:tc>
          <w:tcPr>
            <w:tcW w:w="861" w:type="dxa"/>
            <w:shd w:val="clear" w:color="000000" w:fill="C0C0C0"/>
            <w:noWrap/>
            <w:vAlign w:val="center"/>
            <w:hideMark/>
            <w:tcPrChange w:id="1814" w:author="Fernandes, Richard (he, him, his | il, le, lui)" w:date="2023-07-14T17:05:00Z">
              <w:tcPr>
                <w:tcW w:w="861" w:type="dxa"/>
                <w:tcBorders>
                  <w:top w:val="nil"/>
                  <w:left w:val="single" w:sz="8" w:space="0" w:color="auto"/>
                  <w:bottom w:val="nil"/>
                  <w:right w:val="single" w:sz="8" w:space="0" w:color="auto"/>
                </w:tcBorders>
                <w:shd w:val="clear" w:color="000000" w:fill="C0C0C0"/>
                <w:noWrap/>
                <w:vAlign w:val="center"/>
                <w:hideMark/>
              </w:tcPr>
            </w:tcPrChange>
          </w:tcPr>
          <w:p w14:paraId="3A97CB6B" w14:textId="77777777" w:rsidR="0097469C" w:rsidRPr="00B47233" w:rsidRDefault="0097469C" w:rsidP="00A36C2B">
            <w:pPr>
              <w:spacing w:after="0" w:line="240" w:lineRule="auto"/>
              <w:rPr>
                <w:rFonts w:ascii="Arial" w:eastAsia="Times New Roman" w:hAnsi="Arial" w:cs="Arial"/>
                <w:b/>
                <w:bCs/>
                <w:sz w:val="16"/>
                <w:szCs w:val="16"/>
                <w:lang w:eastAsia="en-CA"/>
              </w:rPr>
            </w:pPr>
            <w:r w:rsidRPr="00B47233">
              <w:rPr>
                <w:rFonts w:ascii="Arial" w:eastAsia="Times New Roman" w:hAnsi="Arial" w:cs="Arial"/>
                <w:b/>
                <w:bCs/>
                <w:sz w:val="16"/>
                <w:szCs w:val="16"/>
                <w:lang w:eastAsia="en-CA"/>
              </w:rPr>
              <w:t>Soil</w:t>
            </w:r>
          </w:p>
        </w:tc>
        <w:tc>
          <w:tcPr>
            <w:tcW w:w="850" w:type="dxa"/>
            <w:shd w:val="clear" w:color="000000" w:fill="C0C0C0"/>
            <w:noWrap/>
            <w:vAlign w:val="bottom"/>
            <w:hideMark/>
            <w:tcPrChange w:id="1815" w:author="Fernandes, Richard (he, him, his | il, le, lui)" w:date="2023-07-14T17:05:00Z">
              <w:tcPr>
                <w:tcW w:w="850" w:type="dxa"/>
                <w:tcBorders>
                  <w:top w:val="nil"/>
                  <w:left w:val="nil"/>
                  <w:bottom w:val="nil"/>
                  <w:right w:val="nil"/>
                </w:tcBorders>
                <w:shd w:val="clear" w:color="000000" w:fill="C0C0C0"/>
                <w:noWrap/>
                <w:vAlign w:val="bottom"/>
                <w:hideMark/>
              </w:tcPr>
            </w:tcPrChange>
          </w:tcPr>
          <w:p w14:paraId="6C638CF4" w14:textId="77777777" w:rsidR="0097469C" w:rsidRPr="00B47233" w:rsidRDefault="0097469C" w:rsidP="00A36C2B">
            <w:pPr>
              <w:spacing w:after="0" w:line="240" w:lineRule="auto"/>
              <w:rPr>
                <w:rFonts w:ascii="Arial" w:eastAsia="Times New Roman" w:hAnsi="Arial" w:cs="Arial"/>
                <w:b/>
                <w:bCs/>
                <w:sz w:val="16"/>
                <w:szCs w:val="16"/>
                <w:lang w:eastAsia="en-CA"/>
              </w:rPr>
            </w:pPr>
            <w:r w:rsidRPr="00B47233">
              <w:rPr>
                <w:rFonts w:ascii="Arial" w:eastAsia="Times New Roman" w:hAnsi="Arial" w:cs="Arial"/>
                <w:b/>
                <w:bCs/>
                <w:sz w:val="16"/>
                <w:szCs w:val="16"/>
                <w:lang w:eastAsia="en-CA"/>
              </w:rPr>
              <w:t>Bs</w:t>
            </w:r>
          </w:p>
        </w:tc>
        <w:tc>
          <w:tcPr>
            <w:tcW w:w="748" w:type="dxa"/>
            <w:shd w:val="clear" w:color="auto" w:fill="auto"/>
            <w:noWrap/>
            <w:vAlign w:val="bottom"/>
            <w:hideMark/>
            <w:tcPrChange w:id="1816" w:author="Fernandes, Richard (he, him, his | il, le, lui)" w:date="2023-07-14T17:05:00Z">
              <w:tcPr>
                <w:tcW w:w="748" w:type="dxa"/>
                <w:tcBorders>
                  <w:top w:val="nil"/>
                  <w:left w:val="single" w:sz="8" w:space="0" w:color="auto"/>
                  <w:bottom w:val="single" w:sz="4" w:space="0" w:color="auto"/>
                  <w:right w:val="single" w:sz="4" w:space="0" w:color="auto"/>
                </w:tcBorders>
                <w:shd w:val="clear" w:color="auto" w:fill="auto"/>
                <w:noWrap/>
                <w:vAlign w:val="bottom"/>
                <w:hideMark/>
              </w:tcPr>
            </w:tcPrChange>
          </w:tcPr>
          <w:p w14:paraId="4223589D"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0.50</w:t>
            </w:r>
          </w:p>
        </w:tc>
        <w:tc>
          <w:tcPr>
            <w:tcW w:w="670" w:type="dxa"/>
            <w:shd w:val="clear" w:color="auto" w:fill="auto"/>
            <w:noWrap/>
            <w:vAlign w:val="bottom"/>
            <w:hideMark/>
            <w:tcPrChange w:id="1817" w:author="Fernandes, Richard (he, him, his | il, le, lui)" w:date="2023-07-14T17:05:00Z">
              <w:tcPr>
                <w:tcW w:w="670" w:type="dxa"/>
                <w:tcBorders>
                  <w:top w:val="nil"/>
                  <w:left w:val="nil"/>
                  <w:bottom w:val="single" w:sz="4" w:space="0" w:color="auto"/>
                  <w:right w:val="single" w:sz="4" w:space="0" w:color="auto"/>
                </w:tcBorders>
                <w:shd w:val="clear" w:color="auto" w:fill="auto"/>
                <w:noWrap/>
                <w:vAlign w:val="bottom"/>
                <w:hideMark/>
              </w:tcPr>
            </w:tcPrChange>
          </w:tcPr>
          <w:p w14:paraId="610B4F22"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3.50</w:t>
            </w:r>
          </w:p>
        </w:tc>
        <w:tc>
          <w:tcPr>
            <w:tcW w:w="709" w:type="dxa"/>
            <w:shd w:val="clear" w:color="auto" w:fill="auto"/>
            <w:noWrap/>
            <w:vAlign w:val="bottom"/>
            <w:hideMark/>
            <w:tcPrChange w:id="1818" w:author="Fernandes, Richard (he, him, his | il, le, lui)" w:date="2023-07-14T17:05:00Z">
              <w:tcPr>
                <w:tcW w:w="709" w:type="dxa"/>
                <w:gridSpan w:val="2"/>
                <w:tcBorders>
                  <w:top w:val="nil"/>
                  <w:left w:val="nil"/>
                  <w:bottom w:val="single" w:sz="4" w:space="0" w:color="auto"/>
                  <w:right w:val="single" w:sz="4" w:space="0" w:color="auto"/>
                </w:tcBorders>
                <w:shd w:val="clear" w:color="auto" w:fill="auto"/>
                <w:noWrap/>
                <w:vAlign w:val="bottom"/>
                <w:hideMark/>
              </w:tcPr>
            </w:tcPrChange>
          </w:tcPr>
          <w:p w14:paraId="09E7ABDD"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0.00</w:t>
            </w:r>
          </w:p>
        </w:tc>
        <w:tc>
          <w:tcPr>
            <w:tcW w:w="567" w:type="dxa"/>
            <w:shd w:val="clear" w:color="auto" w:fill="auto"/>
            <w:noWrap/>
            <w:vAlign w:val="bottom"/>
            <w:hideMark/>
            <w:tcPrChange w:id="1819" w:author="Fernandes, Richard (he, him, his | il, le, lui)" w:date="2023-07-14T17:05:00Z">
              <w:tcPr>
                <w:tcW w:w="567" w:type="dxa"/>
                <w:gridSpan w:val="2"/>
                <w:tcBorders>
                  <w:top w:val="nil"/>
                  <w:left w:val="nil"/>
                  <w:bottom w:val="single" w:sz="4" w:space="0" w:color="auto"/>
                  <w:right w:val="single" w:sz="4" w:space="0" w:color="auto"/>
                </w:tcBorders>
                <w:shd w:val="clear" w:color="auto" w:fill="auto"/>
                <w:noWrap/>
                <w:vAlign w:val="bottom"/>
                <w:hideMark/>
              </w:tcPr>
            </w:tcPrChange>
          </w:tcPr>
          <w:p w14:paraId="17B8EEF7"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0.60</w:t>
            </w:r>
          </w:p>
        </w:tc>
        <w:tc>
          <w:tcPr>
            <w:tcW w:w="573" w:type="dxa"/>
            <w:shd w:val="clear" w:color="auto" w:fill="auto"/>
            <w:noWrap/>
            <w:vAlign w:val="bottom"/>
            <w:hideMark/>
            <w:tcPrChange w:id="1820" w:author="Fernandes, Richard (he, him, his | il, le, lui)" w:date="2023-07-14T17:05:00Z">
              <w:tcPr>
                <w:tcW w:w="573"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2CB43D9E"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4</w:t>
            </w:r>
          </w:p>
        </w:tc>
        <w:tc>
          <w:tcPr>
            <w:tcW w:w="844" w:type="dxa"/>
            <w:shd w:val="clear" w:color="000000" w:fill="BFBFBF"/>
            <w:noWrap/>
            <w:vAlign w:val="bottom"/>
            <w:hideMark/>
            <w:tcPrChange w:id="1821" w:author="Fernandes, Richard (he, him, his | il, le, lui)" w:date="2023-07-14T17:05:00Z">
              <w:tcPr>
                <w:tcW w:w="844" w:type="dxa"/>
                <w:tcBorders>
                  <w:top w:val="nil"/>
                  <w:left w:val="nil"/>
                  <w:bottom w:val="single" w:sz="4" w:space="0" w:color="auto"/>
                  <w:right w:val="single" w:sz="4" w:space="0" w:color="auto"/>
                </w:tcBorders>
                <w:shd w:val="clear" w:color="000000" w:fill="BFBFBF"/>
                <w:noWrap/>
                <w:vAlign w:val="bottom"/>
                <w:hideMark/>
              </w:tcPr>
            </w:tcPrChange>
          </w:tcPr>
          <w:p w14:paraId="19AC9F9B"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Lognormal</w:t>
            </w:r>
          </w:p>
        </w:tc>
        <w:tc>
          <w:tcPr>
            <w:tcW w:w="709" w:type="dxa"/>
            <w:shd w:val="clear" w:color="auto" w:fill="auto"/>
            <w:noWrap/>
            <w:vAlign w:val="bottom"/>
            <w:hideMark/>
            <w:tcPrChange w:id="1822" w:author="Fernandes, Richard (he, him, his | il, le, lui)" w:date="2023-07-14T17:05:00Z">
              <w:tcPr>
                <w:tcW w:w="567" w:type="dxa"/>
                <w:tcBorders>
                  <w:top w:val="nil"/>
                  <w:left w:val="nil"/>
                  <w:bottom w:val="single" w:sz="4" w:space="0" w:color="auto"/>
                  <w:right w:val="single" w:sz="8" w:space="0" w:color="auto"/>
                </w:tcBorders>
                <w:shd w:val="clear" w:color="auto" w:fill="auto"/>
                <w:noWrap/>
                <w:vAlign w:val="bottom"/>
                <w:hideMark/>
              </w:tcPr>
            </w:tcPrChange>
          </w:tcPr>
          <w:p w14:paraId="0E73C28C"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10</w:t>
            </w:r>
          </w:p>
        </w:tc>
        <w:tc>
          <w:tcPr>
            <w:tcW w:w="709" w:type="dxa"/>
            <w:shd w:val="clear" w:color="auto" w:fill="auto"/>
            <w:noWrap/>
            <w:vAlign w:val="bottom"/>
            <w:hideMark/>
            <w:tcPrChange w:id="1823" w:author="Fernandes, Richard (he, him, his | il, le, lui)" w:date="2023-07-14T17:05:00Z">
              <w:tcPr>
                <w:tcW w:w="698" w:type="dxa"/>
                <w:gridSpan w:val="2"/>
                <w:tcBorders>
                  <w:top w:val="nil"/>
                  <w:left w:val="nil"/>
                  <w:bottom w:val="single" w:sz="8" w:space="0" w:color="auto"/>
                  <w:right w:val="single" w:sz="8" w:space="0" w:color="auto"/>
                </w:tcBorders>
                <w:shd w:val="clear" w:color="auto" w:fill="auto"/>
                <w:noWrap/>
                <w:vAlign w:val="bottom"/>
                <w:hideMark/>
              </w:tcPr>
            </w:tcPrChange>
          </w:tcPr>
          <w:p w14:paraId="09FB220B"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0.50</w:t>
            </w:r>
          </w:p>
        </w:tc>
        <w:tc>
          <w:tcPr>
            <w:tcW w:w="708" w:type="dxa"/>
            <w:shd w:val="clear" w:color="auto" w:fill="auto"/>
            <w:noWrap/>
            <w:vAlign w:val="bottom"/>
            <w:hideMark/>
            <w:tcPrChange w:id="1824" w:author="Fernandes, Richard (he, him, his | il, le, lui)" w:date="2023-07-14T17:05:00Z">
              <w:tcPr>
                <w:tcW w:w="673" w:type="dxa"/>
                <w:tcBorders>
                  <w:top w:val="nil"/>
                  <w:left w:val="nil"/>
                  <w:bottom w:val="single" w:sz="8" w:space="0" w:color="auto"/>
                  <w:right w:val="single" w:sz="8" w:space="0" w:color="auto"/>
                </w:tcBorders>
                <w:shd w:val="clear" w:color="auto" w:fill="auto"/>
                <w:noWrap/>
                <w:vAlign w:val="bottom"/>
                <w:hideMark/>
              </w:tcPr>
            </w:tcPrChange>
          </w:tcPr>
          <w:p w14:paraId="0255C7C8"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3.50</w:t>
            </w:r>
          </w:p>
        </w:tc>
        <w:tc>
          <w:tcPr>
            <w:tcW w:w="709" w:type="dxa"/>
            <w:shd w:val="clear" w:color="auto" w:fill="auto"/>
            <w:noWrap/>
            <w:vAlign w:val="bottom"/>
            <w:hideMark/>
            <w:tcPrChange w:id="1825" w:author="Fernandes, Richard (he, him, his | il, le, lui)" w:date="2023-07-14T17:05:00Z">
              <w:tcPr>
                <w:tcW w:w="800" w:type="dxa"/>
                <w:tcBorders>
                  <w:top w:val="nil"/>
                  <w:left w:val="nil"/>
                  <w:bottom w:val="single" w:sz="8" w:space="0" w:color="auto"/>
                  <w:right w:val="single" w:sz="8" w:space="0" w:color="auto"/>
                </w:tcBorders>
                <w:shd w:val="clear" w:color="auto" w:fill="auto"/>
                <w:noWrap/>
                <w:vAlign w:val="bottom"/>
                <w:hideMark/>
              </w:tcPr>
            </w:tcPrChange>
          </w:tcPr>
          <w:p w14:paraId="2FDDF795"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0.50</w:t>
            </w:r>
          </w:p>
        </w:tc>
        <w:tc>
          <w:tcPr>
            <w:tcW w:w="703" w:type="dxa"/>
            <w:shd w:val="clear" w:color="auto" w:fill="auto"/>
            <w:noWrap/>
            <w:vAlign w:val="bottom"/>
            <w:hideMark/>
            <w:tcPrChange w:id="1826" w:author="Fernandes, Richard (he, him, his | il, le, lui)" w:date="2023-07-14T17:05:00Z">
              <w:tcPr>
                <w:tcW w:w="800" w:type="dxa"/>
                <w:tcBorders>
                  <w:top w:val="nil"/>
                  <w:left w:val="nil"/>
                  <w:bottom w:val="single" w:sz="8" w:space="0" w:color="auto"/>
                  <w:right w:val="single" w:sz="8" w:space="0" w:color="auto"/>
                </w:tcBorders>
                <w:shd w:val="clear" w:color="auto" w:fill="auto"/>
                <w:noWrap/>
                <w:vAlign w:val="bottom"/>
                <w:hideMark/>
              </w:tcPr>
            </w:tcPrChange>
          </w:tcPr>
          <w:p w14:paraId="716FE43F"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1.20</w:t>
            </w:r>
          </w:p>
        </w:tc>
      </w:tr>
      <w:tr w:rsidR="007D13D1" w:rsidRPr="00B47233" w14:paraId="4B105412" w14:textId="77777777" w:rsidTr="007D13D1">
        <w:trPr>
          <w:trHeight w:val="275"/>
          <w:trPrChange w:id="1827" w:author="Fernandes, Richard (he, him, his | il, le, lui)" w:date="2023-07-14T17:05:00Z">
            <w:trPr>
              <w:trHeight w:val="275"/>
            </w:trPr>
          </w:trPrChange>
        </w:trPr>
        <w:tc>
          <w:tcPr>
            <w:tcW w:w="861" w:type="dxa"/>
            <w:shd w:val="clear" w:color="000000" w:fill="C0C0C0"/>
            <w:noWrap/>
            <w:vAlign w:val="bottom"/>
            <w:hideMark/>
            <w:tcPrChange w:id="1828" w:author="Fernandes, Richard (he, him, his | il, le, lui)" w:date="2023-07-14T17:05:00Z">
              <w:tcPr>
                <w:tcW w:w="861" w:type="dxa"/>
                <w:tcBorders>
                  <w:top w:val="single" w:sz="4" w:space="0" w:color="auto"/>
                  <w:left w:val="nil"/>
                  <w:bottom w:val="nil"/>
                  <w:right w:val="nil"/>
                </w:tcBorders>
                <w:shd w:val="clear" w:color="000000" w:fill="C0C0C0"/>
                <w:noWrap/>
                <w:vAlign w:val="bottom"/>
                <w:hideMark/>
              </w:tcPr>
            </w:tcPrChange>
          </w:tcPr>
          <w:p w14:paraId="0ED7F8EE" w14:textId="77777777" w:rsidR="0097469C" w:rsidRPr="00B47233" w:rsidRDefault="0097469C" w:rsidP="00A36C2B">
            <w:pPr>
              <w:spacing w:after="0" w:line="240" w:lineRule="auto"/>
              <w:rPr>
                <w:rFonts w:ascii="Arial" w:eastAsia="Times New Roman" w:hAnsi="Arial" w:cs="Arial"/>
                <w:b/>
                <w:bCs/>
                <w:sz w:val="16"/>
                <w:szCs w:val="16"/>
                <w:lang w:eastAsia="en-CA"/>
              </w:rPr>
            </w:pPr>
            <w:r w:rsidRPr="00B47233">
              <w:rPr>
                <w:rFonts w:ascii="Arial" w:eastAsia="Times New Roman" w:hAnsi="Arial" w:cs="Arial"/>
                <w:b/>
                <w:bCs/>
                <w:sz w:val="16"/>
                <w:szCs w:val="16"/>
                <w:lang w:eastAsia="en-CA"/>
              </w:rPr>
              <w:t>RTM</w:t>
            </w:r>
          </w:p>
        </w:tc>
        <w:tc>
          <w:tcPr>
            <w:tcW w:w="850" w:type="dxa"/>
            <w:shd w:val="clear" w:color="000000" w:fill="C0C0C0"/>
            <w:noWrap/>
            <w:vAlign w:val="bottom"/>
            <w:hideMark/>
            <w:tcPrChange w:id="1829" w:author="Fernandes, Richard (he, him, his | il, le, lui)" w:date="2023-07-14T17:05:00Z">
              <w:tcPr>
                <w:tcW w:w="850" w:type="dxa"/>
                <w:tcBorders>
                  <w:top w:val="single" w:sz="4" w:space="0" w:color="auto"/>
                  <w:left w:val="single" w:sz="8" w:space="0" w:color="auto"/>
                  <w:bottom w:val="single" w:sz="8" w:space="0" w:color="auto"/>
                  <w:right w:val="nil"/>
                </w:tcBorders>
                <w:shd w:val="clear" w:color="000000" w:fill="C0C0C0"/>
                <w:noWrap/>
                <w:vAlign w:val="bottom"/>
                <w:hideMark/>
              </w:tcPr>
            </w:tcPrChange>
          </w:tcPr>
          <w:p w14:paraId="0E7587EC" w14:textId="77777777" w:rsidR="0097469C" w:rsidRPr="00B47233" w:rsidRDefault="0097469C" w:rsidP="00A36C2B">
            <w:pPr>
              <w:spacing w:after="0" w:line="240" w:lineRule="auto"/>
              <w:rPr>
                <w:rFonts w:ascii="Arial" w:eastAsia="Times New Roman" w:hAnsi="Arial" w:cs="Arial"/>
                <w:b/>
                <w:bCs/>
                <w:sz w:val="16"/>
                <w:szCs w:val="16"/>
                <w:lang w:eastAsia="en-CA"/>
              </w:rPr>
            </w:pPr>
            <w:r w:rsidRPr="00B47233">
              <w:rPr>
                <w:rFonts w:ascii="Arial" w:eastAsia="Times New Roman" w:hAnsi="Arial" w:cs="Arial"/>
                <w:b/>
                <w:bCs/>
                <w:sz w:val="16"/>
                <w:szCs w:val="16"/>
                <w:lang w:eastAsia="en-CA"/>
              </w:rPr>
              <w:t>Gamma</w:t>
            </w:r>
          </w:p>
        </w:tc>
        <w:tc>
          <w:tcPr>
            <w:tcW w:w="748" w:type="dxa"/>
            <w:shd w:val="clear" w:color="auto" w:fill="auto"/>
            <w:noWrap/>
            <w:vAlign w:val="bottom"/>
            <w:hideMark/>
            <w:tcPrChange w:id="1830" w:author="Fernandes, Richard (he, him, his | il, le, lui)" w:date="2023-07-14T17:05:00Z">
              <w:tcPr>
                <w:tcW w:w="748" w:type="dxa"/>
                <w:tcBorders>
                  <w:top w:val="nil"/>
                  <w:left w:val="single" w:sz="8" w:space="0" w:color="auto"/>
                  <w:bottom w:val="single" w:sz="4" w:space="0" w:color="auto"/>
                  <w:right w:val="single" w:sz="4" w:space="0" w:color="auto"/>
                </w:tcBorders>
                <w:shd w:val="clear" w:color="auto" w:fill="auto"/>
                <w:noWrap/>
                <w:vAlign w:val="bottom"/>
                <w:hideMark/>
              </w:tcPr>
            </w:tcPrChange>
          </w:tcPr>
          <w:p w14:paraId="4DEC2AD2"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1</w:t>
            </w:r>
          </w:p>
        </w:tc>
        <w:tc>
          <w:tcPr>
            <w:tcW w:w="670" w:type="dxa"/>
            <w:shd w:val="clear" w:color="auto" w:fill="auto"/>
            <w:noWrap/>
            <w:vAlign w:val="bottom"/>
            <w:hideMark/>
            <w:tcPrChange w:id="1831" w:author="Fernandes, Richard (he, him, his | il, le, lui)" w:date="2023-07-14T17:05:00Z">
              <w:tcPr>
                <w:tcW w:w="670" w:type="dxa"/>
                <w:tcBorders>
                  <w:top w:val="nil"/>
                  <w:left w:val="single" w:sz="8" w:space="0" w:color="auto"/>
                  <w:bottom w:val="single" w:sz="4" w:space="0" w:color="auto"/>
                  <w:right w:val="single" w:sz="4" w:space="0" w:color="auto"/>
                </w:tcBorders>
                <w:shd w:val="clear" w:color="auto" w:fill="auto"/>
                <w:noWrap/>
                <w:vAlign w:val="bottom"/>
                <w:hideMark/>
              </w:tcPr>
            </w:tcPrChange>
          </w:tcPr>
          <w:p w14:paraId="78339C11"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1</w:t>
            </w:r>
          </w:p>
        </w:tc>
        <w:tc>
          <w:tcPr>
            <w:tcW w:w="709" w:type="dxa"/>
            <w:shd w:val="clear" w:color="auto" w:fill="auto"/>
            <w:noWrap/>
            <w:vAlign w:val="bottom"/>
            <w:hideMark/>
            <w:tcPrChange w:id="1832" w:author="Fernandes, Richard (he, him, his | il, le, lui)" w:date="2023-07-14T17:05:00Z">
              <w:tcPr>
                <w:tcW w:w="709" w:type="dxa"/>
                <w:gridSpan w:val="2"/>
                <w:tcBorders>
                  <w:top w:val="nil"/>
                  <w:left w:val="single" w:sz="8" w:space="0" w:color="auto"/>
                  <w:bottom w:val="single" w:sz="4" w:space="0" w:color="auto"/>
                  <w:right w:val="single" w:sz="4" w:space="0" w:color="auto"/>
                </w:tcBorders>
                <w:shd w:val="clear" w:color="auto" w:fill="auto"/>
                <w:noWrap/>
                <w:vAlign w:val="bottom"/>
                <w:hideMark/>
              </w:tcPr>
            </w:tcPrChange>
          </w:tcPr>
          <w:p w14:paraId="6EF739F3"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1</w:t>
            </w:r>
          </w:p>
        </w:tc>
        <w:tc>
          <w:tcPr>
            <w:tcW w:w="567" w:type="dxa"/>
            <w:shd w:val="clear" w:color="auto" w:fill="auto"/>
            <w:noWrap/>
            <w:vAlign w:val="bottom"/>
            <w:hideMark/>
            <w:tcPrChange w:id="1833" w:author="Fernandes, Richard (he, him, his | il, le, lui)" w:date="2023-07-14T17:05:00Z">
              <w:tcPr>
                <w:tcW w:w="567" w:type="dxa"/>
                <w:gridSpan w:val="2"/>
                <w:tcBorders>
                  <w:top w:val="nil"/>
                  <w:left w:val="single" w:sz="8" w:space="0" w:color="auto"/>
                  <w:bottom w:val="single" w:sz="4" w:space="0" w:color="auto"/>
                  <w:right w:val="single" w:sz="4" w:space="0" w:color="auto"/>
                </w:tcBorders>
                <w:shd w:val="clear" w:color="auto" w:fill="auto"/>
                <w:noWrap/>
                <w:vAlign w:val="bottom"/>
                <w:hideMark/>
              </w:tcPr>
            </w:tcPrChange>
          </w:tcPr>
          <w:p w14:paraId="1D771032"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1</w:t>
            </w:r>
          </w:p>
        </w:tc>
        <w:tc>
          <w:tcPr>
            <w:tcW w:w="573" w:type="dxa"/>
            <w:shd w:val="clear" w:color="auto" w:fill="auto"/>
            <w:noWrap/>
            <w:vAlign w:val="bottom"/>
            <w:hideMark/>
            <w:tcPrChange w:id="1834" w:author="Fernandes, Richard (he, him, his | il, le, lui)" w:date="2023-07-14T17:05:00Z">
              <w:tcPr>
                <w:tcW w:w="573" w:type="dxa"/>
                <w:tcBorders>
                  <w:top w:val="nil"/>
                  <w:left w:val="nil"/>
                  <w:bottom w:val="single" w:sz="4" w:space="0" w:color="auto"/>
                  <w:right w:val="single" w:sz="4" w:space="0" w:color="auto"/>
                </w:tcBorders>
                <w:shd w:val="clear" w:color="auto" w:fill="auto"/>
                <w:noWrap/>
                <w:vAlign w:val="bottom"/>
                <w:hideMark/>
              </w:tcPr>
            </w:tcPrChange>
          </w:tcPr>
          <w:p w14:paraId="7BB51DCF" w14:textId="77777777" w:rsidR="0097469C" w:rsidRPr="007D13D1" w:rsidRDefault="0097469C" w:rsidP="00A36C2B">
            <w:pPr>
              <w:spacing w:after="0" w:line="240" w:lineRule="auto"/>
              <w:jc w:val="center"/>
              <w:rPr>
                <w:rFonts w:ascii="Arial" w:eastAsia="Times New Roman" w:hAnsi="Arial" w:cs="Arial"/>
                <w:sz w:val="16"/>
                <w:szCs w:val="16"/>
                <w:lang w:eastAsia="en-CA"/>
              </w:rPr>
            </w:pPr>
            <w:r w:rsidRPr="007D13D1">
              <w:rPr>
                <w:rFonts w:ascii="Arial" w:eastAsia="Times New Roman" w:hAnsi="Arial" w:cs="Arial"/>
                <w:sz w:val="16"/>
                <w:szCs w:val="16"/>
                <w:lang w:eastAsia="en-CA"/>
              </w:rPr>
              <w:t>1</w:t>
            </w:r>
          </w:p>
        </w:tc>
        <w:tc>
          <w:tcPr>
            <w:tcW w:w="844" w:type="dxa"/>
            <w:shd w:val="clear" w:color="000000" w:fill="BFBFBF"/>
            <w:noWrap/>
            <w:vAlign w:val="bottom"/>
            <w:hideMark/>
            <w:tcPrChange w:id="1835" w:author="Fernandes, Richard (he, him, his | il, le, lui)" w:date="2023-07-14T17:05:00Z">
              <w:tcPr>
                <w:tcW w:w="844" w:type="dxa"/>
                <w:tcBorders>
                  <w:top w:val="nil"/>
                  <w:left w:val="nil"/>
                  <w:bottom w:val="single" w:sz="4" w:space="0" w:color="auto"/>
                  <w:right w:val="single" w:sz="4" w:space="0" w:color="auto"/>
                </w:tcBorders>
                <w:shd w:val="clear" w:color="000000" w:fill="BFBFBF"/>
                <w:noWrap/>
                <w:vAlign w:val="bottom"/>
                <w:hideMark/>
              </w:tcPr>
            </w:tcPrChange>
          </w:tcPr>
          <w:p w14:paraId="6E45919F"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Uniform</w:t>
            </w:r>
          </w:p>
        </w:tc>
        <w:tc>
          <w:tcPr>
            <w:tcW w:w="709" w:type="dxa"/>
            <w:shd w:val="clear" w:color="auto" w:fill="auto"/>
            <w:noWrap/>
            <w:vAlign w:val="bottom"/>
            <w:hideMark/>
            <w:tcPrChange w:id="1836" w:author="Fernandes, Richard (he, him, his | il, le, lui)" w:date="2023-07-14T17:05:00Z">
              <w:tcPr>
                <w:tcW w:w="567" w:type="dxa"/>
                <w:tcBorders>
                  <w:top w:val="nil"/>
                  <w:left w:val="nil"/>
                  <w:bottom w:val="single" w:sz="4" w:space="0" w:color="auto"/>
                  <w:right w:val="single" w:sz="8" w:space="0" w:color="auto"/>
                </w:tcBorders>
                <w:shd w:val="clear" w:color="auto" w:fill="auto"/>
                <w:noWrap/>
                <w:vAlign w:val="bottom"/>
                <w:hideMark/>
              </w:tcPr>
            </w:tcPrChange>
          </w:tcPr>
          <w:p w14:paraId="7DF071AD"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10</w:t>
            </w:r>
          </w:p>
        </w:tc>
        <w:tc>
          <w:tcPr>
            <w:tcW w:w="709" w:type="dxa"/>
            <w:shd w:val="clear" w:color="auto" w:fill="auto"/>
            <w:noWrap/>
            <w:vAlign w:val="bottom"/>
            <w:hideMark/>
            <w:tcPrChange w:id="1837" w:author="Fernandes, Richard (he, him, his | il, le, lui)" w:date="2023-07-14T17:05:00Z">
              <w:tcPr>
                <w:tcW w:w="698" w:type="dxa"/>
                <w:gridSpan w:val="2"/>
                <w:tcBorders>
                  <w:top w:val="single" w:sz="4" w:space="0" w:color="auto"/>
                  <w:left w:val="nil"/>
                  <w:bottom w:val="single" w:sz="4" w:space="0" w:color="auto"/>
                  <w:right w:val="single" w:sz="4" w:space="0" w:color="auto"/>
                </w:tcBorders>
                <w:shd w:val="clear" w:color="auto" w:fill="auto"/>
                <w:noWrap/>
                <w:vAlign w:val="bottom"/>
                <w:hideMark/>
              </w:tcPr>
            </w:tcPrChange>
          </w:tcPr>
          <w:p w14:paraId="0C45EFDD"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1</w:t>
            </w:r>
          </w:p>
        </w:tc>
        <w:tc>
          <w:tcPr>
            <w:tcW w:w="708" w:type="dxa"/>
            <w:shd w:val="clear" w:color="auto" w:fill="auto"/>
            <w:noWrap/>
            <w:vAlign w:val="bottom"/>
            <w:hideMark/>
            <w:tcPrChange w:id="1838" w:author="Fernandes, Richard (he, him, his | il, le, lui)" w:date="2023-07-14T17:05:00Z">
              <w:tcPr>
                <w:tcW w:w="673" w:type="dxa"/>
                <w:tcBorders>
                  <w:top w:val="single" w:sz="4" w:space="0" w:color="auto"/>
                  <w:left w:val="single" w:sz="8" w:space="0" w:color="auto"/>
                  <w:bottom w:val="single" w:sz="4" w:space="0" w:color="auto"/>
                  <w:right w:val="single" w:sz="4" w:space="0" w:color="auto"/>
                </w:tcBorders>
                <w:shd w:val="clear" w:color="auto" w:fill="auto"/>
                <w:noWrap/>
                <w:vAlign w:val="bottom"/>
                <w:hideMark/>
              </w:tcPr>
            </w:tcPrChange>
          </w:tcPr>
          <w:p w14:paraId="720FA80E"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1</w:t>
            </w:r>
          </w:p>
        </w:tc>
        <w:tc>
          <w:tcPr>
            <w:tcW w:w="709" w:type="dxa"/>
            <w:shd w:val="clear" w:color="auto" w:fill="auto"/>
            <w:noWrap/>
            <w:vAlign w:val="bottom"/>
            <w:hideMark/>
            <w:tcPrChange w:id="1839" w:author="Fernandes, Richard (he, him, his | il, le, lui)" w:date="2023-07-14T17:05:00Z">
              <w:tcPr>
                <w:tcW w:w="800" w:type="dxa"/>
                <w:tcBorders>
                  <w:top w:val="single" w:sz="4" w:space="0" w:color="auto"/>
                  <w:left w:val="single" w:sz="8" w:space="0" w:color="auto"/>
                  <w:bottom w:val="single" w:sz="4" w:space="0" w:color="auto"/>
                  <w:right w:val="single" w:sz="4" w:space="0" w:color="auto"/>
                </w:tcBorders>
                <w:shd w:val="clear" w:color="auto" w:fill="auto"/>
                <w:noWrap/>
                <w:vAlign w:val="bottom"/>
                <w:hideMark/>
              </w:tcPr>
            </w:tcPrChange>
          </w:tcPr>
          <w:p w14:paraId="5DAF18D2"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1</w:t>
            </w:r>
          </w:p>
        </w:tc>
        <w:tc>
          <w:tcPr>
            <w:tcW w:w="703" w:type="dxa"/>
            <w:shd w:val="clear" w:color="auto" w:fill="auto"/>
            <w:noWrap/>
            <w:vAlign w:val="bottom"/>
            <w:hideMark/>
            <w:tcPrChange w:id="1840" w:author="Fernandes, Richard (he, him, his | il, le, lui)" w:date="2023-07-14T17:05:00Z">
              <w:tcPr>
                <w:tcW w:w="800" w:type="dxa"/>
                <w:tcBorders>
                  <w:top w:val="single" w:sz="4" w:space="0" w:color="auto"/>
                  <w:left w:val="single" w:sz="8" w:space="0" w:color="auto"/>
                  <w:bottom w:val="single" w:sz="4" w:space="0" w:color="auto"/>
                  <w:right w:val="single" w:sz="4" w:space="0" w:color="auto"/>
                </w:tcBorders>
                <w:shd w:val="clear" w:color="auto" w:fill="auto"/>
                <w:noWrap/>
                <w:vAlign w:val="bottom"/>
                <w:hideMark/>
              </w:tcPr>
            </w:tcPrChange>
          </w:tcPr>
          <w:p w14:paraId="21581452" w14:textId="77777777" w:rsidR="0097469C" w:rsidRPr="00B47233" w:rsidRDefault="0097469C" w:rsidP="00A36C2B">
            <w:pPr>
              <w:spacing w:after="0" w:line="240" w:lineRule="auto"/>
              <w:jc w:val="center"/>
              <w:rPr>
                <w:rFonts w:ascii="Arial" w:eastAsia="Times New Roman" w:hAnsi="Arial" w:cs="Arial"/>
                <w:sz w:val="16"/>
                <w:szCs w:val="16"/>
                <w:lang w:eastAsia="en-CA"/>
              </w:rPr>
            </w:pPr>
            <w:r w:rsidRPr="00B47233">
              <w:rPr>
                <w:rFonts w:ascii="Arial" w:eastAsia="Times New Roman" w:hAnsi="Arial" w:cs="Arial"/>
                <w:sz w:val="16"/>
                <w:szCs w:val="16"/>
                <w:lang w:eastAsia="en-CA"/>
              </w:rPr>
              <w:t>1</w:t>
            </w:r>
          </w:p>
        </w:tc>
      </w:tr>
    </w:tbl>
    <w:p w14:paraId="4C761EEA" w14:textId="77777777" w:rsidR="0097469C" w:rsidRDefault="0097469C" w:rsidP="0097469C"/>
    <w:p w14:paraId="6A8CD1D2" w14:textId="77777777" w:rsidR="0097469C" w:rsidRDefault="0097469C" w:rsidP="0097469C"/>
    <w:p w14:paraId="375A44D3" w14:textId="0A88D1F8" w:rsidR="0097469C" w:rsidRDefault="0097469C" w:rsidP="0097469C">
      <w:pPr>
        <w:pStyle w:val="Caption"/>
        <w:keepNext/>
        <w:rPr>
          <w:ins w:id="1841" w:author="Fernandes, Richard (he, him, his | il, le, lui)" w:date="2023-07-14T17:06:00Z"/>
          <w:b w:val="0"/>
          <w:bCs w:val="0"/>
          <w:sz w:val="22"/>
          <w:szCs w:val="22"/>
        </w:rPr>
      </w:pPr>
      <w:bookmarkStart w:id="1842" w:name="_Ref140128712"/>
      <w:r w:rsidRPr="007D13D1">
        <w:rPr>
          <w:b w:val="0"/>
          <w:bCs w:val="0"/>
          <w:sz w:val="22"/>
          <w:szCs w:val="22"/>
          <w:rPrChange w:id="1843" w:author="Fernandes, Richard (he, him, his | il, le, lui)" w:date="2023-07-14T17:04:00Z">
            <w:rPr/>
          </w:rPrChange>
        </w:rPr>
        <w:t xml:space="preserve">Table </w:t>
      </w:r>
      <w:r w:rsidRPr="007D13D1">
        <w:rPr>
          <w:b w:val="0"/>
          <w:bCs w:val="0"/>
          <w:sz w:val="22"/>
          <w:szCs w:val="22"/>
          <w:rPrChange w:id="1844" w:author="Fernandes, Richard (he, him, his | il, le, lui)" w:date="2023-07-14T17:04:00Z">
            <w:rPr/>
          </w:rPrChange>
        </w:rPr>
        <w:fldChar w:fldCharType="begin"/>
      </w:r>
      <w:r w:rsidRPr="007D13D1">
        <w:rPr>
          <w:b w:val="0"/>
          <w:bCs w:val="0"/>
          <w:sz w:val="22"/>
          <w:szCs w:val="22"/>
          <w:rPrChange w:id="1845" w:author="Fernandes, Richard (he, him, his | il, le, lui)" w:date="2023-07-14T17:04:00Z">
            <w:rPr/>
          </w:rPrChange>
        </w:rPr>
        <w:instrText xml:space="preserve"> SEQ Table \* ARABIC </w:instrText>
      </w:r>
      <w:r w:rsidRPr="007D13D1">
        <w:rPr>
          <w:b w:val="0"/>
          <w:bCs w:val="0"/>
          <w:sz w:val="22"/>
          <w:szCs w:val="22"/>
          <w:rPrChange w:id="1846" w:author="Fernandes, Richard (he, him, his | il, le, lui)" w:date="2023-07-14T17:04:00Z">
            <w:rPr/>
          </w:rPrChange>
        </w:rPr>
        <w:fldChar w:fldCharType="separate"/>
      </w:r>
      <w:ins w:id="1847" w:author="Fernandes, Richard (he, him, his | il, le, lui)" w:date="2023-07-14T17:36:00Z">
        <w:r w:rsidR="00DD40B0">
          <w:rPr>
            <w:b w:val="0"/>
            <w:bCs w:val="0"/>
            <w:noProof/>
            <w:sz w:val="22"/>
            <w:szCs w:val="22"/>
          </w:rPr>
          <w:t>16</w:t>
        </w:r>
      </w:ins>
      <w:del w:id="1848" w:author="Fernandes, Richard (he, him, his | il, le, lui)" w:date="2023-07-14T17:08:00Z">
        <w:r w:rsidRPr="007D13D1" w:rsidDel="007D13D1">
          <w:rPr>
            <w:b w:val="0"/>
            <w:bCs w:val="0"/>
            <w:noProof/>
            <w:sz w:val="22"/>
            <w:szCs w:val="22"/>
            <w:rPrChange w:id="1849" w:author="Fernandes, Richard (he, him, his | il, le, lui)" w:date="2023-07-14T17:04:00Z">
              <w:rPr>
                <w:noProof/>
              </w:rPr>
            </w:rPrChange>
          </w:rPr>
          <w:delText>16</w:delText>
        </w:r>
      </w:del>
      <w:r w:rsidRPr="007D13D1">
        <w:rPr>
          <w:b w:val="0"/>
          <w:bCs w:val="0"/>
          <w:sz w:val="22"/>
          <w:szCs w:val="22"/>
          <w:rPrChange w:id="1850" w:author="Fernandes, Richard (he, him, his | il, le, lui)" w:date="2023-07-14T17:04:00Z">
            <w:rPr/>
          </w:rPrChange>
        </w:rPr>
        <w:fldChar w:fldCharType="end"/>
      </w:r>
      <w:bookmarkEnd w:id="1842"/>
      <w:r w:rsidRPr="007D13D1">
        <w:rPr>
          <w:b w:val="0"/>
          <w:bCs w:val="0"/>
          <w:sz w:val="22"/>
          <w:szCs w:val="22"/>
          <w:rPrChange w:id="1851" w:author="Fernandes, Richard (he, him, his | il, le, lui)" w:date="2023-07-14T17:04:00Z">
            <w:rPr/>
          </w:rPrChange>
        </w:rPr>
        <w:t xml:space="preserve"> Canopy and atmosphere parameters for ENF class</w:t>
      </w:r>
      <w:ins w:id="1852" w:author="Fernandes, Richard (he, him, his | il, le, lui)" w:date="2023-07-14T17:07:00Z">
        <w:r w:rsidR="007D13D1">
          <w:rPr>
            <w:b w:val="0"/>
            <w:bCs w:val="0"/>
            <w:sz w:val="22"/>
            <w:szCs w:val="22"/>
          </w:rPr>
          <w:t>.</w:t>
        </w:r>
      </w:ins>
      <w:del w:id="1853" w:author="Fernandes, Richard (he, him, his | il, le, lui)" w:date="2023-07-14T17:07:00Z">
        <w:r w:rsidRPr="007D13D1" w:rsidDel="007D13D1">
          <w:rPr>
            <w:b w:val="0"/>
            <w:bCs w:val="0"/>
            <w:sz w:val="22"/>
            <w:szCs w:val="22"/>
            <w:rPrChange w:id="1854" w:author="Fernandes, Richard (he, him, his | il, le, lui)" w:date="2023-07-14T17:04:00Z">
              <w:rPr/>
            </w:rPrChange>
          </w:rPr>
          <w:delText xml:space="preserve"> .</w:delText>
        </w:r>
      </w:del>
      <w:r w:rsidRPr="007D13D1">
        <w:rPr>
          <w:b w:val="0"/>
          <w:bCs w:val="0"/>
          <w:sz w:val="22"/>
          <w:szCs w:val="22"/>
          <w:rPrChange w:id="1855" w:author="Fernandes, Richard (he, him, his | il, le, lui)" w:date="2023-07-14T17:04:00Z">
            <w:rPr/>
          </w:rPrChange>
        </w:rPr>
        <w:t xml:space="preserve">  </w:t>
      </w:r>
    </w:p>
    <w:tbl>
      <w:tblPr>
        <w:tblW w:w="0" w:type="auto"/>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1"/>
        <w:gridCol w:w="850"/>
        <w:gridCol w:w="748"/>
        <w:gridCol w:w="670"/>
        <w:gridCol w:w="709"/>
        <w:gridCol w:w="567"/>
        <w:gridCol w:w="573"/>
        <w:gridCol w:w="844"/>
        <w:gridCol w:w="709"/>
        <w:gridCol w:w="709"/>
        <w:gridCol w:w="708"/>
        <w:gridCol w:w="709"/>
        <w:gridCol w:w="703"/>
        <w:tblGridChange w:id="1856">
          <w:tblGrid>
            <w:gridCol w:w="861"/>
            <w:gridCol w:w="850"/>
            <w:gridCol w:w="748"/>
            <w:gridCol w:w="670"/>
            <w:gridCol w:w="709"/>
            <w:gridCol w:w="567"/>
            <w:gridCol w:w="573"/>
            <w:gridCol w:w="844"/>
            <w:gridCol w:w="709"/>
            <w:gridCol w:w="709"/>
            <w:gridCol w:w="708"/>
            <w:gridCol w:w="709"/>
            <w:gridCol w:w="703"/>
          </w:tblGrid>
        </w:tblGridChange>
      </w:tblGrid>
      <w:tr w:rsidR="007D13D1" w:rsidRPr="00B47233" w14:paraId="7DAF00D7" w14:textId="77777777" w:rsidTr="00A36C2B">
        <w:trPr>
          <w:trHeight w:val="535"/>
          <w:ins w:id="1857" w:author="Fernandes, Richard (he, him, his | il, le, lui)" w:date="2023-07-14T17:06:00Z"/>
        </w:trPr>
        <w:tc>
          <w:tcPr>
            <w:tcW w:w="861" w:type="dxa"/>
            <w:shd w:val="clear" w:color="000000" w:fill="C0C0C0"/>
            <w:noWrap/>
            <w:vAlign w:val="bottom"/>
            <w:hideMark/>
          </w:tcPr>
          <w:p w14:paraId="01B5F6C8" w14:textId="4D175D6B" w:rsidR="007D13D1" w:rsidRPr="00B47233" w:rsidRDefault="007D13D1" w:rsidP="007D13D1">
            <w:pPr>
              <w:spacing w:after="0" w:line="240" w:lineRule="auto"/>
              <w:rPr>
                <w:ins w:id="1858" w:author="Fernandes, Richard (he, him, his | il, le, lui)" w:date="2023-07-14T17:06:00Z"/>
                <w:rFonts w:ascii="Arial" w:eastAsia="Times New Roman" w:hAnsi="Arial" w:cs="Arial"/>
                <w:b/>
                <w:bCs/>
                <w:sz w:val="16"/>
                <w:szCs w:val="16"/>
                <w:lang w:eastAsia="en-CA"/>
              </w:rPr>
            </w:pPr>
            <w:ins w:id="1859" w:author="Fernandes, Richard (he, him, his | il, le, lui)" w:date="2023-07-14T17:06:00Z">
              <w:r w:rsidRPr="008A334C">
                <w:rPr>
                  <w:rFonts w:ascii="Arial" w:eastAsia="Times New Roman" w:hAnsi="Arial" w:cs="Arial"/>
                  <w:b/>
                  <w:bCs/>
                  <w:sz w:val="16"/>
                  <w:szCs w:val="16"/>
                  <w:lang w:eastAsia="en-CA"/>
                </w:rPr>
                <w:t>Theme</w:t>
              </w:r>
            </w:ins>
          </w:p>
        </w:tc>
        <w:tc>
          <w:tcPr>
            <w:tcW w:w="850" w:type="dxa"/>
            <w:shd w:val="clear" w:color="000000" w:fill="C0C0C0"/>
            <w:noWrap/>
            <w:vAlign w:val="bottom"/>
            <w:hideMark/>
          </w:tcPr>
          <w:p w14:paraId="3CC8FDFE" w14:textId="6AFC16B7" w:rsidR="007D13D1" w:rsidRPr="00B47233" w:rsidRDefault="007D13D1" w:rsidP="007D13D1">
            <w:pPr>
              <w:spacing w:after="0" w:line="240" w:lineRule="auto"/>
              <w:rPr>
                <w:ins w:id="1860" w:author="Fernandes, Richard (he, him, his | il, le, lui)" w:date="2023-07-14T17:06:00Z"/>
                <w:rFonts w:ascii="Arial" w:eastAsia="Times New Roman" w:hAnsi="Arial" w:cs="Arial"/>
                <w:b/>
                <w:bCs/>
                <w:sz w:val="16"/>
                <w:szCs w:val="16"/>
                <w:lang w:eastAsia="en-CA"/>
              </w:rPr>
            </w:pPr>
            <w:ins w:id="1861" w:author="Fernandes, Richard (he, him, his | il, le, lui)" w:date="2023-07-14T17:06:00Z">
              <w:r w:rsidRPr="008A334C">
                <w:rPr>
                  <w:rFonts w:ascii="Arial" w:eastAsia="Times New Roman" w:hAnsi="Arial" w:cs="Arial"/>
                  <w:b/>
                  <w:bCs/>
                  <w:sz w:val="16"/>
                  <w:szCs w:val="16"/>
                  <w:lang w:eastAsia="en-CA"/>
                </w:rPr>
                <w:t>Variable</w:t>
              </w:r>
            </w:ins>
          </w:p>
        </w:tc>
        <w:tc>
          <w:tcPr>
            <w:tcW w:w="748" w:type="dxa"/>
            <w:shd w:val="clear" w:color="000000" w:fill="C0C0C0"/>
            <w:noWrap/>
            <w:vAlign w:val="bottom"/>
            <w:hideMark/>
          </w:tcPr>
          <w:p w14:paraId="05C4E0FB" w14:textId="7B497883" w:rsidR="007D13D1" w:rsidRPr="00B47233" w:rsidRDefault="007D13D1" w:rsidP="007D13D1">
            <w:pPr>
              <w:spacing w:after="0" w:line="240" w:lineRule="auto"/>
              <w:rPr>
                <w:ins w:id="1862" w:author="Fernandes, Richard (he, him, his | il, le, lui)" w:date="2023-07-14T17:06:00Z"/>
                <w:rFonts w:ascii="Arial" w:eastAsia="Times New Roman" w:hAnsi="Arial" w:cs="Arial"/>
                <w:b/>
                <w:bCs/>
                <w:sz w:val="16"/>
                <w:szCs w:val="16"/>
                <w:lang w:eastAsia="en-CA"/>
              </w:rPr>
            </w:pPr>
            <w:ins w:id="1863" w:author="Fernandes, Richard (he, him, his | il, le, lui)" w:date="2023-07-14T17:06:00Z">
              <w:r w:rsidRPr="008A334C">
                <w:rPr>
                  <w:rFonts w:ascii="Arial" w:eastAsia="Times New Roman" w:hAnsi="Arial" w:cs="Arial"/>
                  <w:b/>
                  <w:bCs/>
                  <w:sz w:val="16"/>
                  <w:szCs w:val="16"/>
                  <w:lang w:eastAsia="en-CA"/>
                </w:rPr>
                <w:t>Lower Bound</w:t>
              </w:r>
            </w:ins>
          </w:p>
        </w:tc>
        <w:tc>
          <w:tcPr>
            <w:tcW w:w="670" w:type="dxa"/>
            <w:shd w:val="clear" w:color="000000" w:fill="C0C0C0"/>
            <w:noWrap/>
            <w:vAlign w:val="bottom"/>
            <w:hideMark/>
          </w:tcPr>
          <w:p w14:paraId="6CF7B048" w14:textId="607ACF2F" w:rsidR="007D13D1" w:rsidRPr="00B47233" w:rsidRDefault="007D13D1" w:rsidP="007D13D1">
            <w:pPr>
              <w:spacing w:after="0" w:line="240" w:lineRule="auto"/>
              <w:rPr>
                <w:ins w:id="1864" w:author="Fernandes, Richard (he, him, his | il, le, lui)" w:date="2023-07-14T17:06:00Z"/>
                <w:rFonts w:ascii="Arial" w:eastAsia="Times New Roman" w:hAnsi="Arial" w:cs="Arial"/>
                <w:b/>
                <w:bCs/>
                <w:sz w:val="16"/>
                <w:szCs w:val="16"/>
                <w:lang w:eastAsia="en-CA"/>
              </w:rPr>
            </w:pPr>
            <w:ins w:id="1865" w:author="Fernandes, Richard (he, him, his | il, le, lui)" w:date="2023-07-14T17:06:00Z">
              <w:r w:rsidRPr="008A334C">
                <w:rPr>
                  <w:rFonts w:ascii="Arial" w:eastAsia="Times New Roman" w:hAnsi="Arial" w:cs="Arial"/>
                  <w:b/>
                  <w:bCs/>
                  <w:sz w:val="16"/>
                  <w:szCs w:val="16"/>
                  <w:lang w:eastAsia="en-CA"/>
                </w:rPr>
                <w:t>Upper Bound</w:t>
              </w:r>
            </w:ins>
          </w:p>
        </w:tc>
        <w:tc>
          <w:tcPr>
            <w:tcW w:w="709" w:type="dxa"/>
            <w:shd w:val="clear" w:color="000000" w:fill="C0C0C0"/>
            <w:noWrap/>
            <w:vAlign w:val="bottom"/>
            <w:hideMark/>
          </w:tcPr>
          <w:p w14:paraId="7532B5B6" w14:textId="433EC9A2" w:rsidR="007D13D1" w:rsidRPr="00B47233" w:rsidRDefault="007D13D1" w:rsidP="007D13D1">
            <w:pPr>
              <w:spacing w:after="0" w:line="240" w:lineRule="auto"/>
              <w:rPr>
                <w:ins w:id="1866" w:author="Fernandes, Richard (he, him, his | il, le, lui)" w:date="2023-07-14T17:06:00Z"/>
                <w:rFonts w:ascii="Arial" w:eastAsia="Times New Roman" w:hAnsi="Arial" w:cs="Arial"/>
                <w:b/>
                <w:bCs/>
                <w:sz w:val="16"/>
                <w:szCs w:val="16"/>
                <w:lang w:eastAsia="en-CA"/>
              </w:rPr>
            </w:pPr>
            <w:ins w:id="1867" w:author="Fernandes, Richard (he, him, his | il, le, lui)" w:date="2023-07-14T17:06:00Z">
              <w:r w:rsidRPr="008A334C">
                <w:rPr>
                  <w:rFonts w:ascii="Arial" w:eastAsia="Times New Roman" w:hAnsi="Arial" w:cs="Arial"/>
                  <w:b/>
                  <w:bCs/>
                  <w:sz w:val="16"/>
                  <w:szCs w:val="16"/>
                  <w:lang w:eastAsia="en-CA"/>
                </w:rPr>
                <w:t>P1</w:t>
              </w:r>
            </w:ins>
          </w:p>
        </w:tc>
        <w:tc>
          <w:tcPr>
            <w:tcW w:w="567" w:type="dxa"/>
            <w:shd w:val="clear" w:color="000000" w:fill="C0C0C0"/>
            <w:noWrap/>
            <w:vAlign w:val="bottom"/>
            <w:hideMark/>
          </w:tcPr>
          <w:p w14:paraId="3571F530" w14:textId="1A06129A" w:rsidR="007D13D1" w:rsidRPr="00B47233" w:rsidRDefault="007D13D1" w:rsidP="007D13D1">
            <w:pPr>
              <w:spacing w:after="0" w:line="240" w:lineRule="auto"/>
              <w:rPr>
                <w:ins w:id="1868" w:author="Fernandes, Richard (he, him, his | il, le, lui)" w:date="2023-07-14T17:06:00Z"/>
                <w:rFonts w:ascii="Arial" w:eastAsia="Times New Roman" w:hAnsi="Arial" w:cs="Arial"/>
                <w:b/>
                <w:bCs/>
                <w:sz w:val="16"/>
                <w:szCs w:val="16"/>
                <w:lang w:eastAsia="en-CA"/>
              </w:rPr>
            </w:pPr>
            <w:ins w:id="1869" w:author="Fernandes, Richard (he, him, his | il, le, lui)" w:date="2023-07-14T17:06:00Z">
              <w:r w:rsidRPr="008A334C">
                <w:rPr>
                  <w:rFonts w:ascii="Arial" w:eastAsia="Times New Roman" w:hAnsi="Arial" w:cs="Arial"/>
                  <w:b/>
                  <w:bCs/>
                  <w:sz w:val="16"/>
                  <w:szCs w:val="16"/>
                  <w:lang w:eastAsia="en-CA"/>
                </w:rPr>
                <w:t>P2</w:t>
              </w:r>
            </w:ins>
          </w:p>
        </w:tc>
        <w:tc>
          <w:tcPr>
            <w:tcW w:w="573" w:type="dxa"/>
            <w:shd w:val="clear" w:color="000000" w:fill="C0C0C0"/>
            <w:noWrap/>
            <w:vAlign w:val="bottom"/>
            <w:hideMark/>
          </w:tcPr>
          <w:p w14:paraId="6FD805D5" w14:textId="21077323" w:rsidR="007D13D1" w:rsidRPr="00B47233" w:rsidRDefault="007D13D1" w:rsidP="007D13D1">
            <w:pPr>
              <w:spacing w:after="0" w:line="240" w:lineRule="auto"/>
              <w:rPr>
                <w:ins w:id="1870" w:author="Fernandes, Richard (he, him, his | il, le, lui)" w:date="2023-07-14T17:06:00Z"/>
                <w:rFonts w:ascii="Arial" w:eastAsia="Times New Roman" w:hAnsi="Arial" w:cs="Arial"/>
                <w:b/>
                <w:bCs/>
                <w:sz w:val="16"/>
                <w:szCs w:val="16"/>
                <w:lang w:eastAsia="en-CA"/>
              </w:rPr>
            </w:pPr>
            <w:proofErr w:type="spellStart"/>
            <w:ins w:id="1871" w:author="Fernandes, Richard (he, him, his | il, le, lui)" w:date="2023-07-14T17:06:00Z">
              <w:r w:rsidRPr="008A334C">
                <w:rPr>
                  <w:rFonts w:ascii="Arial" w:eastAsia="Times New Roman" w:hAnsi="Arial" w:cs="Arial"/>
                  <w:b/>
                  <w:bCs/>
                  <w:sz w:val="16"/>
                  <w:szCs w:val="16"/>
                  <w:lang w:eastAsia="en-CA"/>
                </w:rPr>
                <w:t>Nb_Class</w:t>
              </w:r>
              <w:proofErr w:type="spellEnd"/>
            </w:ins>
          </w:p>
        </w:tc>
        <w:tc>
          <w:tcPr>
            <w:tcW w:w="844" w:type="dxa"/>
            <w:shd w:val="clear" w:color="000000" w:fill="C0C0C0"/>
            <w:noWrap/>
            <w:vAlign w:val="bottom"/>
            <w:hideMark/>
          </w:tcPr>
          <w:p w14:paraId="4D649C96" w14:textId="5A9AEC8D" w:rsidR="007D13D1" w:rsidRPr="00B47233" w:rsidRDefault="007D13D1" w:rsidP="007D13D1">
            <w:pPr>
              <w:spacing w:after="0" w:line="240" w:lineRule="auto"/>
              <w:rPr>
                <w:ins w:id="1872" w:author="Fernandes, Richard (he, him, his | il, le, lui)" w:date="2023-07-14T17:06:00Z"/>
                <w:rFonts w:ascii="Arial" w:eastAsia="Times New Roman" w:hAnsi="Arial" w:cs="Arial"/>
                <w:b/>
                <w:bCs/>
                <w:sz w:val="16"/>
                <w:szCs w:val="16"/>
                <w:lang w:eastAsia="en-CA"/>
              </w:rPr>
            </w:pPr>
            <w:ins w:id="1873" w:author="Fernandes, Richard (he, him, his | il, le, lui)" w:date="2023-07-14T17:06:00Z">
              <w:r w:rsidRPr="008A334C">
                <w:rPr>
                  <w:rFonts w:ascii="Arial" w:eastAsia="Times New Roman" w:hAnsi="Arial" w:cs="Arial"/>
                  <w:b/>
                  <w:bCs/>
                  <w:sz w:val="16"/>
                  <w:szCs w:val="16"/>
                  <w:lang w:eastAsia="en-CA"/>
                </w:rPr>
                <w:t>Law</w:t>
              </w:r>
            </w:ins>
          </w:p>
        </w:tc>
        <w:tc>
          <w:tcPr>
            <w:tcW w:w="709" w:type="dxa"/>
            <w:shd w:val="clear" w:color="000000" w:fill="C0C0C0"/>
            <w:noWrap/>
            <w:vAlign w:val="bottom"/>
            <w:hideMark/>
          </w:tcPr>
          <w:p w14:paraId="27D80906" w14:textId="1C8B0FD4" w:rsidR="007D13D1" w:rsidRPr="00B47233" w:rsidRDefault="007D13D1" w:rsidP="007D13D1">
            <w:pPr>
              <w:spacing w:after="0" w:line="240" w:lineRule="auto"/>
              <w:rPr>
                <w:ins w:id="1874" w:author="Fernandes, Richard (he, him, his | il, le, lui)" w:date="2023-07-14T17:06:00Z"/>
                <w:rFonts w:ascii="Arial" w:eastAsia="Times New Roman" w:hAnsi="Arial" w:cs="Arial"/>
                <w:b/>
                <w:bCs/>
                <w:sz w:val="16"/>
                <w:szCs w:val="16"/>
                <w:lang w:eastAsia="en-CA"/>
              </w:rPr>
            </w:pPr>
            <w:proofErr w:type="spellStart"/>
            <w:ins w:id="1875" w:author="Fernandes, Richard (he, him, his | il, le, lui)" w:date="2023-07-14T17:06:00Z">
              <w:r w:rsidRPr="008A334C">
                <w:rPr>
                  <w:rFonts w:ascii="Arial" w:eastAsia="Times New Roman" w:hAnsi="Arial" w:cs="Arial"/>
                  <w:b/>
                  <w:bCs/>
                  <w:sz w:val="16"/>
                  <w:szCs w:val="16"/>
                  <w:lang w:eastAsia="en-CA"/>
                </w:rPr>
                <w:t>LAI_Conv</w:t>
              </w:r>
              <w:proofErr w:type="spellEnd"/>
            </w:ins>
          </w:p>
        </w:tc>
        <w:tc>
          <w:tcPr>
            <w:tcW w:w="709" w:type="dxa"/>
            <w:shd w:val="clear" w:color="000000" w:fill="C0C0C0"/>
            <w:vAlign w:val="bottom"/>
            <w:hideMark/>
          </w:tcPr>
          <w:p w14:paraId="25DEFF8D" w14:textId="597E4541" w:rsidR="007D13D1" w:rsidRPr="00B47233" w:rsidRDefault="007D13D1" w:rsidP="007D13D1">
            <w:pPr>
              <w:spacing w:after="0" w:line="240" w:lineRule="auto"/>
              <w:rPr>
                <w:ins w:id="1876" w:author="Fernandes, Richard (he, him, his | il, le, lui)" w:date="2023-07-14T17:06:00Z"/>
                <w:rFonts w:ascii="Arial" w:eastAsia="Times New Roman" w:hAnsi="Arial" w:cs="Arial"/>
                <w:b/>
                <w:bCs/>
                <w:sz w:val="16"/>
                <w:szCs w:val="16"/>
                <w:lang w:eastAsia="en-CA"/>
              </w:rPr>
            </w:pPr>
            <w:proofErr w:type="spellStart"/>
            <w:ins w:id="1877" w:author="Fernandes, Richard (he, him, his | il, le, lui)" w:date="2023-07-14T17:06:00Z">
              <w:r w:rsidRPr="008A334C">
                <w:rPr>
                  <w:rFonts w:ascii="Arial" w:eastAsia="Times New Roman" w:hAnsi="Arial" w:cs="Arial"/>
                  <w:b/>
                  <w:bCs/>
                  <w:sz w:val="16"/>
                  <w:szCs w:val="16"/>
                  <w:lang w:eastAsia="en-CA"/>
                </w:rPr>
                <w:t>Var_min</w:t>
              </w:r>
              <w:proofErr w:type="spellEnd"/>
              <w:r w:rsidRPr="008A334C">
                <w:rPr>
                  <w:rFonts w:ascii="Arial" w:eastAsia="Times New Roman" w:hAnsi="Arial" w:cs="Arial"/>
                  <w:b/>
                  <w:bCs/>
                  <w:sz w:val="16"/>
                  <w:szCs w:val="16"/>
                  <w:lang w:eastAsia="en-CA"/>
                </w:rPr>
                <w:br/>
                <w:t>(0)</w:t>
              </w:r>
            </w:ins>
          </w:p>
        </w:tc>
        <w:tc>
          <w:tcPr>
            <w:tcW w:w="708" w:type="dxa"/>
            <w:shd w:val="clear" w:color="000000" w:fill="C0C0C0"/>
            <w:vAlign w:val="bottom"/>
            <w:hideMark/>
          </w:tcPr>
          <w:p w14:paraId="76FE8BED" w14:textId="450039BE" w:rsidR="007D13D1" w:rsidRPr="00B47233" w:rsidRDefault="007D13D1" w:rsidP="007D13D1">
            <w:pPr>
              <w:spacing w:after="0" w:line="240" w:lineRule="auto"/>
              <w:rPr>
                <w:ins w:id="1878" w:author="Fernandes, Richard (he, him, his | il, le, lui)" w:date="2023-07-14T17:06:00Z"/>
                <w:rFonts w:ascii="Arial" w:eastAsia="Times New Roman" w:hAnsi="Arial" w:cs="Arial"/>
                <w:b/>
                <w:bCs/>
                <w:sz w:val="16"/>
                <w:szCs w:val="16"/>
                <w:lang w:eastAsia="en-CA"/>
              </w:rPr>
            </w:pPr>
            <w:proofErr w:type="spellStart"/>
            <w:ins w:id="1879" w:author="Fernandes, Richard (he, him, his | il, le, lui)" w:date="2023-07-14T17:06:00Z">
              <w:r w:rsidRPr="008A334C">
                <w:rPr>
                  <w:rFonts w:ascii="Arial" w:eastAsia="Times New Roman" w:hAnsi="Arial" w:cs="Arial"/>
                  <w:b/>
                  <w:bCs/>
                  <w:sz w:val="16"/>
                  <w:szCs w:val="16"/>
                  <w:lang w:eastAsia="en-CA"/>
                </w:rPr>
                <w:t>Var_max</w:t>
              </w:r>
              <w:proofErr w:type="spellEnd"/>
              <w:r w:rsidRPr="008A334C">
                <w:rPr>
                  <w:rFonts w:ascii="Arial" w:eastAsia="Times New Roman" w:hAnsi="Arial" w:cs="Arial"/>
                  <w:b/>
                  <w:bCs/>
                  <w:sz w:val="16"/>
                  <w:szCs w:val="16"/>
                  <w:lang w:eastAsia="en-CA"/>
                </w:rPr>
                <w:br/>
                <w:t>(0)</w:t>
              </w:r>
            </w:ins>
          </w:p>
        </w:tc>
        <w:tc>
          <w:tcPr>
            <w:tcW w:w="709" w:type="dxa"/>
            <w:shd w:val="clear" w:color="000000" w:fill="C0C0C0"/>
            <w:vAlign w:val="bottom"/>
            <w:hideMark/>
          </w:tcPr>
          <w:p w14:paraId="1E4AFCC9" w14:textId="7B2B291B" w:rsidR="007D13D1" w:rsidRPr="00B47233" w:rsidRDefault="007D13D1" w:rsidP="007D13D1">
            <w:pPr>
              <w:spacing w:after="0" w:line="240" w:lineRule="auto"/>
              <w:rPr>
                <w:ins w:id="1880" w:author="Fernandes, Richard (he, him, his | il, le, lui)" w:date="2023-07-14T17:06:00Z"/>
                <w:rFonts w:ascii="Arial" w:eastAsia="Times New Roman" w:hAnsi="Arial" w:cs="Arial"/>
                <w:b/>
                <w:bCs/>
                <w:sz w:val="16"/>
                <w:szCs w:val="16"/>
                <w:lang w:eastAsia="en-CA"/>
              </w:rPr>
            </w:pPr>
            <w:proofErr w:type="spellStart"/>
            <w:ins w:id="1881" w:author="Fernandes, Richard (he, him, his | il, le, lui)" w:date="2023-07-14T17:06:00Z">
              <w:r w:rsidRPr="008A334C">
                <w:rPr>
                  <w:rFonts w:ascii="Arial" w:eastAsia="Times New Roman" w:hAnsi="Arial" w:cs="Arial"/>
                  <w:b/>
                  <w:bCs/>
                  <w:sz w:val="16"/>
                  <w:szCs w:val="16"/>
                  <w:lang w:eastAsia="en-CA"/>
                </w:rPr>
                <w:t>Var_min</w:t>
              </w:r>
              <w:proofErr w:type="spellEnd"/>
              <w:r w:rsidRPr="008A334C">
                <w:rPr>
                  <w:rFonts w:ascii="Arial" w:eastAsia="Times New Roman" w:hAnsi="Arial" w:cs="Arial"/>
                  <w:b/>
                  <w:bCs/>
                  <w:sz w:val="16"/>
                  <w:szCs w:val="16"/>
                  <w:lang w:eastAsia="en-CA"/>
                </w:rPr>
                <w:br/>
                <w:t>(</w:t>
              </w:r>
              <w:proofErr w:type="spellStart"/>
              <w:r w:rsidRPr="008A334C">
                <w:rPr>
                  <w:rFonts w:ascii="Arial" w:eastAsia="Times New Roman" w:hAnsi="Arial" w:cs="Arial"/>
                  <w:b/>
                  <w:bCs/>
                  <w:sz w:val="16"/>
                  <w:szCs w:val="16"/>
                  <w:lang w:eastAsia="en-CA"/>
                </w:rPr>
                <w:t>LAI_Conv</w:t>
              </w:r>
              <w:proofErr w:type="spellEnd"/>
              <w:r w:rsidRPr="008A334C">
                <w:rPr>
                  <w:rFonts w:ascii="Arial" w:eastAsia="Times New Roman" w:hAnsi="Arial" w:cs="Arial"/>
                  <w:b/>
                  <w:bCs/>
                  <w:sz w:val="16"/>
                  <w:szCs w:val="16"/>
                  <w:lang w:eastAsia="en-CA"/>
                </w:rPr>
                <w:t>)</w:t>
              </w:r>
            </w:ins>
          </w:p>
        </w:tc>
        <w:tc>
          <w:tcPr>
            <w:tcW w:w="703" w:type="dxa"/>
            <w:shd w:val="clear" w:color="000000" w:fill="C0C0C0"/>
            <w:vAlign w:val="bottom"/>
            <w:hideMark/>
          </w:tcPr>
          <w:p w14:paraId="3DD05DE5" w14:textId="222046FA" w:rsidR="007D13D1" w:rsidRPr="00B47233" w:rsidRDefault="007D13D1" w:rsidP="007D13D1">
            <w:pPr>
              <w:spacing w:after="0" w:line="240" w:lineRule="auto"/>
              <w:rPr>
                <w:ins w:id="1882" w:author="Fernandes, Richard (he, him, his | il, le, lui)" w:date="2023-07-14T17:06:00Z"/>
                <w:rFonts w:ascii="Arial" w:eastAsia="Times New Roman" w:hAnsi="Arial" w:cs="Arial"/>
                <w:b/>
                <w:bCs/>
                <w:sz w:val="16"/>
                <w:szCs w:val="16"/>
                <w:lang w:eastAsia="en-CA"/>
              </w:rPr>
            </w:pPr>
            <w:proofErr w:type="spellStart"/>
            <w:ins w:id="1883" w:author="Fernandes, Richard (he, him, his | il, le, lui)" w:date="2023-07-14T17:06:00Z">
              <w:r w:rsidRPr="008A334C">
                <w:rPr>
                  <w:rFonts w:ascii="Arial" w:eastAsia="Times New Roman" w:hAnsi="Arial" w:cs="Arial"/>
                  <w:b/>
                  <w:bCs/>
                  <w:sz w:val="16"/>
                  <w:szCs w:val="16"/>
                  <w:lang w:eastAsia="en-CA"/>
                </w:rPr>
                <w:t>Var_max</w:t>
              </w:r>
              <w:proofErr w:type="spellEnd"/>
              <w:r w:rsidRPr="008A334C">
                <w:rPr>
                  <w:rFonts w:ascii="Arial" w:eastAsia="Times New Roman" w:hAnsi="Arial" w:cs="Arial"/>
                  <w:b/>
                  <w:bCs/>
                  <w:sz w:val="16"/>
                  <w:szCs w:val="16"/>
                  <w:lang w:eastAsia="en-CA"/>
                </w:rPr>
                <w:br/>
                <w:t>(</w:t>
              </w:r>
              <w:proofErr w:type="spellStart"/>
              <w:r w:rsidRPr="008A334C">
                <w:rPr>
                  <w:rFonts w:ascii="Arial" w:eastAsia="Times New Roman" w:hAnsi="Arial" w:cs="Arial"/>
                  <w:b/>
                  <w:bCs/>
                  <w:sz w:val="16"/>
                  <w:szCs w:val="16"/>
                  <w:lang w:eastAsia="en-CA"/>
                </w:rPr>
                <w:t>LAI_Conv</w:t>
              </w:r>
              <w:proofErr w:type="spellEnd"/>
              <w:r w:rsidRPr="008A334C">
                <w:rPr>
                  <w:rFonts w:ascii="Arial" w:eastAsia="Times New Roman" w:hAnsi="Arial" w:cs="Arial"/>
                  <w:b/>
                  <w:bCs/>
                  <w:sz w:val="16"/>
                  <w:szCs w:val="16"/>
                  <w:lang w:eastAsia="en-CA"/>
                </w:rPr>
                <w:t>)</w:t>
              </w:r>
            </w:ins>
          </w:p>
        </w:tc>
      </w:tr>
      <w:tr w:rsidR="007D13D1" w:rsidRPr="00B47233" w14:paraId="05EA39B1" w14:textId="77777777" w:rsidTr="00A36C2B">
        <w:trPr>
          <w:trHeight w:val="275"/>
          <w:ins w:id="1884" w:author="Fernandes, Richard (he, him, his | il, le, lui)" w:date="2023-07-14T17:06:00Z"/>
        </w:trPr>
        <w:tc>
          <w:tcPr>
            <w:tcW w:w="861" w:type="dxa"/>
            <w:vMerge w:val="restart"/>
            <w:shd w:val="clear" w:color="000000" w:fill="C0C0C0"/>
            <w:noWrap/>
            <w:vAlign w:val="center"/>
            <w:hideMark/>
          </w:tcPr>
          <w:p w14:paraId="3DC03277" w14:textId="486A0395" w:rsidR="007D13D1" w:rsidRPr="00B47233" w:rsidRDefault="007D13D1" w:rsidP="007D13D1">
            <w:pPr>
              <w:spacing w:after="0" w:line="240" w:lineRule="auto"/>
              <w:rPr>
                <w:ins w:id="1885" w:author="Fernandes, Richard (he, him, his | il, le, lui)" w:date="2023-07-14T17:06:00Z"/>
                <w:rFonts w:ascii="Arial" w:eastAsia="Times New Roman" w:hAnsi="Arial" w:cs="Arial"/>
                <w:b/>
                <w:bCs/>
                <w:sz w:val="16"/>
                <w:szCs w:val="16"/>
                <w:lang w:eastAsia="en-CA"/>
              </w:rPr>
            </w:pPr>
            <w:ins w:id="1886" w:author="Fernandes, Richard (he, him, his | il, le, lui)" w:date="2023-07-14T17:06:00Z">
              <w:r w:rsidRPr="008A334C">
                <w:rPr>
                  <w:rFonts w:ascii="Arial" w:eastAsia="Times New Roman" w:hAnsi="Arial" w:cs="Arial"/>
                  <w:b/>
                  <w:bCs/>
                  <w:sz w:val="16"/>
                  <w:szCs w:val="16"/>
                  <w:lang w:eastAsia="en-CA"/>
                </w:rPr>
                <w:t>Canopy</w:t>
              </w:r>
            </w:ins>
          </w:p>
        </w:tc>
        <w:tc>
          <w:tcPr>
            <w:tcW w:w="850" w:type="dxa"/>
            <w:shd w:val="clear" w:color="000000" w:fill="C0C0C0"/>
            <w:noWrap/>
            <w:vAlign w:val="bottom"/>
            <w:hideMark/>
          </w:tcPr>
          <w:p w14:paraId="115CCA89" w14:textId="0BB6144C" w:rsidR="007D13D1" w:rsidRPr="00B47233" w:rsidRDefault="007D13D1" w:rsidP="007D13D1">
            <w:pPr>
              <w:spacing w:after="0" w:line="240" w:lineRule="auto"/>
              <w:rPr>
                <w:ins w:id="1887" w:author="Fernandes, Richard (he, him, his | il, le, lui)" w:date="2023-07-14T17:06:00Z"/>
                <w:rFonts w:ascii="Arial" w:eastAsia="Times New Roman" w:hAnsi="Arial" w:cs="Arial"/>
                <w:b/>
                <w:bCs/>
                <w:sz w:val="16"/>
                <w:szCs w:val="16"/>
                <w:lang w:eastAsia="en-CA"/>
              </w:rPr>
            </w:pPr>
            <w:ins w:id="1888" w:author="Fernandes, Richard (he, him, his | il, le, lui)" w:date="2023-07-14T17:06:00Z">
              <w:r w:rsidRPr="008A334C">
                <w:rPr>
                  <w:rFonts w:ascii="Arial" w:eastAsia="Times New Roman" w:hAnsi="Arial" w:cs="Arial"/>
                  <w:b/>
                  <w:bCs/>
                  <w:sz w:val="16"/>
                  <w:szCs w:val="16"/>
                  <w:lang w:eastAsia="en-CA"/>
                </w:rPr>
                <w:t>LAI</w:t>
              </w:r>
            </w:ins>
          </w:p>
        </w:tc>
        <w:tc>
          <w:tcPr>
            <w:tcW w:w="748" w:type="dxa"/>
            <w:shd w:val="clear" w:color="auto" w:fill="auto"/>
            <w:noWrap/>
            <w:vAlign w:val="bottom"/>
            <w:hideMark/>
          </w:tcPr>
          <w:p w14:paraId="2FD2B24D" w14:textId="0F815D5A" w:rsidR="007D13D1" w:rsidRPr="00B47233" w:rsidRDefault="007D13D1" w:rsidP="007D13D1">
            <w:pPr>
              <w:spacing w:after="0" w:line="240" w:lineRule="auto"/>
              <w:jc w:val="center"/>
              <w:rPr>
                <w:ins w:id="1889" w:author="Fernandes, Richard (he, him, his | il, le, lui)" w:date="2023-07-14T17:06:00Z"/>
                <w:rFonts w:ascii="Arial" w:eastAsia="Times New Roman" w:hAnsi="Arial" w:cs="Arial"/>
                <w:sz w:val="16"/>
                <w:szCs w:val="16"/>
                <w:lang w:eastAsia="en-CA"/>
              </w:rPr>
            </w:pPr>
            <w:ins w:id="1890" w:author="Fernandes, Richard (he, him, his | il, le, lui)" w:date="2023-07-14T17:06:00Z">
              <w:r w:rsidRPr="008A334C">
                <w:rPr>
                  <w:rFonts w:ascii="Arial" w:eastAsia="Times New Roman" w:hAnsi="Arial" w:cs="Arial"/>
                  <w:sz w:val="16"/>
                  <w:szCs w:val="16"/>
                  <w:lang w:eastAsia="en-CA"/>
                </w:rPr>
                <w:t>0.0</w:t>
              </w:r>
            </w:ins>
          </w:p>
        </w:tc>
        <w:tc>
          <w:tcPr>
            <w:tcW w:w="670" w:type="dxa"/>
            <w:shd w:val="clear" w:color="auto" w:fill="auto"/>
            <w:noWrap/>
            <w:vAlign w:val="bottom"/>
            <w:hideMark/>
          </w:tcPr>
          <w:p w14:paraId="410F0738" w14:textId="670EC8DF" w:rsidR="007D13D1" w:rsidRPr="00B47233" w:rsidRDefault="007D13D1" w:rsidP="007D13D1">
            <w:pPr>
              <w:spacing w:after="0" w:line="240" w:lineRule="auto"/>
              <w:jc w:val="center"/>
              <w:rPr>
                <w:ins w:id="1891" w:author="Fernandes, Richard (he, him, his | il, le, lui)" w:date="2023-07-14T17:06:00Z"/>
                <w:rFonts w:ascii="Arial" w:eastAsia="Times New Roman" w:hAnsi="Arial" w:cs="Arial"/>
                <w:sz w:val="16"/>
                <w:szCs w:val="16"/>
                <w:lang w:eastAsia="en-CA"/>
              </w:rPr>
            </w:pPr>
            <w:ins w:id="1892" w:author="Fernandes, Richard (he, him, his | il, le, lui)" w:date="2023-07-14T17:06:00Z">
              <w:r w:rsidRPr="008A334C">
                <w:rPr>
                  <w:rFonts w:ascii="Arial" w:eastAsia="Times New Roman" w:hAnsi="Arial" w:cs="Arial"/>
                  <w:sz w:val="16"/>
                  <w:szCs w:val="16"/>
                  <w:lang w:eastAsia="en-CA"/>
                </w:rPr>
                <w:t>10.0</w:t>
              </w:r>
            </w:ins>
          </w:p>
        </w:tc>
        <w:tc>
          <w:tcPr>
            <w:tcW w:w="709" w:type="dxa"/>
            <w:shd w:val="clear" w:color="auto" w:fill="auto"/>
            <w:noWrap/>
            <w:vAlign w:val="bottom"/>
            <w:hideMark/>
          </w:tcPr>
          <w:p w14:paraId="7894C19D" w14:textId="6814994F" w:rsidR="007D13D1" w:rsidRPr="00B47233" w:rsidRDefault="007D13D1" w:rsidP="007D13D1">
            <w:pPr>
              <w:spacing w:after="0" w:line="240" w:lineRule="auto"/>
              <w:jc w:val="center"/>
              <w:rPr>
                <w:ins w:id="1893" w:author="Fernandes, Richard (he, him, his | il, le, lui)" w:date="2023-07-14T17:06:00Z"/>
                <w:rFonts w:ascii="Arial" w:eastAsia="Times New Roman" w:hAnsi="Arial" w:cs="Arial"/>
                <w:sz w:val="16"/>
                <w:szCs w:val="16"/>
                <w:lang w:eastAsia="en-CA"/>
              </w:rPr>
            </w:pPr>
            <w:ins w:id="1894" w:author="Fernandes, Richard (he, him, his | il, le, lui)" w:date="2023-07-14T17:06:00Z">
              <w:r w:rsidRPr="008A334C">
                <w:rPr>
                  <w:rFonts w:ascii="Arial" w:eastAsia="Times New Roman" w:hAnsi="Arial" w:cs="Arial"/>
                  <w:sz w:val="16"/>
                  <w:szCs w:val="16"/>
                  <w:lang w:eastAsia="en-CA"/>
                </w:rPr>
                <w:t>0.0</w:t>
              </w:r>
            </w:ins>
          </w:p>
        </w:tc>
        <w:tc>
          <w:tcPr>
            <w:tcW w:w="567" w:type="dxa"/>
            <w:shd w:val="clear" w:color="auto" w:fill="auto"/>
            <w:noWrap/>
            <w:vAlign w:val="bottom"/>
            <w:hideMark/>
          </w:tcPr>
          <w:p w14:paraId="7DD48ECE" w14:textId="35D29D55" w:rsidR="007D13D1" w:rsidRPr="00B47233" w:rsidRDefault="007D13D1" w:rsidP="007D13D1">
            <w:pPr>
              <w:spacing w:after="0" w:line="240" w:lineRule="auto"/>
              <w:jc w:val="center"/>
              <w:rPr>
                <w:ins w:id="1895" w:author="Fernandes, Richard (he, him, his | il, le, lui)" w:date="2023-07-14T17:06:00Z"/>
                <w:rFonts w:ascii="Arial" w:eastAsia="Times New Roman" w:hAnsi="Arial" w:cs="Arial"/>
                <w:sz w:val="16"/>
                <w:szCs w:val="16"/>
                <w:lang w:eastAsia="en-CA"/>
              </w:rPr>
            </w:pPr>
            <w:ins w:id="1896" w:author="Fernandes, Richard (he, him, his | il, le, lui)" w:date="2023-07-14T17:06:00Z">
              <w:r w:rsidRPr="008A334C">
                <w:rPr>
                  <w:rFonts w:ascii="Arial" w:eastAsia="Times New Roman" w:hAnsi="Arial" w:cs="Arial"/>
                  <w:sz w:val="16"/>
                  <w:szCs w:val="16"/>
                  <w:lang w:eastAsia="en-CA"/>
                </w:rPr>
                <w:t>2.0</w:t>
              </w:r>
            </w:ins>
          </w:p>
        </w:tc>
        <w:tc>
          <w:tcPr>
            <w:tcW w:w="573" w:type="dxa"/>
            <w:shd w:val="clear" w:color="auto" w:fill="auto"/>
            <w:noWrap/>
            <w:vAlign w:val="bottom"/>
            <w:hideMark/>
          </w:tcPr>
          <w:p w14:paraId="5E776EE5" w14:textId="24571800" w:rsidR="007D13D1" w:rsidRPr="00B47233" w:rsidRDefault="007D13D1" w:rsidP="007D13D1">
            <w:pPr>
              <w:spacing w:after="0" w:line="240" w:lineRule="auto"/>
              <w:jc w:val="center"/>
              <w:rPr>
                <w:ins w:id="1897" w:author="Fernandes, Richard (he, him, his | il, le, lui)" w:date="2023-07-14T17:06:00Z"/>
                <w:rFonts w:ascii="Arial" w:eastAsia="Times New Roman" w:hAnsi="Arial" w:cs="Arial"/>
                <w:sz w:val="16"/>
                <w:szCs w:val="16"/>
                <w:lang w:eastAsia="en-CA"/>
              </w:rPr>
            </w:pPr>
            <w:ins w:id="1898" w:author="Fernandes, Richard (he, him, his | il, le, lui)" w:date="2023-07-14T17:06:00Z">
              <w:r w:rsidRPr="008A334C">
                <w:rPr>
                  <w:rFonts w:ascii="Arial" w:eastAsia="Times New Roman" w:hAnsi="Arial" w:cs="Arial"/>
                  <w:sz w:val="16"/>
                  <w:szCs w:val="16"/>
                  <w:lang w:eastAsia="en-CA"/>
                </w:rPr>
                <w:t>6</w:t>
              </w:r>
            </w:ins>
          </w:p>
        </w:tc>
        <w:tc>
          <w:tcPr>
            <w:tcW w:w="844" w:type="dxa"/>
            <w:shd w:val="clear" w:color="000000" w:fill="BFBFBF"/>
            <w:noWrap/>
            <w:vAlign w:val="bottom"/>
            <w:hideMark/>
          </w:tcPr>
          <w:p w14:paraId="26E61CFC" w14:textId="5074EF87" w:rsidR="007D13D1" w:rsidRPr="00B47233" w:rsidRDefault="007D13D1" w:rsidP="007D13D1">
            <w:pPr>
              <w:spacing w:after="0" w:line="240" w:lineRule="auto"/>
              <w:jc w:val="center"/>
              <w:rPr>
                <w:ins w:id="1899" w:author="Fernandes, Richard (he, him, his | il, le, lui)" w:date="2023-07-14T17:06:00Z"/>
                <w:rFonts w:ascii="Arial" w:eastAsia="Times New Roman" w:hAnsi="Arial" w:cs="Arial"/>
                <w:sz w:val="16"/>
                <w:szCs w:val="16"/>
                <w:lang w:eastAsia="en-CA"/>
              </w:rPr>
            </w:pPr>
            <w:proofErr w:type="spellStart"/>
            <w:ins w:id="1900" w:author="Fernandes, Richard (he, him, his | il, le, lui)" w:date="2023-07-14T17:06:00Z">
              <w:r w:rsidRPr="008A334C">
                <w:rPr>
                  <w:rFonts w:ascii="Arial" w:eastAsia="Times New Roman" w:hAnsi="Arial" w:cs="Arial"/>
                  <w:sz w:val="16"/>
                  <w:szCs w:val="16"/>
                  <w:lang w:eastAsia="en-CA"/>
                </w:rPr>
                <w:t>GenEx</w:t>
              </w:r>
              <w:proofErr w:type="spellEnd"/>
            </w:ins>
          </w:p>
        </w:tc>
        <w:tc>
          <w:tcPr>
            <w:tcW w:w="709" w:type="dxa"/>
            <w:shd w:val="clear" w:color="auto" w:fill="auto"/>
            <w:noWrap/>
            <w:vAlign w:val="bottom"/>
            <w:hideMark/>
          </w:tcPr>
          <w:p w14:paraId="64F2C88F" w14:textId="2F9EA416" w:rsidR="007D13D1" w:rsidRPr="00B47233" w:rsidRDefault="007D13D1" w:rsidP="007D13D1">
            <w:pPr>
              <w:spacing w:after="0" w:line="240" w:lineRule="auto"/>
              <w:jc w:val="center"/>
              <w:rPr>
                <w:ins w:id="1901" w:author="Fernandes, Richard (he, him, his | il, le, lui)" w:date="2023-07-14T17:06:00Z"/>
                <w:rFonts w:ascii="Arial" w:eastAsia="Times New Roman" w:hAnsi="Arial" w:cs="Arial"/>
                <w:sz w:val="16"/>
                <w:szCs w:val="16"/>
                <w:lang w:eastAsia="en-CA"/>
              </w:rPr>
            </w:pPr>
            <w:ins w:id="1902" w:author="Fernandes, Richard (he, him, his | il, le, lui)" w:date="2023-07-14T17:06:00Z">
              <w:r w:rsidRPr="008A334C">
                <w:rPr>
                  <w:rFonts w:ascii="Arial" w:eastAsia="Times New Roman" w:hAnsi="Arial" w:cs="Arial"/>
                  <w:sz w:val="16"/>
                  <w:szCs w:val="16"/>
                  <w:lang w:eastAsia="en-CA"/>
                </w:rPr>
                <w:t>1000</w:t>
              </w:r>
            </w:ins>
          </w:p>
        </w:tc>
        <w:tc>
          <w:tcPr>
            <w:tcW w:w="709" w:type="dxa"/>
            <w:shd w:val="clear" w:color="auto" w:fill="auto"/>
            <w:noWrap/>
            <w:vAlign w:val="bottom"/>
            <w:hideMark/>
          </w:tcPr>
          <w:p w14:paraId="51050E0F" w14:textId="3292C46B" w:rsidR="007D13D1" w:rsidRPr="00B47233" w:rsidRDefault="007D13D1" w:rsidP="007D13D1">
            <w:pPr>
              <w:spacing w:after="0" w:line="240" w:lineRule="auto"/>
              <w:jc w:val="center"/>
              <w:rPr>
                <w:ins w:id="1903" w:author="Fernandes, Richard (he, him, his | il, le, lui)" w:date="2023-07-14T17:06:00Z"/>
                <w:rFonts w:ascii="Arial" w:eastAsia="Times New Roman" w:hAnsi="Arial" w:cs="Arial"/>
                <w:sz w:val="16"/>
                <w:szCs w:val="16"/>
                <w:lang w:eastAsia="en-CA"/>
              </w:rPr>
            </w:pPr>
            <w:ins w:id="1904" w:author="Fernandes, Richard (he, him, his | il, le, lui)" w:date="2023-07-14T17:06:00Z">
              <w:r w:rsidRPr="008A334C">
                <w:rPr>
                  <w:rFonts w:ascii="Arial" w:eastAsia="Times New Roman" w:hAnsi="Arial" w:cs="Arial"/>
                  <w:sz w:val="16"/>
                  <w:szCs w:val="16"/>
                  <w:lang w:eastAsia="en-CA"/>
                </w:rPr>
                <w:t>0.0</w:t>
              </w:r>
            </w:ins>
          </w:p>
        </w:tc>
        <w:tc>
          <w:tcPr>
            <w:tcW w:w="708" w:type="dxa"/>
            <w:shd w:val="clear" w:color="auto" w:fill="auto"/>
            <w:noWrap/>
            <w:vAlign w:val="bottom"/>
            <w:hideMark/>
          </w:tcPr>
          <w:p w14:paraId="49F935CF" w14:textId="05C6C7F9" w:rsidR="007D13D1" w:rsidRPr="00B47233" w:rsidRDefault="007D13D1" w:rsidP="007D13D1">
            <w:pPr>
              <w:spacing w:after="0" w:line="240" w:lineRule="auto"/>
              <w:jc w:val="center"/>
              <w:rPr>
                <w:ins w:id="1905" w:author="Fernandes, Richard (he, him, his | il, le, lui)" w:date="2023-07-14T17:06:00Z"/>
                <w:rFonts w:ascii="Arial" w:eastAsia="Times New Roman" w:hAnsi="Arial" w:cs="Arial"/>
                <w:sz w:val="16"/>
                <w:szCs w:val="16"/>
                <w:lang w:eastAsia="en-CA"/>
              </w:rPr>
            </w:pPr>
            <w:ins w:id="1906" w:author="Fernandes, Richard (he, him, his | il, le, lui)" w:date="2023-07-14T17:06:00Z">
              <w:r w:rsidRPr="008A334C">
                <w:rPr>
                  <w:rFonts w:ascii="Arial" w:eastAsia="Times New Roman" w:hAnsi="Arial" w:cs="Arial"/>
                  <w:sz w:val="16"/>
                  <w:szCs w:val="16"/>
                  <w:lang w:eastAsia="en-CA"/>
                </w:rPr>
                <w:t>10.0</w:t>
              </w:r>
            </w:ins>
          </w:p>
        </w:tc>
        <w:tc>
          <w:tcPr>
            <w:tcW w:w="709" w:type="dxa"/>
            <w:shd w:val="clear" w:color="auto" w:fill="auto"/>
            <w:noWrap/>
            <w:vAlign w:val="bottom"/>
            <w:hideMark/>
          </w:tcPr>
          <w:p w14:paraId="7892104D" w14:textId="29E24E7C" w:rsidR="007D13D1" w:rsidRPr="00B47233" w:rsidRDefault="007D13D1" w:rsidP="007D13D1">
            <w:pPr>
              <w:spacing w:after="0" w:line="240" w:lineRule="auto"/>
              <w:jc w:val="center"/>
              <w:rPr>
                <w:ins w:id="1907" w:author="Fernandes, Richard (he, him, his | il, le, lui)" w:date="2023-07-14T17:06:00Z"/>
                <w:rFonts w:ascii="Arial" w:eastAsia="Times New Roman" w:hAnsi="Arial" w:cs="Arial"/>
                <w:sz w:val="16"/>
                <w:szCs w:val="16"/>
                <w:lang w:eastAsia="en-CA"/>
              </w:rPr>
            </w:pPr>
            <w:ins w:id="1908" w:author="Fernandes, Richard (he, him, his | il, le, lui)" w:date="2023-07-14T17:06:00Z">
              <w:r w:rsidRPr="008A334C">
                <w:rPr>
                  <w:rFonts w:ascii="Arial" w:eastAsia="Times New Roman" w:hAnsi="Arial" w:cs="Arial"/>
                  <w:sz w:val="16"/>
                  <w:szCs w:val="16"/>
                  <w:lang w:eastAsia="en-CA"/>
                </w:rPr>
                <w:t>0.0</w:t>
              </w:r>
            </w:ins>
          </w:p>
        </w:tc>
        <w:tc>
          <w:tcPr>
            <w:tcW w:w="703" w:type="dxa"/>
            <w:shd w:val="clear" w:color="auto" w:fill="auto"/>
            <w:noWrap/>
            <w:vAlign w:val="bottom"/>
            <w:hideMark/>
          </w:tcPr>
          <w:p w14:paraId="16884C77" w14:textId="43E33BCC" w:rsidR="007D13D1" w:rsidRPr="00B47233" w:rsidRDefault="007D13D1" w:rsidP="007D13D1">
            <w:pPr>
              <w:spacing w:after="0" w:line="240" w:lineRule="auto"/>
              <w:jc w:val="center"/>
              <w:rPr>
                <w:ins w:id="1909" w:author="Fernandes, Richard (he, him, his | il, le, lui)" w:date="2023-07-14T17:06:00Z"/>
                <w:rFonts w:ascii="Arial" w:eastAsia="Times New Roman" w:hAnsi="Arial" w:cs="Arial"/>
                <w:sz w:val="16"/>
                <w:szCs w:val="16"/>
                <w:lang w:eastAsia="en-CA"/>
              </w:rPr>
            </w:pPr>
            <w:ins w:id="1910" w:author="Fernandes, Richard (he, him, his | il, le, lui)" w:date="2023-07-14T17:06:00Z">
              <w:r w:rsidRPr="008A334C">
                <w:rPr>
                  <w:rFonts w:ascii="Arial" w:eastAsia="Times New Roman" w:hAnsi="Arial" w:cs="Arial"/>
                  <w:sz w:val="16"/>
                  <w:szCs w:val="16"/>
                  <w:lang w:eastAsia="en-CA"/>
                </w:rPr>
                <w:t>10.0</w:t>
              </w:r>
            </w:ins>
          </w:p>
        </w:tc>
      </w:tr>
      <w:tr w:rsidR="007D13D1" w:rsidRPr="00B47233" w14:paraId="5743D079" w14:textId="77777777" w:rsidTr="00A36C2B">
        <w:trPr>
          <w:trHeight w:val="275"/>
          <w:ins w:id="1911" w:author="Fernandes, Richard (he, him, his | il, le, lui)" w:date="2023-07-14T17:06:00Z"/>
        </w:trPr>
        <w:tc>
          <w:tcPr>
            <w:tcW w:w="861" w:type="dxa"/>
            <w:vMerge/>
            <w:vAlign w:val="center"/>
            <w:hideMark/>
          </w:tcPr>
          <w:p w14:paraId="05B3E138" w14:textId="77777777" w:rsidR="007D13D1" w:rsidRPr="00B47233" w:rsidRDefault="007D13D1" w:rsidP="007D13D1">
            <w:pPr>
              <w:spacing w:after="0" w:line="240" w:lineRule="auto"/>
              <w:rPr>
                <w:ins w:id="1912" w:author="Fernandes, Richard (he, him, his | il, le, lui)" w:date="2023-07-14T17:06:00Z"/>
                <w:rFonts w:ascii="Arial" w:eastAsia="Times New Roman" w:hAnsi="Arial" w:cs="Arial"/>
                <w:b/>
                <w:bCs/>
                <w:sz w:val="16"/>
                <w:szCs w:val="16"/>
                <w:lang w:eastAsia="en-CA"/>
              </w:rPr>
            </w:pPr>
          </w:p>
        </w:tc>
        <w:tc>
          <w:tcPr>
            <w:tcW w:w="850" w:type="dxa"/>
            <w:shd w:val="clear" w:color="000000" w:fill="C0C0C0"/>
            <w:noWrap/>
            <w:vAlign w:val="bottom"/>
            <w:hideMark/>
          </w:tcPr>
          <w:p w14:paraId="60D3D15F" w14:textId="02301E2D" w:rsidR="007D13D1" w:rsidRPr="00B47233" w:rsidRDefault="007D13D1" w:rsidP="007D13D1">
            <w:pPr>
              <w:spacing w:after="0" w:line="240" w:lineRule="auto"/>
              <w:rPr>
                <w:ins w:id="1913" w:author="Fernandes, Richard (he, him, his | il, le, lui)" w:date="2023-07-14T17:06:00Z"/>
                <w:rFonts w:ascii="Arial" w:eastAsia="Times New Roman" w:hAnsi="Arial" w:cs="Arial"/>
                <w:b/>
                <w:bCs/>
                <w:sz w:val="16"/>
                <w:szCs w:val="16"/>
                <w:lang w:eastAsia="en-CA"/>
              </w:rPr>
            </w:pPr>
            <w:ins w:id="1914" w:author="Fernandes, Richard (he, him, his | il, le, lui)" w:date="2023-07-14T17:06:00Z">
              <w:r w:rsidRPr="008A334C">
                <w:rPr>
                  <w:rFonts w:ascii="Arial" w:eastAsia="Times New Roman" w:hAnsi="Arial" w:cs="Arial"/>
                  <w:b/>
                  <w:bCs/>
                  <w:sz w:val="16"/>
                  <w:szCs w:val="16"/>
                  <w:lang w:eastAsia="en-CA"/>
                </w:rPr>
                <w:t>ALA (°)</w:t>
              </w:r>
            </w:ins>
          </w:p>
        </w:tc>
        <w:tc>
          <w:tcPr>
            <w:tcW w:w="748" w:type="dxa"/>
            <w:shd w:val="clear" w:color="auto" w:fill="auto"/>
            <w:vAlign w:val="center"/>
            <w:hideMark/>
          </w:tcPr>
          <w:p w14:paraId="391413E9" w14:textId="73439315" w:rsidR="007D13D1" w:rsidRPr="007D13D1" w:rsidRDefault="007D13D1" w:rsidP="007D13D1">
            <w:pPr>
              <w:spacing w:after="0" w:line="240" w:lineRule="auto"/>
              <w:jc w:val="center"/>
              <w:rPr>
                <w:ins w:id="1915" w:author="Fernandes, Richard (he, him, his | il, le, lui)" w:date="2023-07-14T17:06:00Z"/>
                <w:rFonts w:ascii="Arial" w:eastAsia="Times New Roman" w:hAnsi="Arial" w:cs="Arial"/>
                <w:sz w:val="16"/>
                <w:szCs w:val="16"/>
                <w:lang w:eastAsia="en-CA"/>
              </w:rPr>
            </w:pPr>
            <w:ins w:id="1916" w:author="Fernandes, Richard (he, him, his | il, le, lui)" w:date="2023-07-14T17:06:00Z">
              <w:r w:rsidRPr="008A334C">
                <w:rPr>
                  <w:rFonts w:ascii="Arial" w:eastAsia="Times New Roman" w:hAnsi="Arial" w:cs="Arial"/>
                  <w:sz w:val="16"/>
                  <w:szCs w:val="16"/>
                  <w:lang w:eastAsia="en-CA"/>
                </w:rPr>
                <w:t>20</w:t>
              </w:r>
            </w:ins>
          </w:p>
        </w:tc>
        <w:tc>
          <w:tcPr>
            <w:tcW w:w="670" w:type="dxa"/>
            <w:shd w:val="clear" w:color="auto" w:fill="auto"/>
            <w:vAlign w:val="center"/>
            <w:hideMark/>
          </w:tcPr>
          <w:p w14:paraId="524CA8C9" w14:textId="664E1AFD" w:rsidR="007D13D1" w:rsidRPr="007D13D1" w:rsidRDefault="007D13D1" w:rsidP="007D13D1">
            <w:pPr>
              <w:spacing w:after="0" w:line="240" w:lineRule="auto"/>
              <w:jc w:val="center"/>
              <w:rPr>
                <w:ins w:id="1917" w:author="Fernandes, Richard (he, him, his | il, le, lui)" w:date="2023-07-14T17:06:00Z"/>
                <w:rFonts w:ascii="Arial" w:eastAsia="Times New Roman" w:hAnsi="Arial" w:cs="Arial"/>
                <w:sz w:val="16"/>
                <w:szCs w:val="16"/>
                <w:lang w:eastAsia="en-CA"/>
              </w:rPr>
            </w:pPr>
            <w:ins w:id="1918" w:author="Fernandes, Richard (he, him, his | il, le, lui)" w:date="2023-07-14T17:06:00Z">
              <w:r w:rsidRPr="008A334C">
                <w:rPr>
                  <w:rFonts w:ascii="Arial" w:eastAsia="Times New Roman" w:hAnsi="Arial" w:cs="Arial"/>
                  <w:sz w:val="16"/>
                  <w:szCs w:val="16"/>
                  <w:lang w:eastAsia="en-CA"/>
                </w:rPr>
                <w:t>70</w:t>
              </w:r>
            </w:ins>
          </w:p>
        </w:tc>
        <w:tc>
          <w:tcPr>
            <w:tcW w:w="709" w:type="dxa"/>
            <w:shd w:val="clear" w:color="auto" w:fill="auto"/>
            <w:vAlign w:val="center"/>
            <w:hideMark/>
          </w:tcPr>
          <w:p w14:paraId="61F40A5F" w14:textId="6AC5B041" w:rsidR="007D13D1" w:rsidRPr="007D13D1" w:rsidRDefault="007D13D1" w:rsidP="007D13D1">
            <w:pPr>
              <w:spacing w:after="0" w:line="240" w:lineRule="auto"/>
              <w:jc w:val="center"/>
              <w:rPr>
                <w:ins w:id="1919" w:author="Fernandes, Richard (he, him, his | il, le, lui)" w:date="2023-07-14T17:06:00Z"/>
                <w:rFonts w:ascii="Arial" w:eastAsia="Times New Roman" w:hAnsi="Arial" w:cs="Arial"/>
                <w:sz w:val="16"/>
                <w:szCs w:val="16"/>
                <w:lang w:eastAsia="en-CA"/>
              </w:rPr>
            </w:pPr>
            <w:ins w:id="1920" w:author="Fernandes, Richard (he, him, his | il, le, lui)" w:date="2023-07-14T17:06:00Z">
              <w:r w:rsidRPr="008A334C">
                <w:rPr>
                  <w:rFonts w:ascii="Arial" w:eastAsia="Times New Roman" w:hAnsi="Arial" w:cs="Arial"/>
                  <w:sz w:val="16"/>
                  <w:szCs w:val="16"/>
                  <w:lang w:eastAsia="en-CA"/>
                </w:rPr>
                <w:t>45</w:t>
              </w:r>
            </w:ins>
          </w:p>
        </w:tc>
        <w:tc>
          <w:tcPr>
            <w:tcW w:w="567" w:type="dxa"/>
            <w:shd w:val="clear" w:color="auto" w:fill="auto"/>
            <w:vAlign w:val="center"/>
            <w:hideMark/>
          </w:tcPr>
          <w:p w14:paraId="6A3ED92B" w14:textId="69DAC5B9" w:rsidR="007D13D1" w:rsidRPr="007D13D1" w:rsidRDefault="007D13D1" w:rsidP="007D13D1">
            <w:pPr>
              <w:spacing w:after="0" w:line="240" w:lineRule="auto"/>
              <w:jc w:val="center"/>
              <w:rPr>
                <w:ins w:id="1921" w:author="Fernandes, Richard (he, him, his | il, le, lui)" w:date="2023-07-14T17:06:00Z"/>
                <w:rFonts w:ascii="Arial" w:eastAsia="Times New Roman" w:hAnsi="Arial" w:cs="Arial"/>
                <w:sz w:val="16"/>
                <w:szCs w:val="16"/>
                <w:lang w:eastAsia="en-CA"/>
              </w:rPr>
            </w:pPr>
            <w:ins w:id="1922" w:author="Fernandes, Richard (he, him, his | il, le, lui)" w:date="2023-07-14T17:06:00Z">
              <w:r w:rsidRPr="008A334C">
                <w:rPr>
                  <w:rFonts w:ascii="Arial" w:eastAsia="Times New Roman" w:hAnsi="Arial" w:cs="Arial"/>
                  <w:sz w:val="16"/>
                  <w:szCs w:val="16"/>
                  <w:lang w:eastAsia="en-CA"/>
                </w:rPr>
                <w:t>22</w:t>
              </w:r>
            </w:ins>
          </w:p>
        </w:tc>
        <w:tc>
          <w:tcPr>
            <w:tcW w:w="573" w:type="dxa"/>
            <w:shd w:val="clear" w:color="auto" w:fill="auto"/>
            <w:noWrap/>
            <w:vAlign w:val="bottom"/>
            <w:hideMark/>
          </w:tcPr>
          <w:p w14:paraId="081E2DBA" w14:textId="1DCA6462" w:rsidR="007D13D1" w:rsidRPr="007D13D1" w:rsidRDefault="007D13D1" w:rsidP="007D13D1">
            <w:pPr>
              <w:spacing w:after="0" w:line="240" w:lineRule="auto"/>
              <w:jc w:val="center"/>
              <w:rPr>
                <w:ins w:id="1923" w:author="Fernandes, Richard (he, him, his | il, le, lui)" w:date="2023-07-14T17:06:00Z"/>
                <w:rFonts w:ascii="Arial" w:eastAsia="Times New Roman" w:hAnsi="Arial" w:cs="Arial"/>
                <w:sz w:val="16"/>
                <w:szCs w:val="16"/>
                <w:lang w:eastAsia="en-CA"/>
              </w:rPr>
            </w:pPr>
            <w:ins w:id="1924" w:author="Fernandes, Richard (he, him, his | il, le, lui)" w:date="2023-07-14T17:06:00Z">
              <w:r w:rsidRPr="008A334C">
                <w:rPr>
                  <w:rFonts w:ascii="Arial" w:eastAsia="Times New Roman" w:hAnsi="Arial" w:cs="Arial"/>
                  <w:sz w:val="16"/>
                  <w:szCs w:val="16"/>
                  <w:lang w:eastAsia="en-CA"/>
                </w:rPr>
                <w:t>3</w:t>
              </w:r>
            </w:ins>
          </w:p>
        </w:tc>
        <w:tc>
          <w:tcPr>
            <w:tcW w:w="844" w:type="dxa"/>
            <w:shd w:val="clear" w:color="000000" w:fill="BFBFBF"/>
            <w:noWrap/>
            <w:vAlign w:val="bottom"/>
            <w:hideMark/>
          </w:tcPr>
          <w:p w14:paraId="08CCE9A7" w14:textId="70D5E769" w:rsidR="007D13D1" w:rsidRPr="00B47233" w:rsidRDefault="007D13D1" w:rsidP="007D13D1">
            <w:pPr>
              <w:spacing w:after="0" w:line="240" w:lineRule="auto"/>
              <w:jc w:val="center"/>
              <w:rPr>
                <w:ins w:id="1925" w:author="Fernandes, Richard (he, him, his | il, le, lui)" w:date="2023-07-14T17:06:00Z"/>
                <w:rFonts w:ascii="Arial" w:eastAsia="Times New Roman" w:hAnsi="Arial" w:cs="Arial"/>
                <w:sz w:val="16"/>
                <w:szCs w:val="16"/>
                <w:lang w:eastAsia="en-CA"/>
              </w:rPr>
            </w:pPr>
            <w:ins w:id="1926" w:author="Fernandes, Richard (he, him, his | il, le, lui)" w:date="2023-07-14T17:06:00Z">
              <w:r w:rsidRPr="008A334C">
                <w:rPr>
                  <w:rFonts w:ascii="Arial" w:eastAsia="Times New Roman" w:hAnsi="Arial" w:cs="Arial"/>
                  <w:sz w:val="16"/>
                  <w:szCs w:val="16"/>
                  <w:lang w:eastAsia="en-CA"/>
                </w:rPr>
                <w:t>Normal</w:t>
              </w:r>
            </w:ins>
          </w:p>
        </w:tc>
        <w:tc>
          <w:tcPr>
            <w:tcW w:w="709" w:type="dxa"/>
            <w:shd w:val="clear" w:color="auto" w:fill="auto"/>
            <w:noWrap/>
            <w:vAlign w:val="bottom"/>
            <w:hideMark/>
          </w:tcPr>
          <w:p w14:paraId="382C5E2C" w14:textId="10834609" w:rsidR="007D13D1" w:rsidRPr="00B47233" w:rsidRDefault="007D13D1" w:rsidP="007D13D1">
            <w:pPr>
              <w:spacing w:after="0" w:line="240" w:lineRule="auto"/>
              <w:jc w:val="center"/>
              <w:rPr>
                <w:ins w:id="1927" w:author="Fernandes, Richard (he, him, his | il, le, lui)" w:date="2023-07-14T17:06:00Z"/>
                <w:rFonts w:ascii="Arial" w:eastAsia="Times New Roman" w:hAnsi="Arial" w:cs="Arial"/>
                <w:sz w:val="16"/>
                <w:szCs w:val="16"/>
                <w:lang w:eastAsia="en-CA"/>
              </w:rPr>
            </w:pPr>
            <w:ins w:id="1928" w:author="Fernandes, Richard (he, him, his | il, le, lui)" w:date="2023-07-14T17:06:00Z">
              <w:r w:rsidRPr="008A334C">
                <w:rPr>
                  <w:rFonts w:ascii="Arial" w:eastAsia="Times New Roman" w:hAnsi="Arial" w:cs="Arial"/>
                  <w:sz w:val="16"/>
                  <w:szCs w:val="16"/>
                  <w:lang w:eastAsia="en-CA"/>
                </w:rPr>
                <w:t>10</w:t>
              </w:r>
            </w:ins>
          </w:p>
        </w:tc>
        <w:tc>
          <w:tcPr>
            <w:tcW w:w="709" w:type="dxa"/>
            <w:shd w:val="clear" w:color="auto" w:fill="auto"/>
            <w:vAlign w:val="center"/>
            <w:hideMark/>
          </w:tcPr>
          <w:p w14:paraId="192581CC" w14:textId="23A30257" w:rsidR="007D13D1" w:rsidRPr="00B47233" w:rsidRDefault="007D13D1" w:rsidP="007D13D1">
            <w:pPr>
              <w:spacing w:after="0" w:line="240" w:lineRule="auto"/>
              <w:jc w:val="center"/>
              <w:rPr>
                <w:ins w:id="1929" w:author="Fernandes, Richard (he, him, his | il, le, lui)" w:date="2023-07-14T17:06:00Z"/>
                <w:rFonts w:ascii="Arial" w:eastAsia="Times New Roman" w:hAnsi="Arial" w:cs="Arial"/>
                <w:sz w:val="16"/>
                <w:szCs w:val="16"/>
                <w:lang w:eastAsia="en-CA"/>
              </w:rPr>
            </w:pPr>
            <w:ins w:id="1930" w:author="Fernandes, Richard (he, him, his | il, le, lui)" w:date="2023-07-14T17:06:00Z">
              <w:r w:rsidRPr="008A334C">
                <w:rPr>
                  <w:rFonts w:ascii="Arial" w:eastAsia="Times New Roman" w:hAnsi="Arial" w:cs="Arial"/>
                  <w:sz w:val="16"/>
                  <w:szCs w:val="16"/>
                  <w:lang w:eastAsia="en-CA"/>
                </w:rPr>
                <w:t>20</w:t>
              </w:r>
            </w:ins>
          </w:p>
        </w:tc>
        <w:tc>
          <w:tcPr>
            <w:tcW w:w="708" w:type="dxa"/>
            <w:shd w:val="clear" w:color="auto" w:fill="auto"/>
            <w:vAlign w:val="center"/>
            <w:hideMark/>
          </w:tcPr>
          <w:p w14:paraId="4EF13158" w14:textId="1B971CA2" w:rsidR="007D13D1" w:rsidRPr="00B47233" w:rsidRDefault="007D13D1" w:rsidP="007D13D1">
            <w:pPr>
              <w:spacing w:after="0" w:line="240" w:lineRule="auto"/>
              <w:jc w:val="center"/>
              <w:rPr>
                <w:ins w:id="1931" w:author="Fernandes, Richard (he, him, his | il, le, lui)" w:date="2023-07-14T17:06:00Z"/>
                <w:rFonts w:ascii="Arial" w:eastAsia="Times New Roman" w:hAnsi="Arial" w:cs="Arial"/>
                <w:sz w:val="16"/>
                <w:szCs w:val="16"/>
                <w:lang w:eastAsia="en-CA"/>
              </w:rPr>
            </w:pPr>
            <w:ins w:id="1932" w:author="Fernandes, Richard (he, him, his | il, le, lui)" w:date="2023-07-14T17:06:00Z">
              <w:r w:rsidRPr="008A334C">
                <w:rPr>
                  <w:rFonts w:ascii="Arial" w:eastAsia="Times New Roman" w:hAnsi="Arial" w:cs="Arial"/>
                  <w:sz w:val="16"/>
                  <w:szCs w:val="16"/>
                  <w:lang w:eastAsia="en-CA"/>
                </w:rPr>
                <w:t>70</w:t>
              </w:r>
            </w:ins>
          </w:p>
        </w:tc>
        <w:tc>
          <w:tcPr>
            <w:tcW w:w="709" w:type="dxa"/>
            <w:shd w:val="clear" w:color="auto" w:fill="auto"/>
            <w:vAlign w:val="center"/>
            <w:hideMark/>
          </w:tcPr>
          <w:p w14:paraId="15FEECB1" w14:textId="144DFB29" w:rsidR="007D13D1" w:rsidRPr="00B47233" w:rsidRDefault="007D13D1" w:rsidP="007D13D1">
            <w:pPr>
              <w:spacing w:after="0" w:line="240" w:lineRule="auto"/>
              <w:jc w:val="center"/>
              <w:rPr>
                <w:ins w:id="1933" w:author="Fernandes, Richard (he, him, his | il, le, lui)" w:date="2023-07-14T17:06:00Z"/>
                <w:rFonts w:ascii="Arial" w:eastAsia="Times New Roman" w:hAnsi="Arial" w:cs="Arial"/>
                <w:sz w:val="16"/>
                <w:szCs w:val="16"/>
                <w:lang w:eastAsia="en-CA"/>
              </w:rPr>
            </w:pPr>
            <w:ins w:id="1934" w:author="Fernandes, Richard (he, him, his | il, le, lui)" w:date="2023-07-14T17:06:00Z">
              <w:r w:rsidRPr="008A334C">
                <w:rPr>
                  <w:rFonts w:ascii="Arial" w:eastAsia="Times New Roman" w:hAnsi="Arial" w:cs="Arial"/>
                  <w:sz w:val="16"/>
                  <w:szCs w:val="16"/>
                  <w:lang w:eastAsia="en-CA"/>
                </w:rPr>
                <w:t>20</w:t>
              </w:r>
            </w:ins>
          </w:p>
        </w:tc>
        <w:tc>
          <w:tcPr>
            <w:tcW w:w="703" w:type="dxa"/>
            <w:shd w:val="clear" w:color="auto" w:fill="auto"/>
            <w:vAlign w:val="center"/>
            <w:hideMark/>
          </w:tcPr>
          <w:p w14:paraId="6FCAEF1B" w14:textId="08A3159F" w:rsidR="007D13D1" w:rsidRPr="00B47233" w:rsidRDefault="007D13D1" w:rsidP="007D13D1">
            <w:pPr>
              <w:spacing w:after="0" w:line="240" w:lineRule="auto"/>
              <w:jc w:val="center"/>
              <w:rPr>
                <w:ins w:id="1935" w:author="Fernandes, Richard (he, him, his | il, le, lui)" w:date="2023-07-14T17:06:00Z"/>
                <w:rFonts w:ascii="Arial" w:eastAsia="Times New Roman" w:hAnsi="Arial" w:cs="Arial"/>
                <w:sz w:val="16"/>
                <w:szCs w:val="16"/>
                <w:lang w:eastAsia="en-CA"/>
              </w:rPr>
            </w:pPr>
            <w:ins w:id="1936" w:author="Fernandes, Richard (he, him, his | il, le, lui)" w:date="2023-07-14T17:06:00Z">
              <w:r w:rsidRPr="008A334C">
                <w:rPr>
                  <w:rFonts w:ascii="Arial" w:eastAsia="Times New Roman" w:hAnsi="Arial" w:cs="Arial"/>
                  <w:sz w:val="16"/>
                  <w:szCs w:val="16"/>
                  <w:lang w:eastAsia="en-CA"/>
                </w:rPr>
                <w:t>70</w:t>
              </w:r>
            </w:ins>
          </w:p>
        </w:tc>
      </w:tr>
      <w:tr w:rsidR="007D13D1" w:rsidRPr="00B47233" w14:paraId="6BB75AC8" w14:textId="77777777" w:rsidTr="00A36C2B">
        <w:trPr>
          <w:trHeight w:val="275"/>
          <w:ins w:id="1937" w:author="Fernandes, Richard (he, him, his | il, le, lui)" w:date="2023-07-14T17:06:00Z"/>
        </w:trPr>
        <w:tc>
          <w:tcPr>
            <w:tcW w:w="861" w:type="dxa"/>
            <w:vMerge/>
            <w:vAlign w:val="center"/>
            <w:hideMark/>
          </w:tcPr>
          <w:p w14:paraId="5FA1A0ED" w14:textId="77777777" w:rsidR="007D13D1" w:rsidRPr="00B47233" w:rsidRDefault="007D13D1" w:rsidP="007D13D1">
            <w:pPr>
              <w:spacing w:after="0" w:line="240" w:lineRule="auto"/>
              <w:rPr>
                <w:ins w:id="1938" w:author="Fernandes, Richard (he, him, his | il, le, lui)" w:date="2023-07-14T17:06:00Z"/>
                <w:rFonts w:ascii="Arial" w:eastAsia="Times New Roman" w:hAnsi="Arial" w:cs="Arial"/>
                <w:b/>
                <w:bCs/>
                <w:sz w:val="16"/>
                <w:szCs w:val="16"/>
                <w:lang w:eastAsia="en-CA"/>
              </w:rPr>
            </w:pPr>
          </w:p>
        </w:tc>
        <w:tc>
          <w:tcPr>
            <w:tcW w:w="850" w:type="dxa"/>
            <w:shd w:val="clear" w:color="000000" w:fill="C0C0C0"/>
            <w:noWrap/>
            <w:vAlign w:val="bottom"/>
            <w:hideMark/>
          </w:tcPr>
          <w:p w14:paraId="56A77E4F" w14:textId="3F83C037" w:rsidR="007D13D1" w:rsidRPr="00B47233" w:rsidRDefault="007D13D1" w:rsidP="007D13D1">
            <w:pPr>
              <w:spacing w:after="0" w:line="240" w:lineRule="auto"/>
              <w:rPr>
                <w:ins w:id="1939" w:author="Fernandes, Richard (he, him, his | il, le, lui)" w:date="2023-07-14T17:06:00Z"/>
                <w:rFonts w:ascii="Arial" w:eastAsia="Times New Roman" w:hAnsi="Arial" w:cs="Arial"/>
                <w:b/>
                <w:bCs/>
                <w:sz w:val="16"/>
                <w:szCs w:val="16"/>
                <w:lang w:eastAsia="en-CA"/>
              </w:rPr>
            </w:pPr>
            <w:proofErr w:type="spellStart"/>
            <w:ins w:id="1940" w:author="Fernandes, Richard (he, him, his | il, le, lui)" w:date="2023-07-14T17:06:00Z">
              <w:r w:rsidRPr="008A334C">
                <w:rPr>
                  <w:rFonts w:ascii="Arial" w:eastAsia="Times New Roman" w:hAnsi="Arial" w:cs="Arial"/>
                  <w:b/>
                  <w:bCs/>
                  <w:sz w:val="16"/>
                  <w:szCs w:val="16"/>
                  <w:lang w:eastAsia="en-CA"/>
                </w:rPr>
                <w:t>Crown_Cover</w:t>
              </w:r>
              <w:proofErr w:type="spellEnd"/>
            </w:ins>
          </w:p>
        </w:tc>
        <w:tc>
          <w:tcPr>
            <w:tcW w:w="748" w:type="dxa"/>
            <w:shd w:val="clear" w:color="auto" w:fill="auto"/>
            <w:noWrap/>
            <w:vAlign w:val="center"/>
            <w:hideMark/>
          </w:tcPr>
          <w:p w14:paraId="72A59136" w14:textId="78B04B18" w:rsidR="007D13D1" w:rsidRPr="007D13D1" w:rsidRDefault="007D13D1" w:rsidP="007D13D1">
            <w:pPr>
              <w:spacing w:after="0" w:line="240" w:lineRule="auto"/>
              <w:jc w:val="center"/>
              <w:rPr>
                <w:ins w:id="1941" w:author="Fernandes, Richard (he, him, his | il, le, lui)" w:date="2023-07-14T17:06:00Z"/>
                <w:rFonts w:ascii="Arial" w:eastAsia="Times New Roman" w:hAnsi="Arial" w:cs="Arial"/>
                <w:color w:val="000000"/>
                <w:sz w:val="16"/>
                <w:szCs w:val="16"/>
                <w:lang w:eastAsia="en-CA"/>
              </w:rPr>
            </w:pPr>
            <w:ins w:id="1942" w:author="Fernandes, Richard (he, him, his | il, le, lui)" w:date="2023-07-14T17:06:00Z">
              <w:r w:rsidRPr="008A334C">
                <w:rPr>
                  <w:rFonts w:ascii="Arial" w:eastAsia="Times New Roman" w:hAnsi="Arial" w:cs="Arial"/>
                  <w:sz w:val="16"/>
                  <w:szCs w:val="16"/>
                  <w:lang w:eastAsia="en-CA"/>
                </w:rPr>
                <w:t>0.05</w:t>
              </w:r>
            </w:ins>
          </w:p>
        </w:tc>
        <w:tc>
          <w:tcPr>
            <w:tcW w:w="670" w:type="dxa"/>
            <w:shd w:val="clear" w:color="auto" w:fill="auto"/>
            <w:noWrap/>
            <w:vAlign w:val="center"/>
            <w:hideMark/>
          </w:tcPr>
          <w:p w14:paraId="54C0AFC4" w14:textId="42B72B54" w:rsidR="007D13D1" w:rsidRPr="007D13D1" w:rsidRDefault="007D13D1" w:rsidP="007D13D1">
            <w:pPr>
              <w:spacing w:after="0" w:line="240" w:lineRule="auto"/>
              <w:jc w:val="center"/>
              <w:rPr>
                <w:ins w:id="1943" w:author="Fernandes, Richard (he, him, his | il, le, lui)" w:date="2023-07-14T17:06:00Z"/>
                <w:rFonts w:ascii="Arial" w:eastAsia="Times New Roman" w:hAnsi="Arial" w:cs="Arial"/>
                <w:color w:val="000000"/>
                <w:sz w:val="16"/>
                <w:szCs w:val="16"/>
                <w:lang w:eastAsia="en-CA"/>
              </w:rPr>
            </w:pPr>
            <w:ins w:id="1944" w:author="Fernandes, Richard (he, him, his | il, le, lui)" w:date="2023-07-14T17:06:00Z">
              <w:r w:rsidRPr="008A334C">
                <w:rPr>
                  <w:rFonts w:ascii="Arial" w:eastAsia="Times New Roman" w:hAnsi="Arial" w:cs="Arial"/>
                  <w:sz w:val="16"/>
                  <w:szCs w:val="16"/>
                  <w:lang w:eastAsia="en-CA"/>
                </w:rPr>
                <w:t>1</w:t>
              </w:r>
            </w:ins>
          </w:p>
        </w:tc>
        <w:tc>
          <w:tcPr>
            <w:tcW w:w="709" w:type="dxa"/>
            <w:shd w:val="clear" w:color="auto" w:fill="auto"/>
            <w:noWrap/>
            <w:vAlign w:val="center"/>
            <w:hideMark/>
          </w:tcPr>
          <w:p w14:paraId="7F23C273" w14:textId="6E25A998" w:rsidR="007D13D1" w:rsidRPr="007D13D1" w:rsidRDefault="007D13D1" w:rsidP="007D13D1">
            <w:pPr>
              <w:spacing w:after="0" w:line="240" w:lineRule="auto"/>
              <w:jc w:val="center"/>
              <w:rPr>
                <w:ins w:id="1945" w:author="Fernandes, Richard (he, him, his | il, le, lui)" w:date="2023-07-14T17:06:00Z"/>
                <w:rFonts w:ascii="Arial" w:eastAsia="Times New Roman" w:hAnsi="Arial" w:cs="Arial"/>
                <w:color w:val="000000"/>
                <w:sz w:val="16"/>
                <w:szCs w:val="16"/>
                <w:lang w:eastAsia="en-CA"/>
              </w:rPr>
            </w:pPr>
            <w:ins w:id="1946" w:author="Fernandes, Richard (he, him, his | il, le, lui)" w:date="2023-07-14T17:06:00Z">
              <w:r w:rsidRPr="008A334C">
                <w:rPr>
                  <w:rFonts w:ascii="Arial" w:eastAsia="Times New Roman" w:hAnsi="Arial" w:cs="Arial"/>
                  <w:sz w:val="16"/>
                  <w:szCs w:val="16"/>
                  <w:lang w:eastAsia="en-CA"/>
                </w:rPr>
                <w:t>0.05</w:t>
              </w:r>
            </w:ins>
          </w:p>
        </w:tc>
        <w:tc>
          <w:tcPr>
            <w:tcW w:w="567" w:type="dxa"/>
            <w:shd w:val="clear" w:color="auto" w:fill="auto"/>
            <w:noWrap/>
            <w:vAlign w:val="center"/>
            <w:hideMark/>
          </w:tcPr>
          <w:p w14:paraId="19E7A439" w14:textId="26C09FC6" w:rsidR="007D13D1" w:rsidRPr="007D13D1" w:rsidRDefault="007D13D1" w:rsidP="007D13D1">
            <w:pPr>
              <w:spacing w:after="0" w:line="240" w:lineRule="auto"/>
              <w:jc w:val="center"/>
              <w:rPr>
                <w:ins w:id="1947" w:author="Fernandes, Richard (he, him, his | il, le, lui)" w:date="2023-07-14T17:06:00Z"/>
                <w:rFonts w:ascii="Arial" w:eastAsia="Times New Roman" w:hAnsi="Arial" w:cs="Arial"/>
                <w:color w:val="000000"/>
                <w:sz w:val="16"/>
                <w:szCs w:val="16"/>
                <w:lang w:eastAsia="en-CA"/>
              </w:rPr>
            </w:pPr>
            <w:ins w:id="1948" w:author="Fernandes, Richard (he, him, his | il, le, lui)" w:date="2023-07-14T17:06:00Z">
              <w:r w:rsidRPr="008A334C">
                <w:rPr>
                  <w:rFonts w:ascii="Arial" w:eastAsia="Times New Roman" w:hAnsi="Arial" w:cs="Arial"/>
                  <w:sz w:val="16"/>
                  <w:szCs w:val="16"/>
                  <w:lang w:eastAsia="en-CA"/>
                </w:rPr>
                <w:t>1</w:t>
              </w:r>
            </w:ins>
          </w:p>
        </w:tc>
        <w:tc>
          <w:tcPr>
            <w:tcW w:w="573" w:type="dxa"/>
            <w:shd w:val="clear" w:color="auto" w:fill="auto"/>
            <w:noWrap/>
            <w:vAlign w:val="bottom"/>
            <w:hideMark/>
          </w:tcPr>
          <w:p w14:paraId="6693EEA7" w14:textId="0AB8B93C" w:rsidR="007D13D1" w:rsidRPr="007D13D1" w:rsidRDefault="007D13D1" w:rsidP="007D13D1">
            <w:pPr>
              <w:spacing w:after="0" w:line="240" w:lineRule="auto"/>
              <w:jc w:val="center"/>
              <w:rPr>
                <w:ins w:id="1949" w:author="Fernandes, Richard (he, him, his | il, le, lui)" w:date="2023-07-14T17:06:00Z"/>
                <w:rFonts w:ascii="Arial" w:eastAsia="Times New Roman" w:hAnsi="Arial" w:cs="Arial"/>
                <w:sz w:val="16"/>
                <w:szCs w:val="16"/>
                <w:lang w:eastAsia="en-CA"/>
              </w:rPr>
            </w:pPr>
            <w:ins w:id="1950" w:author="Fernandes, Richard (he, him, his | il, le, lui)" w:date="2023-07-14T17:06:00Z">
              <w:r w:rsidRPr="008A334C">
                <w:rPr>
                  <w:rFonts w:ascii="Arial" w:eastAsia="Times New Roman" w:hAnsi="Arial" w:cs="Arial"/>
                  <w:sz w:val="16"/>
                  <w:szCs w:val="16"/>
                  <w:lang w:eastAsia="en-CA"/>
                </w:rPr>
                <w:t>6</w:t>
              </w:r>
            </w:ins>
          </w:p>
        </w:tc>
        <w:tc>
          <w:tcPr>
            <w:tcW w:w="844" w:type="dxa"/>
            <w:shd w:val="clear" w:color="000000" w:fill="BFBFBF"/>
            <w:noWrap/>
            <w:vAlign w:val="bottom"/>
            <w:hideMark/>
          </w:tcPr>
          <w:p w14:paraId="5437759A" w14:textId="003296B2" w:rsidR="007D13D1" w:rsidRPr="00B47233" w:rsidRDefault="007D13D1" w:rsidP="007D13D1">
            <w:pPr>
              <w:spacing w:after="0" w:line="240" w:lineRule="auto"/>
              <w:jc w:val="center"/>
              <w:rPr>
                <w:ins w:id="1951" w:author="Fernandes, Richard (he, him, his | il, le, lui)" w:date="2023-07-14T17:06:00Z"/>
                <w:rFonts w:ascii="Arial" w:eastAsia="Times New Roman" w:hAnsi="Arial" w:cs="Arial"/>
                <w:sz w:val="16"/>
                <w:szCs w:val="16"/>
                <w:lang w:eastAsia="en-CA"/>
              </w:rPr>
            </w:pPr>
            <w:ins w:id="1952" w:author="Fernandes, Richard (he, him, his | il, le, lui)" w:date="2023-07-14T17:06:00Z">
              <w:r w:rsidRPr="008A334C">
                <w:rPr>
                  <w:rFonts w:ascii="Arial" w:eastAsia="Times New Roman" w:hAnsi="Arial" w:cs="Arial"/>
                  <w:sz w:val="16"/>
                  <w:szCs w:val="16"/>
                  <w:lang w:eastAsia="en-CA"/>
                </w:rPr>
                <w:t>Uniform</w:t>
              </w:r>
            </w:ins>
          </w:p>
        </w:tc>
        <w:tc>
          <w:tcPr>
            <w:tcW w:w="709" w:type="dxa"/>
            <w:shd w:val="clear" w:color="auto" w:fill="auto"/>
            <w:noWrap/>
            <w:vAlign w:val="bottom"/>
            <w:hideMark/>
          </w:tcPr>
          <w:p w14:paraId="6EA7753A" w14:textId="3B945710" w:rsidR="007D13D1" w:rsidRPr="00B47233" w:rsidRDefault="007D13D1" w:rsidP="007D13D1">
            <w:pPr>
              <w:spacing w:after="0" w:line="240" w:lineRule="auto"/>
              <w:jc w:val="center"/>
              <w:rPr>
                <w:ins w:id="1953" w:author="Fernandes, Richard (he, him, his | il, le, lui)" w:date="2023-07-14T17:06:00Z"/>
                <w:rFonts w:ascii="Arial" w:eastAsia="Times New Roman" w:hAnsi="Arial" w:cs="Arial"/>
                <w:sz w:val="16"/>
                <w:szCs w:val="16"/>
                <w:lang w:eastAsia="en-CA"/>
              </w:rPr>
            </w:pPr>
            <w:ins w:id="1954" w:author="Fernandes, Richard (he, him, his | il, le, lui)" w:date="2023-07-14T17:06:00Z">
              <w:r w:rsidRPr="008A334C">
                <w:rPr>
                  <w:rFonts w:ascii="Arial" w:eastAsia="Times New Roman" w:hAnsi="Arial" w:cs="Arial"/>
                  <w:sz w:val="16"/>
                  <w:szCs w:val="16"/>
                  <w:lang w:eastAsia="en-CA"/>
                </w:rPr>
                <w:t>7</w:t>
              </w:r>
            </w:ins>
          </w:p>
        </w:tc>
        <w:tc>
          <w:tcPr>
            <w:tcW w:w="709" w:type="dxa"/>
            <w:shd w:val="clear" w:color="auto" w:fill="auto"/>
            <w:noWrap/>
            <w:vAlign w:val="center"/>
            <w:hideMark/>
          </w:tcPr>
          <w:p w14:paraId="29491B92" w14:textId="65A66264" w:rsidR="007D13D1" w:rsidRPr="00B47233" w:rsidRDefault="007D13D1" w:rsidP="007D13D1">
            <w:pPr>
              <w:spacing w:after="0" w:line="240" w:lineRule="auto"/>
              <w:jc w:val="center"/>
              <w:rPr>
                <w:ins w:id="1955" w:author="Fernandes, Richard (he, him, his | il, le, lui)" w:date="2023-07-14T17:06:00Z"/>
                <w:rFonts w:ascii="Arial" w:eastAsia="Times New Roman" w:hAnsi="Arial" w:cs="Arial"/>
                <w:color w:val="000000"/>
                <w:sz w:val="16"/>
                <w:szCs w:val="16"/>
                <w:lang w:eastAsia="en-CA"/>
              </w:rPr>
            </w:pPr>
            <w:ins w:id="1956" w:author="Fernandes, Richard (he, him, his | il, le, lui)" w:date="2023-07-14T17:06:00Z">
              <w:r w:rsidRPr="008A334C">
                <w:rPr>
                  <w:rFonts w:ascii="Arial" w:eastAsia="Times New Roman" w:hAnsi="Arial" w:cs="Arial"/>
                  <w:color w:val="000000"/>
                  <w:sz w:val="16"/>
                  <w:szCs w:val="16"/>
                  <w:lang w:eastAsia="en-CA"/>
                </w:rPr>
                <w:t>0</w:t>
              </w:r>
            </w:ins>
          </w:p>
        </w:tc>
        <w:tc>
          <w:tcPr>
            <w:tcW w:w="708" w:type="dxa"/>
            <w:shd w:val="clear" w:color="auto" w:fill="auto"/>
            <w:noWrap/>
            <w:vAlign w:val="center"/>
            <w:hideMark/>
          </w:tcPr>
          <w:p w14:paraId="74B38049" w14:textId="5F82B325" w:rsidR="007D13D1" w:rsidRPr="00B47233" w:rsidRDefault="007D13D1" w:rsidP="007D13D1">
            <w:pPr>
              <w:spacing w:after="0" w:line="240" w:lineRule="auto"/>
              <w:jc w:val="center"/>
              <w:rPr>
                <w:ins w:id="1957" w:author="Fernandes, Richard (he, him, his | il, le, lui)" w:date="2023-07-14T17:06:00Z"/>
                <w:rFonts w:ascii="Arial" w:eastAsia="Times New Roman" w:hAnsi="Arial" w:cs="Arial"/>
                <w:color w:val="000000"/>
                <w:sz w:val="16"/>
                <w:szCs w:val="16"/>
                <w:lang w:eastAsia="en-CA"/>
              </w:rPr>
            </w:pPr>
            <w:ins w:id="1958" w:author="Fernandes, Richard (he, him, his | il, le, lui)" w:date="2023-07-14T17:06:00Z">
              <w:r w:rsidRPr="008A334C">
                <w:rPr>
                  <w:rFonts w:ascii="Arial" w:eastAsia="Times New Roman" w:hAnsi="Arial" w:cs="Arial"/>
                  <w:color w:val="000000"/>
                  <w:sz w:val="16"/>
                  <w:szCs w:val="16"/>
                  <w:lang w:eastAsia="en-CA"/>
                </w:rPr>
                <w:t>0.2</w:t>
              </w:r>
            </w:ins>
          </w:p>
        </w:tc>
        <w:tc>
          <w:tcPr>
            <w:tcW w:w="709" w:type="dxa"/>
            <w:shd w:val="clear" w:color="auto" w:fill="auto"/>
            <w:noWrap/>
            <w:vAlign w:val="center"/>
            <w:hideMark/>
          </w:tcPr>
          <w:p w14:paraId="254D5EF7" w14:textId="389A6903" w:rsidR="007D13D1" w:rsidRPr="00B47233" w:rsidRDefault="007D13D1" w:rsidP="007D13D1">
            <w:pPr>
              <w:spacing w:after="0" w:line="240" w:lineRule="auto"/>
              <w:jc w:val="center"/>
              <w:rPr>
                <w:ins w:id="1959" w:author="Fernandes, Richard (he, him, his | il, le, lui)" w:date="2023-07-14T17:06:00Z"/>
                <w:rFonts w:ascii="Arial" w:eastAsia="Times New Roman" w:hAnsi="Arial" w:cs="Arial"/>
                <w:color w:val="000000"/>
                <w:sz w:val="16"/>
                <w:szCs w:val="16"/>
                <w:lang w:eastAsia="en-CA"/>
              </w:rPr>
            </w:pPr>
            <w:ins w:id="1960" w:author="Fernandes, Richard (he, him, his | il, le, lui)" w:date="2023-07-14T17:06:00Z">
              <w:r w:rsidRPr="008A334C">
                <w:rPr>
                  <w:rFonts w:ascii="Arial" w:eastAsia="Times New Roman" w:hAnsi="Arial" w:cs="Arial"/>
                  <w:color w:val="000000"/>
                  <w:sz w:val="16"/>
                  <w:szCs w:val="16"/>
                  <w:lang w:eastAsia="en-CA"/>
                </w:rPr>
                <w:t>0.9</w:t>
              </w:r>
            </w:ins>
          </w:p>
        </w:tc>
        <w:tc>
          <w:tcPr>
            <w:tcW w:w="703" w:type="dxa"/>
            <w:shd w:val="clear" w:color="auto" w:fill="auto"/>
            <w:noWrap/>
            <w:vAlign w:val="center"/>
            <w:hideMark/>
          </w:tcPr>
          <w:p w14:paraId="2440F9AE" w14:textId="30A40269" w:rsidR="007D13D1" w:rsidRPr="00B47233" w:rsidRDefault="007D13D1" w:rsidP="007D13D1">
            <w:pPr>
              <w:spacing w:after="0" w:line="240" w:lineRule="auto"/>
              <w:jc w:val="center"/>
              <w:rPr>
                <w:ins w:id="1961" w:author="Fernandes, Richard (he, him, his | il, le, lui)" w:date="2023-07-14T17:06:00Z"/>
                <w:rFonts w:ascii="Arial" w:eastAsia="Times New Roman" w:hAnsi="Arial" w:cs="Arial"/>
                <w:color w:val="000000"/>
                <w:sz w:val="16"/>
                <w:szCs w:val="16"/>
                <w:lang w:eastAsia="en-CA"/>
              </w:rPr>
            </w:pPr>
            <w:ins w:id="1962" w:author="Fernandes, Richard (he, him, his | il, le, lui)" w:date="2023-07-14T17:06:00Z">
              <w:r w:rsidRPr="008A334C">
                <w:rPr>
                  <w:rFonts w:ascii="Arial" w:eastAsia="Times New Roman" w:hAnsi="Arial" w:cs="Arial"/>
                  <w:color w:val="000000"/>
                  <w:sz w:val="16"/>
                  <w:szCs w:val="16"/>
                  <w:lang w:eastAsia="en-CA"/>
                </w:rPr>
                <w:t>8.75</w:t>
              </w:r>
            </w:ins>
          </w:p>
        </w:tc>
      </w:tr>
      <w:tr w:rsidR="007D13D1" w:rsidRPr="00B47233" w14:paraId="29F77EB9" w14:textId="77777777" w:rsidTr="00A36C2B">
        <w:trPr>
          <w:trHeight w:val="275"/>
          <w:ins w:id="1963" w:author="Fernandes, Richard (he, him, his | il, le, lui)" w:date="2023-07-14T17:06:00Z"/>
        </w:trPr>
        <w:tc>
          <w:tcPr>
            <w:tcW w:w="861" w:type="dxa"/>
            <w:vMerge/>
            <w:vAlign w:val="center"/>
            <w:hideMark/>
          </w:tcPr>
          <w:p w14:paraId="74228AF0" w14:textId="77777777" w:rsidR="007D13D1" w:rsidRPr="00B47233" w:rsidRDefault="007D13D1" w:rsidP="007D13D1">
            <w:pPr>
              <w:spacing w:after="0" w:line="240" w:lineRule="auto"/>
              <w:rPr>
                <w:ins w:id="1964" w:author="Fernandes, Richard (he, him, his | il, le, lui)" w:date="2023-07-14T17:06:00Z"/>
                <w:rFonts w:ascii="Arial" w:eastAsia="Times New Roman" w:hAnsi="Arial" w:cs="Arial"/>
                <w:b/>
                <w:bCs/>
                <w:sz w:val="16"/>
                <w:szCs w:val="16"/>
                <w:lang w:eastAsia="en-CA"/>
              </w:rPr>
            </w:pPr>
          </w:p>
        </w:tc>
        <w:tc>
          <w:tcPr>
            <w:tcW w:w="850" w:type="dxa"/>
            <w:shd w:val="clear" w:color="000000" w:fill="C0C0C0"/>
            <w:noWrap/>
            <w:vAlign w:val="bottom"/>
            <w:hideMark/>
          </w:tcPr>
          <w:p w14:paraId="6C3902C2" w14:textId="7382AFCA" w:rsidR="007D13D1" w:rsidRPr="00B47233" w:rsidRDefault="007D13D1" w:rsidP="007D13D1">
            <w:pPr>
              <w:spacing w:after="0" w:line="240" w:lineRule="auto"/>
              <w:rPr>
                <w:ins w:id="1965" w:author="Fernandes, Richard (he, him, his | il, le, lui)" w:date="2023-07-14T17:06:00Z"/>
                <w:rFonts w:ascii="Arial" w:eastAsia="Times New Roman" w:hAnsi="Arial" w:cs="Arial"/>
                <w:b/>
                <w:bCs/>
                <w:sz w:val="16"/>
                <w:szCs w:val="16"/>
                <w:lang w:eastAsia="en-CA"/>
              </w:rPr>
            </w:pPr>
            <w:proofErr w:type="spellStart"/>
            <w:ins w:id="1966" w:author="Fernandes, Richard (he, him, his | il, le, lui)" w:date="2023-07-14T17:06:00Z">
              <w:r w:rsidRPr="008A334C">
                <w:rPr>
                  <w:rFonts w:ascii="Arial" w:eastAsia="Times New Roman" w:hAnsi="Arial" w:cs="Arial"/>
                  <w:b/>
                  <w:bCs/>
                  <w:sz w:val="16"/>
                  <w:szCs w:val="16"/>
                  <w:lang w:eastAsia="en-CA"/>
                </w:rPr>
                <w:t>HsD</w:t>
              </w:r>
              <w:proofErr w:type="spellEnd"/>
            </w:ins>
          </w:p>
        </w:tc>
        <w:tc>
          <w:tcPr>
            <w:tcW w:w="748" w:type="dxa"/>
            <w:shd w:val="clear" w:color="auto" w:fill="auto"/>
            <w:noWrap/>
            <w:vAlign w:val="bottom"/>
            <w:hideMark/>
          </w:tcPr>
          <w:p w14:paraId="622BCA21" w14:textId="2318CD8D" w:rsidR="007D13D1" w:rsidRPr="007D13D1" w:rsidRDefault="007D13D1" w:rsidP="007D13D1">
            <w:pPr>
              <w:spacing w:after="0" w:line="240" w:lineRule="auto"/>
              <w:jc w:val="center"/>
              <w:rPr>
                <w:ins w:id="1967" w:author="Fernandes, Richard (he, him, his | il, le, lui)" w:date="2023-07-14T17:06:00Z"/>
                <w:rFonts w:ascii="Arial" w:eastAsia="Times New Roman" w:hAnsi="Arial" w:cs="Arial"/>
                <w:sz w:val="16"/>
                <w:szCs w:val="16"/>
                <w:lang w:eastAsia="en-CA"/>
              </w:rPr>
            </w:pPr>
            <w:ins w:id="1968" w:author="Fernandes, Richard (he, him, his | il, le, lui)" w:date="2023-07-14T17:06:00Z">
              <w:r w:rsidRPr="008A334C">
                <w:rPr>
                  <w:rFonts w:ascii="Arial" w:eastAsia="Times New Roman" w:hAnsi="Arial" w:cs="Arial"/>
                  <w:sz w:val="16"/>
                  <w:szCs w:val="16"/>
                  <w:lang w:eastAsia="en-CA"/>
                </w:rPr>
                <w:t>0.1</w:t>
              </w:r>
            </w:ins>
          </w:p>
        </w:tc>
        <w:tc>
          <w:tcPr>
            <w:tcW w:w="670" w:type="dxa"/>
            <w:shd w:val="clear" w:color="auto" w:fill="auto"/>
            <w:noWrap/>
            <w:vAlign w:val="bottom"/>
            <w:hideMark/>
          </w:tcPr>
          <w:p w14:paraId="44F6455B" w14:textId="51F161B1" w:rsidR="007D13D1" w:rsidRPr="007D13D1" w:rsidRDefault="007D13D1" w:rsidP="007D13D1">
            <w:pPr>
              <w:spacing w:after="0" w:line="240" w:lineRule="auto"/>
              <w:jc w:val="center"/>
              <w:rPr>
                <w:ins w:id="1969" w:author="Fernandes, Richard (he, him, his | il, le, lui)" w:date="2023-07-14T17:06:00Z"/>
                <w:rFonts w:ascii="Arial" w:eastAsia="Times New Roman" w:hAnsi="Arial" w:cs="Arial"/>
                <w:sz w:val="16"/>
                <w:szCs w:val="16"/>
                <w:lang w:eastAsia="en-CA"/>
              </w:rPr>
            </w:pPr>
            <w:ins w:id="1970" w:author="Fernandes, Richard (he, him, his | il, le, lui)" w:date="2023-07-14T17:06:00Z">
              <w:r w:rsidRPr="008A334C">
                <w:rPr>
                  <w:rFonts w:ascii="Arial" w:eastAsia="Times New Roman" w:hAnsi="Arial" w:cs="Arial"/>
                  <w:sz w:val="16"/>
                  <w:szCs w:val="16"/>
                  <w:lang w:eastAsia="en-CA"/>
                </w:rPr>
                <w:t>0.5</w:t>
              </w:r>
            </w:ins>
          </w:p>
        </w:tc>
        <w:tc>
          <w:tcPr>
            <w:tcW w:w="709" w:type="dxa"/>
            <w:shd w:val="clear" w:color="auto" w:fill="auto"/>
            <w:noWrap/>
            <w:vAlign w:val="bottom"/>
            <w:hideMark/>
          </w:tcPr>
          <w:p w14:paraId="36CF8714" w14:textId="3B96F62E" w:rsidR="007D13D1" w:rsidRPr="007D13D1" w:rsidRDefault="007D13D1" w:rsidP="007D13D1">
            <w:pPr>
              <w:spacing w:after="0" w:line="240" w:lineRule="auto"/>
              <w:jc w:val="center"/>
              <w:rPr>
                <w:ins w:id="1971" w:author="Fernandes, Richard (he, him, his | il, le, lui)" w:date="2023-07-14T17:06:00Z"/>
                <w:rFonts w:ascii="Arial" w:eastAsia="Times New Roman" w:hAnsi="Arial" w:cs="Arial"/>
                <w:sz w:val="16"/>
                <w:szCs w:val="16"/>
                <w:lang w:eastAsia="en-CA"/>
              </w:rPr>
            </w:pPr>
            <w:ins w:id="1972" w:author="Fernandes, Richard (he, him, his | il, le, lui)" w:date="2023-07-14T17:06:00Z">
              <w:r w:rsidRPr="008A334C">
                <w:rPr>
                  <w:rFonts w:ascii="Arial" w:eastAsia="Times New Roman" w:hAnsi="Arial" w:cs="Arial"/>
                  <w:sz w:val="16"/>
                  <w:szCs w:val="16"/>
                  <w:lang w:eastAsia="en-CA"/>
                </w:rPr>
                <w:t>0.2</w:t>
              </w:r>
            </w:ins>
          </w:p>
        </w:tc>
        <w:tc>
          <w:tcPr>
            <w:tcW w:w="567" w:type="dxa"/>
            <w:shd w:val="clear" w:color="auto" w:fill="auto"/>
            <w:noWrap/>
            <w:vAlign w:val="bottom"/>
            <w:hideMark/>
          </w:tcPr>
          <w:p w14:paraId="527DEDFF" w14:textId="26E09C4F" w:rsidR="007D13D1" w:rsidRPr="007D13D1" w:rsidRDefault="007D13D1" w:rsidP="007D13D1">
            <w:pPr>
              <w:spacing w:after="0" w:line="240" w:lineRule="auto"/>
              <w:jc w:val="center"/>
              <w:rPr>
                <w:ins w:id="1973" w:author="Fernandes, Richard (he, him, his | il, le, lui)" w:date="2023-07-14T17:06:00Z"/>
                <w:rFonts w:ascii="Arial" w:eastAsia="Times New Roman" w:hAnsi="Arial" w:cs="Arial"/>
                <w:sz w:val="16"/>
                <w:szCs w:val="16"/>
                <w:lang w:eastAsia="en-CA"/>
              </w:rPr>
            </w:pPr>
            <w:ins w:id="1974" w:author="Fernandes, Richard (he, him, his | il, le, lui)" w:date="2023-07-14T17:06:00Z">
              <w:r w:rsidRPr="008A334C">
                <w:rPr>
                  <w:rFonts w:ascii="Arial" w:eastAsia="Times New Roman" w:hAnsi="Arial" w:cs="Arial"/>
                  <w:sz w:val="16"/>
                  <w:szCs w:val="16"/>
                  <w:lang w:eastAsia="en-CA"/>
                </w:rPr>
                <w:t>0.5</w:t>
              </w:r>
            </w:ins>
          </w:p>
        </w:tc>
        <w:tc>
          <w:tcPr>
            <w:tcW w:w="573" w:type="dxa"/>
            <w:shd w:val="clear" w:color="auto" w:fill="auto"/>
            <w:noWrap/>
            <w:vAlign w:val="bottom"/>
            <w:hideMark/>
          </w:tcPr>
          <w:p w14:paraId="44202069" w14:textId="59D43668" w:rsidR="007D13D1" w:rsidRPr="007D13D1" w:rsidRDefault="007D13D1" w:rsidP="007D13D1">
            <w:pPr>
              <w:spacing w:after="0" w:line="240" w:lineRule="auto"/>
              <w:jc w:val="center"/>
              <w:rPr>
                <w:ins w:id="1975" w:author="Fernandes, Richard (he, him, his | il, le, lui)" w:date="2023-07-14T17:06:00Z"/>
                <w:rFonts w:ascii="Arial" w:eastAsia="Times New Roman" w:hAnsi="Arial" w:cs="Arial"/>
                <w:sz w:val="16"/>
                <w:szCs w:val="16"/>
                <w:lang w:eastAsia="en-CA"/>
              </w:rPr>
            </w:pPr>
            <w:ins w:id="1976" w:author="Fernandes, Richard (he, him, his | il, le, lui)" w:date="2023-07-14T17:06:00Z">
              <w:r w:rsidRPr="008A334C">
                <w:rPr>
                  <w:rFonts w:ascii="Arial" w:eastAsia="Times New Roman" w:hAnsi="Arial" w:cs="Arial"/>
                  <w:sz w:val="16"/>
                  <w:szCs w:val="16"/>
                  <w:lang w:eastAsia="en-CA"/>
                </w:rPr>
                <w:t>1</w:t>
              </w:r>
            </w:ins>
          </w:p>
        </w:tc>
        <w:tc>
          <w:tcPr>
            <w:tcW w:w="844" w:type="dxa"/>
            <w:shd w:val="clear" w:color="000000" w:fill="BFBFBF"/>
            <w:noWrap/>
            <w:vAlign w:val="bottom"/>
            <w:hideMark/>
          </w:tcPr>
          <w:p w14:paraId="1F882EA5" w14:textId="2F0429AC" w:rsidR="007D13D1" w:rsidRPr="00B47233" w:rsidRDefault="007D13D1" w:rsidP="007D13D1">
            <w:pPr>
              <w:spacing w:after="0" w:line="240" w:lineRule="auto"/>
              <w:jc w:val="center"/>
              <w:rPr>
                <w:ins w:id="1977" w:author="Fernandes, Richard (he, him, his | il, le, lui)" w:date="2023-07-14T17:06:00Z"/>
                <w:rFonts w:ascii="Arial" w:eastAsia="Times New Roman" w:hAnsi="Arial" w:cs="Arial"/>
                <w:sz w:val="16"/>
                <w:szCs w:val="16"/>
                <w:lang w:eastAsia="en-CA"/>
              </w:rPr>
            </w:pPr>
            <w:ins w:id="1978" w:author="Fernandes, Richard (he, him, his | il, le, lui)" w:date="2023-07-14T17:06:00Z">
              <w:r w:rsidRPr="008A334C">
                <w:rPr>
                  <w:rFonts w:ascii="Arial" w:eastAsia="Times New Roman" w:hAnsi="Arial" w:cs="Arial"/>
                  <w:sz w:val="16"/>
                  <w:szCs w:val="16"/>
                  <w:lang w:eastAsia="en-CA"/>
                </w:rPr>
                <w:t>Normal</w:t>
              </w:r>
            </w:ins>
          </w:p>
        </w:tc>
        <w:tc>
          <w:tcPr>
            <w:tcW w:w="709" w:type="dxa"/>
            <w:shd w:val="clear" w:color="auto" w:fill="auto"/>
            <w:noWrap/>
            <w:vAlign w:val="bottom"/>
            <w:hideMark/>
          </w:tcPr>
          <w:p w14:paraId="467222E5" w14:textId="42968A6F" w:rsidR="007D13D1" w:rsidRPr="00B47233" w:rsidRDefault="007D13D1" w:rsidP="007D13D1">
            <w:pPr>
              <w:spacing w:after="0" w:line="240" w:lineRule="auto"/>
              <w:jc w:val="center"/>
              <w:rPr>
                <w:ins w:id="1979" w:author="Fernandes, Richard (he, him, his | il, le, lui)" w:date="2023-07-14T17:06:00Z"/>
                <w:rFonts w:ascii="Arial" w:eastAsia="Times New Roman" w:hAnsi="Arial" w:cs="Arial"/>
                <w:sz w:val="16"/>
                <w:szCs w:val="16"/>
                <w:lang w:eastAsia="en-CA"/>
              </w:rPr>
            </w:pPr>
            <w:ins w:id="1980" w:author="Fernandes, Richard (he, him, his | il, le, lui)" w:date="2023-07-14T17:06:00Z">
              <w:r w:rsidRPr="008A334C">
                <w:rPr>
                  <w:rFonts w:ascii="Arial" w:eastAsia="Times New Roman" w:hAnsi="Arial" w:cs="Arial"/>
                  <w:sz w:val="16"/>
                  <w:szCs w:val="16"/>
                  <w:lang w:eastAsia="en-CA"/>
                </w:rPr>
                <w:t>1000</w:t>
              </w:r>
            </w:ins>
          </w:p>
        </w:tc>
        <w:tc>
          <w:tcPr>
            <w:tcW w:w="709" w:type="dxa"/>
            <w:shd w:val="clear" w:color="auto" w:fill="auto"/>
            <w:noWrap/>
            <w:vAlign w:val="bottom"/>
            <w:hideMark/>
          </w:tcPr>
          <w:p w14:paraId="23B17273" w14:textId="384DF708" w:rsidR="007D13D1" w:rsidRPr="00B47233" w:rsidRDefault="007D13D1" w:rsidP="007D13D1">
            <w:pPr>
              <w:spacing w:after="0" w:line="240" w:lineRule="auto"/>
              <w:jc w:val="center"/>
              <w:rPr>
                <w:ins w:id="1981" w:author="Fernandes, Richard (he, him, his | il, le, lui)" w:date="2023-07-14T17:06:00Z"/>
                <w:rFonts w:ascii="Arial" w:eastAsia="Times New Roman" w:hAnsi="Arial" w:cs="Arial"/>
                <w:sz w:val="16"/>
                <w:szCs w:val="16"/>
                <w:lang w:eastAsia="en-CA"/>
              </w:rPr>
            </w:pPr>
            <w:ins w:id="1982" w:author="Fernandes, Richard (he, him, his | il, le, lui)" w:date="2023-07-14T17:06:00Z">
              <w:r w:rsidRPr="008A334C">
                <w:rPr>
                  <w:rFonts w:ascii="Arial" w:eastAsia="Times New Roman" w:hAnsi="Arial" w:cs="Arial"/>
                  <w:sz w:val="16"/>
                  <w:szCs w:val="16"/>
                  <w:lang w:eastAsia="en-CA"/>
                </w:rPr>
                <w:t>0.1</w:t>
              </w:r>
            </w:ins>
          </w:p>
        </w:tc>
        <w:tc>
          <w:tcPr>
            <w:tcW w:w="708" w:type="dxa"/>
            <w:shd w:val="clear" w:color="auto" w:fill="auto"/>
            <w:noWrap/>
            <w:vAlign w:val="bottom"/>
            <w:hideMark/>
          </w:tcPr>
          <w:p w14:paraId="698075A6" w14:textId="1338F514" w:rsidR="007D13D1" w:rsidRPr="00B47233" w:rsidRDefault="007D13D1" w:rsidP="007D13D1">
            <w:pPr>
              <w:spacing w:after="0" w:line="240" w:lineRule="auto"/>
              <w:jc w:val="center"/>
              <w:rPr>
                <w:ins w:id="1983" w:author="Fernandes, Richard (he, him, his | il, le, lui)" w:date="2023-07-14T17:06:00Z"/>
                <w:rFonts w:ascii="Arial" w:eastAsia="Times New Roman" w:hAnsi="Arial" w:cs="Arial"/>
                <w:sz w:val="16"/>
                <w:szCs w:val="16"/>
                <w:lang w:eastAsia="en-CA"/>
              </w:rPr>
            </w:pPr>
            <w:ins w:id="1984" w:author="Fernandes, Richard (he, him, his | il, le, lui)" w:date="2023-07-14T17:06:00Z">
              <w:r w:rsidRPr="008A334C">
                <w:rPr>
                  <w:rFonts w:ascii="Arial" w:eastAsia="Times New Roman" w:hAnsi="Arial" w:cs="Arial"/>
                  <w:sz w:val="16"/>
                  <w:szCs w:val="16"/>
                  <w:lang w:eastAsia="en-CA"/>
                </w:rPr>
                <w:t>0.5</w:t>
              </w:r>
            </w:ins>
          </w:p>
        </w:tc>
        <w:tc>
          <w:tcPr>
            <w:tcW w:w="709" w:type="dxa"/>
            <w:shd w:val="clear" w:color="auto" w:fill="auto"/>
            <w:noWrap/>
            <w:vAlign w:val="bottom"/>
            <w:hideMark/>
          </w:tcPr>
          <w:p w14:paraId="002E5346" w14:textId="34F64548" w:rsidR="007D13D1" w:rsidRPr="00B47233" w:rsidRDefault="007D13D1" w:rsidP="007D13D1">
            <w:pPr>
              <w:spacing w:after="0" w:line="240" w:lineRule="auto"/>
              <w:jc w:val="center"/>
              <w:rPr>
                <w:ins w:id="1985" w:author="Fernandes, Richard (he, him, his | il, le, lui)" w:date="2023-07-14T17:06:00Z"/>
                <w:rFonts w:ascii="Arial" w:eastAsia="Times New Roman" w:hAnsi="Arial" w:cs="Arial"/>
                <w:sz w:val="16"/>
                <w:szCs w:val="16"/>
                <w:lang w:eastAsia="en-CA"/>
              </w:rPr>
            </w:pPr>
            <w:ins w:id="1986" w:author="Fernandes, Richard (he, him, his | il, le, lui)" w:date="2023-07-14T17:06:00Z">
              <w:r w:rsidRPr="008A334C">
                <w:rPr>
                  <w:rFonts w:ascii="Arial" w:eastAsia="Times New Roman" w:hAnsi="Arial" w:cs="Arial"/>
                  <w:sz w:val="16"/>
                  <w:szCs w:val="16"/>
                  <w:lang w:eastAsia="en-CA"/>
                </w:rPr>
                <w:t>0.1</w:t>
              </w:r>
            </w:ins>
          </w:p>
        </w:tc>
        <w:tc>
          <w:tcPr>
            <w:tcW w:w="703" w:type="dxa"/>
            <w:shd w:val="clear" w:color="auto" w:fill="auto"/>
            <w:noWrap/>
            <w:vAlign w:val="bottom"/>
            <w:hideMark/>
          </w:tcPr>
          <w:p w14:paraId="0C3D6279" w14:textId="546B41C7" w:rsidR="007D13D1" w:rsidRPr="00B47233" w:rsidRDefault="007D13D1" w:rsidP="007D13D1">
            <w:pPr>
              <w:spacing w:after="0" w:line="240" w:lineRule="auto"/>
              <w:jc w:val="center"/>
              <w:rPr>
                <w:ins w:id="1987" w:author="Fernandes, Richard (he, him, his | il, le, lui)" w:date="2023-07-14T17:06:00Z"/>
                <w:rFonts w:ascii="Arial" w:eastAsia="Times New Roman" w:hAnsi="Arial" w:cs="Arial"/>
                <w:sz w:val="16"/>
                <w:szCs w:val="16"/>
                <w:lang w:eastAsia="en-CA"/>
              </w:rPr>
            </w:pPr>
            <w:ins w:id="1988" w:author="Fernandes, Richard (he, him, his | il, le, lui)" w:date="2023-07-14T17:06:00Z">
              <w:r w:rsidRPr="008A334C">
                <w:rPr>
                  <w:rFonts w:ascii="Arial" w:eastAsia="Times New Roman" w:hAnsi="Arial" w:cs="Arial"/>
                  <w:sz w:val="16"/>
                  <w:szCs w:val="16"/>
                  <w:lang w:eastAsia="en-CA"/>
                </w:rPr>
                <w:t>0.5</w:t>
              </w:r>
            </w:ins>
          </w:p>
        </w:tc>
      </w:tr>
      <w:tr w:rsidR="007D13D1" w:rsidRPr="00B47233" w14:paraId="7DFF6D75" w14:textId="77777777" w:rsidTr="00A36C2B">
        <w:trPr>
          <w:trHeight w:val="275"/>
          <w:ins w:id="1989" w:author="Fernandes, Richard (he, him, his | il, le, lui)" w:date="2023-07-14T17:06:00Z"/>
        </w:trPr>
        <w:tc>
          <w:tcPr>
            <w:tcW w:w="861" w:type="dxa"/>
            <w:vMerge w:val="restart"/>
            <w:shd w:val="clear" w:color="000000" w:fill="C0C0C0"/>
            <w:noWrap/>
            <w:vAlign w:val="center"/>
            <w:hideMark/>
          </w:tcPr>
          <w:p w14:paraId="16C53AFE" w14:textId="4444FAEC" w:rsidR="007D13D1" w:rsidRPr="00B47233" w:rsidRDefault="007D13D1" w:rsidP="007D13D1">
            <w:pPr>
              <w:spacing w:after="0" w:line="240" w:lineRule="auto"/>
              <w:rPr>
                <w:ins w:id="1990" w:author="Fernandes, Richard (he, him, his | il, le, lui)" w:date="2023-07-14T17:06:00Z"/>
                <w:rFonts w:ascii="Arial" w:eastAsia="Times New Roman" w:hAnsi="Arial" w:cs="Arial"/>
                <w:b/>
                <w:bCs/>
                <w:sz w:val="16"/>
                <w:szCs w:val="16"/>
                <w:lang w:eastAsia="en-CA"/>
              </w:rPr>
            </w:pPr>
            <w:ins w:id="1991" w:author="Fernandes, Richard (he, him, his | il, le, lui)" w:date="2023-07-14T17:06:00Z">
              <w:r w:rsidRPr="008A334C">
                <w:rPr>
                  <w:rFonts w:ascii="Arial" w:eastAsia="Times New Roman" w:hAnsi="Arial" w:cs="Arial"/>
                  <w:b/>
                  <w:bCs/>
                  <w:sz w:val="16"/>
                  <w:szCs w:val="16"/>
                  <w:lang w:eastAsia="en-CA"/>
                </w:rPr>
                <w:t>Leaf</w:t>
              </w:r>
            </w:ins>
          </w:p>
        </w:tc>
        <w:tc>
          <w:tcPr>
            <w:tcW w:w="850" w:type="dxa"/>
            <w:shd w:val="clear" w:color="000000" w:fill="C0C0C0"/>
            <w:noWrap/>
            <w:vAlign w:val="bottom"/>
            <w:hideMark/>
          </w:tcPr>
          <w:p w14:paraId="2774EAEB" w14:textId="2FCD669C" w:rsidR="007D13D1" w:rsidRPr="00B47233" w:rsidRDefault="007D13D1" w:rsidP="007D13D1">
            <w:pPr>
              <w:spacing w:after="0" w:line="240" w:lineRule="auto"/>
              <w:rPr>
                <w:ins w:id="1992" w:author="Fernandes, Richard (he, him, his | il, le, lui)" w:date="2023-07-14T17:06:00Z"/>
                <w:rFonts w:ascii="Arial" w:eastAsia="Times New Roman" w:hAnsi="Arial" w:cs="Arial"/>
                <w:b/>
                <w:bCs/>
                <w:sz w:val="16"/>
                <w:szCs w:val="16"/>
                <w:lang w:eastAsia="en-CA"/>
              </w:rPr>
            </w:pPr>
            <w:ins w:id="1993" w:author="Fernandes, Richard (he, him, his | il, le, lui)" w:date="2023-07-14T17:06:00Z">
              <w:r w:rsidRPr="008A334C">
                <w:rPr>
                  <w:rFonts w:ascii="Arial" w:eastAsia="Times New Roman" w:hAnsi="Arial" w:cs="Arial"/>
                  <w:b/>
                  <w:bCs/>
                  <w:sz w:val="16"/>
                  <w:szCs w:val="16"/>
                  <w:lang w:eastAsia="en-CA"/>
                </w:rPr>
                <w:t>N</w:t>
              </w:r>
            </w:ins>
          </w:p>
        </w:tc>
        <w:tc>
          <w:tcPr>
            <w:tcW w:w="748" w:type="dxa"/>
            <w:shd w:val="clear" w:color="auto" w:fill="auto"/>
            <w:vAlign w:val="center"/>
            <w:hideMark/>
          </w:tcPr>
          <w:p w14:paraId="4B6503E3" w14:textId="1EEB9617" w:rsidR="007D13D1" w:rsidRPr="007D13D1" w:rsidRDefault="007D13D1" w:rsidP="007D13D1">
            <w:pPr>
              <w:spacing w:after="0" w:line="240" w:lineRule="auto"/>
              <w:jc w:val="center"/>
              <w:rPr>
                <w:ins w:id="1994" w:author="Fernandes, Richard (he, him, his | il, le, lui)" w:date="2023-07-14T17:06:00Z"/>
                <w:rFonts w:ascii="Arial" w:eastAsia="Times New Roman" w:hAnsi="Arial" w:cs="Arial"/>
                <w:sz w:val="16"/>
                <w:szCs w:val="16"/>
                <w:lang w:eastAsia="en-CA"/>
              </w:rPr>
            </w:pPr>
            <w:ins w:id="1995" w:author="Fernandes, Richard (he, him, his | il, le, lui)" w:date="2023-07-14T17:06:00Z">
              <w:r w:rsidRPr="008A334C">
                <w:rPr>
                  <w:rFonts w:ascii="Arial" w:eastAsia="Times New Roman" w:hAnsi="Arial" w:cs="Arial"/>
                  <w:sz w:val="16"/>
                  <w:szCs w:val="16"/>
                  <w:lang w:eastAsia="en-CA"/>
                </w:rPr>
                <w:t>1.1</w:t>
              </w:r>
            </w:ins>
          </w:p>
        </w:tc>
        <w:tc>
          <w:tcPr>
            <w:tcW w:w="670" w:type="dxa"/>
            <w:shd w:val="clear" w:color="auto" w:fill="auto"/>
            <w:vAlign w:val="center"/>
            <w:hideMark/>
          </w:tcPr>
          <w:p w14:paraId="7D52FABC" w14:textId="783E4602" w:rsidR="007D13D1" w:rsidRPr="007D13D1" w:rsidRDefault="007D13D1" w:rsidP="007D13D1">
            <w:pPr>
              <w:spacing w:after="0" w:line="240" w:lineRule="auto"/>
              <w:jc w:val="center"/>
              <w:rPr>
                <w:ins w:id="1996" w:author="Fernandes, Richard (he, him, his | il, le, lui)" w:date="2023-07-14T17:06:00Z"/>
                <w:rFonts w:ascii="Arial" w:eastAsia="Times New Roman" w:hAnsi="Arial" w:cs="Arial"/>
                <w:sz w:val="16"/>
                <w:szCs w:val="16"/>
                <w:lang w:eastAsia="en-CA"/>
              </w:rPr>
            </w:pPr>
            <w:ins w:id="1997" w:author="Fernandes, Richard (he, him, his | il, le, lui)" w:date="2023-07-14T17:06:00Z">
              <w:r w:rsidRPr="008A334C">
                <w:rPr>
                  <w:rFonts w:ascii="Arial" w:eastAsia="Times New Roman" w:hAnsi="Arial" w:cs="Arial"/>
                  <w:sz w:val="16"/>
                  <w:szCs w:val="16"/>
                  <w:lang w:eastAsia="en-CA"/>
                </w:rPr>
                <w:t>2.3</w:t>
              </w:r>
            </w:ins>
          </w:p>
        </w:tc>
        <w:tc>
          <w:tcPr>
            <w:tcW w:w="709" w:type="dxa"/>
            <w:shd w:val="clear" w:color="auto" w:fill="auto"/>
            <w:vAlign w:val="center"/>
            <w:hideMark/>
          </w:tcPr>
          <w:p w14:paraId="7369E997" w14:textId="036A5F06" w:rsidR="007D13D1" w:rsidRPr="007D13D1" w:rsidRDefault="007D13D1" w:rsidP="007D13D1">
            <w:pPr>
              <w:spacing w:after="0" w:line="240" w:lineRule="auto"/>
              <w:jc w:val="center"/>
              <w:rPr>
                <w:ins w:id="1998" w:author="Fernandes, Richard (he, him, his | il, le, lui)" w:date="2023-07-14T17:06:00Z"/>
                <w:rFonts w:ascii="Arial" w:eastAsia="Times New Roman" w:hAnsi="Arial" w:cs="Arial"/>
                <w:sz w:val="16"/>
                <w:szCs w:val="16"/>
                <w:lang w:eastAsia="en-CA"/>
              </w:rPr>
            </w:pPr>
            <w:ins w:id="1999" w:author="Fernandes, Richard (he, him, his | il, le, lui)" w:date="2023-07-14T17:06:00Z">
              <w:r w:rsidRPr="008A334C">
                <w:rPr>
                  <w:rFonts w:ascii="Arial" w:eastAsia="Times New Roman" w:hAnsi="Arial" w:cs="Arial"/>
                  <w:sz w:val="16"/>
                  <w:szCs w:val="16"/>
                  <w:lang w:eastAsia="en-CA"/>
                </w:rPr>
                <w:t>1.1</w:t>
              </w:r>
            </w:ins>
          </w:p>
        </w:tc>
        <w:tc>
          <w:tcPr>
            <w:tcW w:w="567" w:type="dxa"/>
            <w:shd w:val="clear" w:color="auto" w:fill="auto"/>
            <w:vAlign w:val="center"/>
            <w:hideMark/>
          </w:tcPr>
          <w:p w14:paraId="41334A41" w14:textId="0C3A81C8" w:rsidR="007D13D1" w:rsidRPr="007D13D1" w:rsidRDefault="007D13D1" w:rsidP="007D13D1">
            <w:pPr>
              <w:spacing w:after="0" w:line="240" w:lineRule="auto"/>
              <w:jc w:val="center"/>
              <w:rPr>
                <w:ins w:id="2000" w:author="Fernandes, Richard (he, him, his | il, le, lui)" w:date="2023-07-14T17:06:00Z"/>
                <w:rFonts w:ascii="Arial" w:eastAsia="Times New Roman" w:hAnsi="Arial" w:cs="Arial"/>
                <w:sz w:val="16"/>
                <w:szCs w:val="16"/>
                <w:lang w:eastAsia="en-CA"/>
              </w:rPr>
            </w:pPr>
            <w:ins w:id="2001" w:author="Fernandes, Richard (he, him, his | il, le, lui)" w:date="2023-07-14T17:06:00Z">
              <w:r w:rsidRPr="008A334C">
                <w:rPr>
                  <w:rFonts w:ascii="Arial" w:eastAsia="Times New Roman" w:hAnsi="Arial" w:cs="Arial"/>
                  <w:sz w:val="16"/>
                  <w:szCs w:val="16"/>
                  <w:lang w:eastAsia="en-CA"/>
                </w:rPr>
                <w:t>2.3</w:t>
              </w:r>
            </w:ins>
          </w:p>
        </w:tc>
        <w:tc>
          <w:tcPr>
            <w:tcW w:w="573" w:type="dxa"/>
            <w:shd w:val="clear" w:color="auto" w:fill="auto"/>
            <w:noWrap/>
            <w:vAlign w:val="center"/>
            <w:hideMark/>
          </w:tcPr>
          <w:p w14:paraId="67B477F4" w14:textId="5C96A8DF" w:rsidR="007D13D1" w:rsidRPr="007D13D1" w:rsidRDefault="007D13D1" w:rsidP="007D13D1">
            <w:pPr>
              <w:spacing w:after="0" w:line="240" w:lineRule="auto"/>
              <w:jc w:val="center"/>
              <w:rPr>
                <w:ins w:id="2002" w:author="Fernandes, Richard (he, him, his | il, le, lui)" w:date="2023-07-14T17:06:00Z"/>
                <w:rFonts w:ascii="Arial" w:eastAsia="Times New Roman" w:hAnsi="Arial" w:cs="Arial"/>
                <w:color w:val="000000"/>
                <w:sz w:val="16"/>
                <w:szCs w:val="16"/>
                <w:lang w:eastAsia="en-CA"/>
              </w:rPr>
            </w:pPr>
            <w:ins w:id="2003" w:author="Fernandes, Richard (he, him, his | il, le, lui)" w:date="2023-07-14T17:06:00Z">
              <w:r w:rsidRPr="008A334C">
                <w:rPr>
                  <w:rFonts w:ascii="Arial" w:eastAsia="Times New Roman" w:hAnsi="Arial" w:cs="Arial"/>
                  <w:sz w:val="16"/>
                  <w:szCs w:val="16"/>
                  <w:lang w:eastAsia="en-CA"/>
                </w:rPr>
                <w:t>3</w:t>
              </w:r>
            </w:ins>
          </w:p>
        </w:tc>
        <w:tc>
          <w:tcPr>
            <w:tcW w:w="844" w:type="dxa"/>
            <w:shd w:val="clear" w:color="000000" w:fill="BFBFBF"/>
            <w:noWrap/>
            <w:vAlign w:val="bottom"/>
            <w:hideMark/>
          </w:tcPr>
          <w:p w14:paraId="116AAB67" w14:textId="1F1DE515" w:rsidR="007D13D1" w:rsidRPr="00B47233" w:rsidRDefault="007D13D1" w:rsidP="007D13D1">
            <w:pPr>
              <w:spacing w:after="0" w:line="240" w:lineRule="auto"/>
              <w:jc w:val="center"/>
              <w:rPr>
                <w:ins w:id="2004" w:author="Fernandes, Richard (he, him, his | il, le, lui)" w:date="2023-07-14T17:06:00Z"/>
                <w:rFonts w:ascii="Arial" w:eastAsia="Times New Roman" w:hAnsi="Arial" w:cs="Arial"/>
                <w:sz w:val="16"/>
                <w:szCs w:val="16"/>
                <w:lang w:eastAsia="en-CA"/>
              </w:rPr>
            </w:pPr>
            <w:ins w:id="2005" w:author="Fernandes, Richard (he, him, his | il, le, lui)" w:date="2023-07-14T17:06:00Z">
              <w:r w:rsidRPr="008A334C">
                <w:rPr>
                  <w:rFonts w:ascii="Arial" w:eastAsia="Times New Roman" w:hAnsi="Arial" w:cs="Arial"/>
                  <w:sz w:val="16"/>
                  <w:szCs w:val="16"/>
                  <w:lang w:eastAsia="en-CA"/>
                </w:rPr>
                <w:t>Uniform</w:t>
              </w:r>
            </w:ins>
          </w:p>
        </w:tc>
        <w:tc>
          <w:tcPr>
            <w:tcW w:w="709" w:type="dxa"/>
            <w:shd w:val="clear" w:color="auto" w:fill="auto"/>
            <w:noWrap/>
            <w:vAlign w:val="bottom"/>
            <w:hideMark/>
          </w:tcPr>
          <w:p w14:paraId="443E4724" w14:textId="28BFFAE2" w:rsidR="007D13D1" w:rsidRPr="00B47233" w:rsidRDefault="007D13D1" w:rsidP="007D13D1">
            <w:pPr>
              <w:spacing w:after="0" w:line="240" w:lineRule="auto"/>
              <w:jc w:val="center"/>
              <w:rPr>
                <w:ins w:id="2006" w:author="Fernandes, Richard (he, him, his | il, le, lui)" w:date="2023-07-14T17:06:00Z"/>
                <w:rFonts w:ascii="Arial" w:eastAsia="Times New Roman" w:hAnsi="Arial" w:cs="Arial"/>
                <w:sz w:val="16"/>
                <w:szCs w:val="16"/>
                <w:lang w:eastAsia="en-CA"/>
              </w:rPr>
            </w:pPr>
            <w:ins w:id="2007" w:author="Fernandes, Richard (he, him, his | il, le, lui)" w:date="2023-07-14T17:06:00Z">
              <w:r w:rsidRPr="008A334C">
                <w:rPr>
                  <w:rFonts w:ascii="Arial" w:eastAsia="Times New Roman" w:hAnsi="Arial" w:cs="Arial"/>
                  <w:sz w:val="16"/>
                  <w:szCs w:val="16"/>
                  <w:lang w:eastAsia="en-CA"/>
                </w:rPr>
                <w:t>10</w:t>
              </w:r>
            </w:ins>
          </w:p>
        </w:tc>
        <w:tc>
          <w:tcPr>
            <w:tcW w:w="709" w:type="dxa"/>
            <w:shd w:val="clear" w:color="auto" w:fill="auto"/>
            <w:vAlign w:val="center"/>
            <w:hideMark/>
          </w:tcPr>
          <w:p w14:paraId="243BF6D0" w14:textId="28422F83" w:rsidR="007D13D1" w:rsidRPr="00B47233" w:rsidRDefault="007D13D1" w:rsidP="007D13D1">
            <w:pPr>
              <w:spacing w:after="0" w:line="240" w:lineRule="auto"/>
              <w:jc w:val="center"/>
              <w:rPr>
                <w:ins w:id="2008" w:author="Fernandes, Richard (he, him, his | il, le, lui)" w:date="2023-07-14T17:06:00Z"/>
                <w:rFonts w:ascii="Arial" w:eastAsia="Times New Roman" w:hAnsi="Arial" w:cs="Arial"/>
                <w:sz w:val="16"/>
                <w:szCs w:val="16"/>
                <w:lang w:eastAsia="en-CA"/>
              </w:rPr>
            </w:pPr>
            <w:ins w:id="2009" w:author="Fernandes, Richard (he, him, his | il, le, lui)" w:date="2023-07-14T17:06:00Z">
              <w:r w:rsidRPr="008A334C">
                <w:rPr>
                  <w:rFonts w:ascii="Arial" w:eastAsia="Times New Roman" w:hAnsi="Arial" w:cs="Arial"/>
                  <w:sz w:val="16"/>
                  <w:szCs w:val="16"/>
                  <w:lang w:eastAsia="en-CA"/>
                </w:rPr>
                <w:t>1.1</w:t>
              </w:r>
            </w:ins>
          </w:p>
        </w:tc>
        <w:tc>
          <w:tcPr>
            <w:tcW w:w="708" w:type="dxa"/>
            <w:shd w:val="clear" w:color="auto" w:fill="auto"/>
            <w:vAlign w:val="center"/>
            <w:hideMark/>
          </w:tcPr>
          <w:p w14:paraId="2B784F06" w14:textId="4FD91A86" w:rsidR="007D13D1" w:rsidRPr="00B47233" w:rsidRDefault="007D13D1" w:rsidP="007D13D1">
            <w:pPr>
              <w:spacing w:after="0" w:line="240" w:lineRule="auto"/>
              <w:jc w:val="center"/>
              <w:rPr>
                <w:ins w:id="2010" w:author="Fernandes, Richard (he, him, his | il, le, lui)" w:date="2023-07-14T17:06:00Z"/>
                <w:rFonts w:ascii="Arial" w:eastAsia="Times New Roman" w:hAnsi="Arial" w:cs="Arial"/>
                <w:sz w:val="16"/>
                <w:szCs w:val="16"/>
                <w:lang w:eastAsia="en-CA"/>
              </w:rPr>
            </w:pPr>
            <w:ins w:id="2011" w:author="Fernandes, Richard (he, him, his | il, le, lui)" w:date="2023-07-14T17:06:00Z">
              <w:r w:rsidRPr="008A334C">
                <w:rPr>
                  <w:rFonts w:ascii="Arial" w:eastAsia="Times New Roman" w:hAnsi="Arial" w:cs="Arial"/>
                  <w:sz w:val="16"/>
                  <w:szCs w:val="16"/>
                  <w:lang w:eastAsia="en-CA"/>
                </w:rPr>
                <w:t>2.3</w:t>
              </w:r>
            </w:ins>
          </w:p>
        </w:tc>
        <w:tc>
          <w:tcPr>
            <w:tcW w:w="709" w:type="dxa"/>
            <w:shd w:val="clear" w:color="auto" w:fill="auto"/>
            <w:vAlign w:val="center"/>
            <w:hideMark/>
          </w:tcPr>
          <w:p w14:paraId="417C5B44" w14:textId="39157FDC" w:rsidR="007D13D1" w:rsidRPr="00B47233" w:rsidRDefault="007D13D1" w:rsidP="007D13D1">
            <w:pPr>
              <w:spacing w:after="0" w:line="240" w:lineRule="auto"/>
              <w:jc w:val="center"/>
              <w:rPr>
                <w:ins w:id="2012" w:author="Fernandes, Richard (he, him, his | il, le, lui)" w:date="2023-07-14T17:06:00Z"/>
                <w:rFonts w:ascii="Arial" w:eastAsia="Times New Roman" w:hAnsi="Arial" w:cs="Arial"/>
                <w:sz w:val="16"/>
                <w:szCs w:val="16"/>
                <w:lang w:eastAsia="en-CA"/>
              </w:rPr>
            </w:pPr>
            <w:ins w:id="2013" w:author="Fernandes, Richard (he, him, his | il, le, lui)" w:date="2023-07-14T17:06:00Z">
              <w:r w:rsidRPr="008A334C">
                <w:rPr>
                  <w:rFonts w:ascii="Arial" w:eastAsia="Times New Roman" w:hAnsi="Arial" w:cs="Arial"/>
                  <w:sz w:val="16"/>
                  <w:szCs w:val="16"/>
                  <w:lang w:eastAsia="en-CA"/>
                </w:rPr>
                <w:t>1.1</w:t>
              </w:r>
            </w:ins>
          </w:p>
        </w:tc>
        <w:tc>
          <w:tcPr>
            <w:tcW w:w="703" w:type="dxa"/>
            <w:shd w:val="clear" w:color="auto" w:fill="auto"/>
            <w:vAlign w:val="center"/>
            <w:hideMark/>
          </w:tcPr>
          <w:p w14:paraId="5AC6217C" w14:textId="38C95667" w:rsidR="007D13D1" w:rsidRPr="00B47233" w:rsidRDefault="007D13D1" w:rsidP="007D13D1">
            <w:pPr>
              <w:spacing w:after="0" w:line="240" w:lineRule="auto"/>
              <w:jc w:val="center"/>
              <w:rPr>
                <w:ins w:id="2014" w:author="Fernandes, Richard (he, him, his | il, le, lui)" w:date="2023-07-14T17:06:00Z"/>
                <w:rFonts w:ascii="Arial" w:eastAsia="Times New Roman" w:hAnsi="Arial" w:cs="Arial"/>
                <w:sz w:val="16"/>
                <w:szCs w:val="16"/>
                <w:lang w:eastAsia="en-CA"/>
              </w:rPr>
            </w:pPr>
            <w:ins w:id="2015" w:author="Fernandes, Richard (he, him, his | il, le, lui)" w:date="2023-07-14T17:06:00Z">
              <w:r w:rsidRPr="008A334C">
                <w:rPr>
                  <w:rFonts w:ascii="Arial" w:eastAsia="Times New Roman" w:hAnsi="Arial" w:cs="Arial"/>
                  <w:sz w:val="16"/>
                  <w:szCs w:val="16"/>
                  <w:lang w:eastAsia="en-CA"/>
                </w:rPr>
                <w:t>2.3</w:t>
              </w:r>
            </w:ins>
          </w:p>
        </w:tc>
      </w:tr>
      <w:tr w:rsidR="007D13D1" w:rsidRPr="00B47233" w14:paraId="5B2705FC" w14:textId="77777777" w:rsidTr="00A36C2B">
        <w:trPr>
          <w:trHeight w:val="315"/>
          <w:ins w:id="2016" w:author="Fernandes, Richard (he, him, his | il, le, lui)" w:date="2023-07-14T17:06:00Z"/>
        </w:trPr>
        <w:tc>
          <w:tcPr>
            <w:tcW w:w="861" w:type="dxa"/>
            <w:vMerge/>
            <w:vAlign w:val="center"/>
            <w:hideMark/>
          </w:tcPr>
          <w:p w14:paraId="4B17126C" w14:textId="77777777" w:rsidR="007D13D1" w:rsidRPr="00B47233" w:rsidRDefault="007D13D1" w:rsidP="007D13D1">
            <w:pPr>
              <w:spacing w:after="0" w:line="240" w:lineRule="auto"/>
              <w:rPr>
                <w:ins w:id="2017" w:author="Fernandes, Richard (he, him, his | il, le, lui)" w:date="2023-07-14T17:06:00Z"/>
                <w:rFonts w:ascii="Arial" w:eastAsia="Times New Roman" w:hAnsi="Arial" w:cs="Arial"/>
                <w:b/>
                <w:bCs/>
                <w:sz w:val="16"/>
                <w:szCs w:val="16"/>
                <w:lang w:eastAsia="en-CA"/>
              </w:rPr>
            </w:pPr>
          </w:p>
        </w:tc>
        <w:tc>
          <w:tcPr>
            <w:tcW w:w="850" w:type="dxa"/>
            <w:shd w:val="clear" w:color="000000" w:fill="C0C0C0"/>
            <w:noWrap/>
            <w:vAlign w:val="bottom"/>
            <w:hideMark/>
          </w:tcPr>
          <w:p w14:paraId="4F2A88E2" w14:textId="0747D03E" w:rsidR="007D13D1" w:rsidRPr="00B47233" w:rsidRDefault="007D13D1" w:rsidP="007D13D1">
            <w:pPr>
              <w:spacing w:after="0" w:line="240" w:lineRule="auto"/>
              <w:rPr>
                <w:ins w:id="2018" w:author="Fernandes, Richard (he, him, his | il, le, lui)" w:date="2023-07-14T17:06:00Z"/>
                <w:rFonts w:ascii="Arial" w:eastAsia="Times New Roman" w:hAnsi="Arial" w:cs="Arial"/>
                <w:b/>
                <w:bCs/>
                <w:sz w:val="16"/>
                <w:szCs w:val="16"/>
                <w:lang w:eastAsia="en-CA"/>
              </w:rPr>
            </w:pPr>
            <w:ins w:id="2019" w:author="Fernandes, Richard (he, him, his | il, le, lui)" w:date="2023-07-14T17:06:00Z">
              <w:r w:rsidRPr="008A334C">
                <w:rPr>
                  <w:rFonts w:ascii="Arial" w:eastAsia="Times New Roman" w:hAnsi="Arial" w:cs="Arial"/>
                  <w:b/>
                  <w:bCs/>
                  <w:sz w:val="16"/>
                  <w:szCs w:val="16"/>
                  <w:lang w:eastAsia="en-CA"/>
                </w:rPr>
                <w:t>Cab (µg.m</w:t>
              </w:r>
              <w:r w:rsidRPr="008A334C">
                <w:rPr>
                  <w:rFonts w:ascii="Arial" w:eastAsia="Times New Roman" w:hAnsi="Arial" w:cs="Arial"/>
                  <w:b/>
                  <w:bCs/>
                  <w:sz w:val="16"/>
                  <w:szCs w:val="16"/>
                  <w:vertAlign w:val="superscript"/>
                  <w:lang w:eastAsia="en-CA"/>
                </w:rPr>
                <w:t>-2</w:t>
              </w:r>
              <w:r w:rsidRPr="008A334C">
                <w:rPr>
                  <w:rFonts w:ascii="Arial" w:eastAsia="Times New Roman" w:hAnsi="Arial" w:cs="Arial"/>
                  <w:b/>
                  <w:bCs/>
                  <w:sz w:val="16"/>
                  <w:szCs w:val="16"/>
                  <w:lang w:eastAsia="en-CA"/>
                </w:rPr>
                <w:t>)</w:t>
              </w:r>
            </w:ins>
          </w:p>
        </w:tc>
        <w:tc>
          <w:tcPr>
            <w:tcW w:w="748" w:type="dxa"/>
            <w:shd w:val="clear" w:color="auto" w:fill="auto"/>
            <w:noWrap/>
            <w:vAlign w:val="bottom"/>
            <w:hideMark/>
          </w:tcPr>
          <w:p w14:paraId="2DD2232A" w14:textId="22DE5117" w:rsidR="007D13D1" w:rsidRPr="007D13D1" w:rsidRDefault="007D13D1" w:rsidP="007D13D1">
            <w:pPr>
              <w:spacing w:after="0" w:line="240" w:lineRule="auto"/>
              <w:jc w:val="center"/>
              <w:rPr>
                <w:ins w:id="2020" w:author="Fernandes, Richard (he, him, his | il, le, lui)" w:date="2023-07-14T17:06:00Z"/>
                <w:rFonts w:ascii="Arial" w:eastAsia="Times New Roman" w:hAnsi="Arial" w:cs="Arial"/>
                <w:sz w:val="16"/>
                <w:szCs w:val="16"/>
                <w:lang w:eastAsia="en-CA"/>
              </w:rPr>
            </w:pPr>
            <w:ins w:id="2021" w:author="Fernandes, Richard (he, him, his | il, le, lui)" w:date="2023-07-14T17:06:00Z">
              <w:r w:rsidRPr="008A334C">
                <w:rPr>
                  <w:rFonts w:ascii="Arial" w:eastAsia="Times New Roman" w:hAnsi="Arial" w:cs="Arial"/>
                  <w:sz w:val="16"/>
                  <w:szCs w:val="16"/>
                  <w:lang w:eastAsia="en-CA"/>
                </w:rPr>
                <w:t>20</w:t>
              </w:r>
            </w:ins>
          </w:p>
        </w:tc>
        <w:tc>
          <w:tcPr>
            <w:tcW w:w="670" w:type="dxa"/>
            <w:shd w:val="clear" w:color="auto" w:fill="auto"/>
            <w:noWrap/>
            <w:vAlign w:val="bottom"/>
            <w:hideMark/>
          </w:tcPr>
          <w:p w14:paraId="719BCCA9" w14:textId="47500223" w:rsidR="007D13D1" w:rsidRPr="007D13D1" w:rsidRDefault="007D13D1" w:rsidP="007D13D1">
            <w:pPr>
              <w:spacing w:after="0" w:line="240" w:lineRule="auto"/>
              <w:jc w:val="center"/>
              <w:rPr>
                <w:ins w:id="2022" w:author="Fernandes, Richard (he, him, his | il, le, lui)" w:date="2023-07-14T17:06:00Z"/>
                <w:rFonts w:ascii="Arial" w:eastAsia="Times New Roman" w:hAnsi="Arial" w:cs="Arial"/>
                <w:sz w:val="16"/>
                <w:szCs w:val="16"/>
                <w:lang w:eastAsia="en-CA"/>
              </w:rPr>
            </w:pPr>
            <w:ins w:id="2023" w:author="Fernandes, Richard (he, him, his | il, le, lui)" w:date="2023-07-14T17:06:00Z">
              <w:r w:rsidRPr="008A334C">
                <w:rPr>
                  <w:rFonts w:ascii="Arial" w:eastAsia="Times New Roman" w:hAnsi="Arial" w:cs="Arial"/>
                  <w:sz w:val="16"/>
                  <w:szCs w:val="16"/>
                  <w:lang w:eastAsia="en-CA"/>
                </w:rPr>
                <w:t>60</w:t>
              </w:r>
            </w:ins>
          </w:p>
        </w:tc>
        <w:tc>
          <w:tcPr>
            <w:tcW w:w="709" w:type="dxa"/>
            <w:shd w:val="clear" w:color="auto" w:fill="auto"/>
            <w:noWrap/>
            <w:vAlign w:val="bottom"/>
            <w:hideMark/>
          </w:tcPr>
          <w:p w14:paraId="01075766" w14:textId="2D066978" w:rsidR="007D13D1" w:rsidRPr="007D13D1" w:rsidRDefault="007D13D1" w:rsidP="007D13D1">
            <w:pPr>
              <w:spacing w:after="0" w:line="240" w:lineRule="auto"/>
              <w:jc w:val="center"/>
              <w:rPr>
                <w:ins w:id="2024" w:author="Fernandes, Richard (he, him, his | il, le, lui)" w:date="2023-07-14T17:06:00Z"/>
                <w:rFonts w:ascii="Arial" w:eastAsia="Times New Roman" w:hAnsi="Arial" w:cs="Arial"/>
                <w:sz w:val="16"/>
                <w:szCs w:val="16"/>
                <w:lang w:eastAsia="en-CA"/>
              </w:rPr>
            </w:pPr>
            <w:ins w:id="2025" w:author="Fernandes, Richard (he, him, his | il, le, lui)" w:date="2023-07-14T17:06:00Z">
              <w:r w:rsidRPr="008A334C">
                <w:rPr>
                  <w:rFonts w:ascii="Arial" w:eastAsia="Times New Roman" w:hAnsi="Arial" w:cs="Arial"/>
                  <w:sz w:val="16"/>
                  <w:szCs w:val="16"/>
                  <w:lang w:eastAsia="en-CA"/>
                </w:rPr>
                <w:t>20</w:t>
              </w:r>
            </w:ins>
          </w:p>
        </w:tc>
        <w:tc>
          <w:tcPr>
            <w:tcW w:w="567" w:type="dxa"/>
            <w:shd w:val="clear" w:color="auto" w:fill="auto"/>
            <w:noWrap/>
            <w:vAlign w:val="bottom"/>
            <w:hideMark/>
          </w:tcPr>
          <w:p w14:paraId="11B09C07" w14:textId="70913EA3" w:rsidR="007D13D1" w:rsidRPr="007D13D1" w:rsidRDefault="007D13D1" w:rsidP="007D13D1">
            <w:pPr>
              <w:spacing w:after="0" w:line="240" w:lineRule="auto"/>
              <w:jc w:val="center"/>
              <w:rPr>
                <w:ins w:id="2026" w:author="Fernandes, Richard (he, him, his | il, le, lui)" w:date="2023-07-14T17:06:00Z"/>
                <w:rFonts w:ascii="Arial" w:eastAsia="Times New Roman" w:hAnsi="Arial" w:cs="Arial"/>
                <w:sz w:val="16"/>
                <w:szCs w:val="16"/>
                <w:lang w:eastAsia="en-CA"/>
              </w:rPr>
            </w:pPr>
            <w:ins w:id="2027" w:author="Fernandes, Richard (he, him, his | il, le, lui)" w:date="2023-07-14T17:06:00Z">
              <w:r w:rsidRPr="008A334C">
                <w:rPr>
                  <w:rFonts w:ascii="Arial" w:eastAsia="Times New Roman" w:hAnsi="Arial" w:cs="Arial"/>
                  <w:sz w:val="16"/>
                  <w:szCs w:val="16"/>
                  <w:lang w:eastAsia="en-CA"/>
                </w:rPr>
                <w:t>60</w:t>
              </w:r>
            </w:ins>
          </w:p>
        </w:tc>
        <w:tc>
          <w:tcPr>
            <w:tcW w:w="573" w:type="dxa"/>
            <w:shd w:val="clear" w:color="auto" w:fill="auto"/>
            <w:noWrap/>
            <w:vAlign w:val="center"/>
            <w:hideMark/>
          </w:tcPr>
          <w:p w14:paraId="3F5E8652" w14:textId="64EC9F08" w:rsidR="007D13D1" w:rsidRPr="007D13D1" w:rsidRDefault="007D13D1" w:rsidP="007D13D1">
            <w:pPr>
              <w:spacing w:after="0" w:line="240" w:lineRule="auto"/>
              <w:jc w:val="center"/>
              <w:rPr>
                <w:ins w:id="2028" w:author="Fernandes, Richard (he, him, his | il, le, lui)" w:date="2023-07-14T17:06:00Z"/>
                <w:rFonts w:ascii="Arial" w:eastAsia="Times New Roman" w:hAnsi="Arial" w:cs="Arial"/>
                <w:color w:val="000000"/>
                <w:sz w:val="16"/>
                <w:szCs w:val="16"/>
                <w:lang w:eastAsia="en-CA"/>
              </w:rPr>
            </w:pPr>
            <w:ins w:id="2029" w:author="Fernandes, Richard (he, him, his | il, le, lui)" w:date="2023-07-14T17:06:00Z">
              <w:r w:rsidRPr="008A334C">
                <w:rPr>
                  <w:rFonts w:ascii="Arial" w:eastAsia="Times New Roman" w:hAnsi="Arial" w:cs="Arial"/>
                  <w:sz w:val="16"/>
                  <w:szCs w:val="16"/>
                  <w:lang w:eastAsia="en-CA"/>
                </w:rPr>
                <w:t>4</w:t>
              </w:r>
            </w:ins>
          </w:p>
        </w:tc>
        <w:tc>
          <w:tcPr>
            <w:tcW w:w="844" w:type="dxa"/>
            <w:shd w:val="clear" w:color="000000" w:fill="BFBFBF"/>
            <w:noWrap/>
            <w:vAlign w:val="bottom"/>
            <w:hideMark/>
          </w:tcPr>
          <w:p w14:paraId="2853CB99" w14:textId="155742A4" w:rsidR="007D13D1" w:rsidRPr="00B47233" w:rsidRDefault="007D13D1" w:rsidP="007D13D1">
            <w:pPr>
              <w:spacing w:after="0" w:line="240" w:lineRule="auto"/>
              <w:jc w:val="center"/>
              <w:rPr>
                <w:ins w:id="2030" w:author="Fernandes, Richard (he, him, his | il, le, lui)" w:date="2023-07-14T17:06:00Z"/>
                <w:rFonts w:ascii="Arial" w:eastAsia="Times New Roman" w:hAnsi="Arial" w:cs="Arial"/>
                <w:sz w:val="16"/>
                <w:szCs w:val="16"/>
                <w:lang w:eastAsia="en-CA"/>
              </w:rPr>
            </w:pPr>
            <w:ins w:id="2031" w:author="Fernandes, Richard (he, him, his | il, le, lui)" w:date="2023-07-14T17:06:00Z">
              <w:r w:rsidRPr="008A334C">
                <w:rPr>
                  <w:rFonts w:ascii="Arial" w:eastAsia="Times New Roman" w:hAnsi="Arial" w:cs="Arial"/>
                  <w:sz w:val="16"/>
                  <w:szCs w:val="16"/>
                  <w:lang w:eastAsia="en-CA"/>
                </w:rPr>
                <w:t>Uniform</w:t>
              </w:r>
            </w:ins>
          </w:p>
        </w:tc>
        <w:tc>
          <w:tcPr>
            <w:tcW w:w="709" w:type="dxa"/>
            <w:shd w:val="clear" w:color="auto" w:fill="auto"/>
            <w:noWrap/>
            <w:vAlign w:val="bottom"/>
            <w:hideMark/>
          </w:tcPr>
          <w:p w14:paraId="31B6799C" w14:textId="6A43F48F" w:rsidR="007D13D1" w:rsidRPr="00B47233" w:rsidRDefault="007D13D1" w:rsidP="007D13D1">
            <w:pPr>
              <w:spacing w:after="0" w:line="240" w:lineRule="auto"/>
              <w:jc w:val="center"/>
              <w:rPr>
                <w:ins w:id="2032" w:author="Fernandes, Richard (he, him, his | il, le, lui)" w:date="2023-07-14T17:06:00Z"/>
                <w:rFonts w:ascii="Arial" w:eastAsia="Times New Roman" w:hAnsi="Arial" w:cs="Arial"/>
                <w:sz w:val="16"/>
                <w:szCs w:val="16"/>
                <w:lang w:eastAsia="en-CA"/>
              </w:rPr>
            </w:pPr>
            <w:ins w:id="2033" w:author="Fernandes, Richard (he, him, his | il, le, lui)" w:date="2023-07-14T17:06:00Z">
              <w:r w:rsidRPr="008A334C">
                <w:rPr>
                  <w:rFonts w:ascii="Arial" w:eastAsia="Times New Roman" w:hAnsi="Arial" w:cs="Arial"/>
                  <w:sz w:val="16"/>
                  <w:szCs w:val="16"/>
                  <w:lang w:eastAsia="en-CA"/>
                </w:rPr>
                <w:t>10</w:t>
              </w:r>
            </w:ins>
          </w:p>
        </w:tc>
        <w:tc>
          <w:tcPr>
            <w:tcW w:w="709" w:type="dxa"/>
            <w:shd w:val="clear" w:color="auto" w:fill="auto"/>
            <w:noWrap/>
            <w:vAlign w:val="bottom"/>
            <w:hideMark/>
          </w:tcPr>
          <w:p w14:paraId="40642505" w14:textId="373C6CCD" w:rsidR="007D13D1" w:rsidRPr="00B47233" w:rsidRDefault="007D13D1" w:rsidP="007D13D1">
            <w:pPr>
              <w:spacing w:after="0" w:line="240" w:lineRule="auto"/>
              <w:jc w:val="center"/>
              <w:rPr>
                <w:ins w:id="2034" w:author="Fernandes, Richard (he, him, his | il, le, lui)" w:date="2023-07-14T17:06:00Z"/>
                <w:rFonts w:ascii="Arial" w:eastAsia="Times New Roman" w:hAnsi="Arial" w:cs="Arial"/>
                <w:sz w:val="16"/>
                <w:szCs w:val="16"/>
                <w:lang w:eastAsia="en-CA"/>
              </w:rPr>
            </w:pPr>
            <w:ins w:id="2035" w:author="Fernandes, Richard (he, him, his | il, le, lui)" w:date="2023-07-14T17:06:00Z">
              <w:r w:rsidRPr="008A334C">
                <w:rPr>
                  <w:rFonts w:ascii="Arial" w:eastAsia="Times New Roman" w:hAnsi="Arial" w:cs="Arial"/>
                  <w:sz w:val="16"/>
                  <w:szCs w:val="16"/>
                  <w:lang w:eastAsia="en-CA"/>
                </w:rPr>
                <w:t>20</w:t>
              </w:r>
            </w:ins>
          </w:p>
        </w:tc>
        <w:tc>
          <w:tcPr>
            <w:tcW w:w="708" w:type="dxa"/>
            <w:shd w:val="clear" w:color="auto" w:fill="auto"/>
            <w:noWrap/>
            <w:vAlign w:val="bottom"/>
            <w:hideMark/>
          </w:tcPr>
          <w:p w14:paraId="5CED185E" w14:textId="7E2A9739" w:rsidR="007D13D1" w:rsidRPr="00B47233" w:rsidRDefault="007D13D1" w:rsidP="007D13D1">
            <w:pPr>
              <w:spacing w:after="0" w:line="240" w:lineRule="auto"/>
              <w:jc w:val="center"/>
              <w:rPr>
                <w:ins w:id="2036" w:author="Fernandes, Richard (he, him, his | il, le, lui)" w:date="2023-07-14T17:06:00Z"/>
                <w:rFonts w:ascii="Arial" w:eastAsia="Times New Roman" w:hAnsi="Arial" w:cs="Arial"/>
                <w:sz w:val="16"/>
                <w:szCs w:val="16"/>
                <w:lang w:eastAsia="en-CA"/>
              </w:rPr>
            </w:pPr>
            <w:ins w:id="2037" w:author="Fernandes, Richard (he, him, his | il, le, lui)" w:date="2023-07-14T17:06:00Z">
              <w:r w:rsidRPr="008A334C">
                <w:rPr>
                  <w:rFonts w:ascii="Arial" w:eastAsia="Times New Roman" w:hAnsi="Arial" w:cs="Arial"/>
                  <w:sz w:val="16"/>
                  <w:szCs w:val="16"/>
                  <w:lang w:eastAsia="en-CA"/>
                </w:rPr>
                <w:t>60</w:t>
              </w:r>
            </w:ins>
          </w:p>
        </w:tc>
        <w:tc>
          <w:tcPr>
            <w:tcW w:w="709" w:type="dxa"/>
            <w:shd w:val="clear" w:color="auto" w:fill="auto"/>
            <w:noWrap/>
            <w:vAlign w:val="bottom"/>
            <w:hideMark/>
          </w:tcPr>
          <w:p w14:paraId="0ECCA90A" w14:textId="506CF651" w:rsidR="007D13D1" w:rsidRPr="00B47233" w:rsidRDefault="007D13D1" w:rsidP="007D13D1">
            <w:pPr>
              <w:spacing w:after="0" w:line="240" w:lineRule="auto"/>
              <w:jc w:val="center"/>
              <w:rPr>
                <w:ins w:id="2038" w:author="Fernandes, Richard (he, him, his | il, le, lui)" w:date="2023-07-14T17:06:00Z"/>
                <w:rFonts w:ascii="Arial" w:eastAsia="Times New Roman" w:hAnsi="Arial" w:cs="Arial"/>
                <w:sz w:val="16"/>
                <w:szCs w:val="16"/>
                <w:lang w:eastAsia="en-CA"/>
              </w:rPr>
            </w:pPr>
            <w:ins w:id="2039" w:author="Fernandes, Richard (he, him, his | il, le, lui)" w:date="2023-07-14T17:06:00Z">
              <w:r w:rsidRPr="008A334C">
                <w:rPr>
                  <w:rFonts w:ascii="Arial" w:eastAsia="Times New Roman" w:hAnsi="Arial" w:cs="Arial"/>
                  <w:sz w:val="16"/>
                  <w:szCs w:val="16"/>
                  <w:lang w:eastAsia="en-CA"/>
                </w:rPr>
                <w:t>45</w:t>
              </w:r>
            </w:ins>
          </w:p>
        </w:tc>
        <w:tc>
          <w:tcPr>
            <w:tcW w:w="703" w:type="dxa"/>
            <w:shd w:val="clear" w:color="auto" w:fill="auto"/>
            <w:noWrap/>
            <w:vAlign w:val="bottom"/>
            <w:hideMark/>
          </w:tcPr>
          <w:p w14:paraId="5C7DA4C5" w14:textId="4A99293A" w:rsidR="007D13D1" w:rsidRPr="00B47233" w:rsidRDefault="007D13D1" w:rsidP="007D13D1">
            <w:pPr>
              <w:spacing w:after="0" w:line="240" w:lineRule="auto"/>
              <w:jc w:val="center"/>
              <w:rPr>
                <w:ins w:id="2040" w:author="Fernandes, Richard (he, him, his | il, le, lui)" w:date="2023-07-14T17:06:00Z"/>
                <w:rFonts w:ascii="Arial" w:eastAsia="Times New Roman" w:hAnsi="Arial" w:cs="Arial"/>
                <w:sz w:val="16"/>
                <w:szCs w:val="16"/>
                <w:lang w:eastAsia="en-CA"/>
              </w:rPr>
            </w:pPr>
            <w:ins w:id="2041" w:author="Fernandes, Richard (he, him, his | il, le, lui)" w:date="2023-07-14T17:06:00Z">
              <w:r w:rsidRPr="008A334C">
                <w:rPr>
                  <w:rFonts w:ascii="Arial" w:eastAsia="Times New Roman" w:hAnsi="Arial" w:cs="Arial"/>
                  <w:sz w:val="16"/>
                  <w:szCs w:val="16"/>
                  <w:lang w:eastAsia="en-CA"/>
                </w:rPr>
                <w:t>60</w:t>
              </w:r>
            </w:ins>
          </w:p>
        </w:tc>
      </w:tr>
      <w:tr w:rsidR="007D13D1" w:rsidRPr="00B47233" w14:paraId="0F131A75" w14:textId="77777777" w:rsidTr="00A36C2B">
        <w:trPr>
          <w:trHeight w:val="275"/>
          <w:ins w:id="2042" w:author="Fernandes, Richard (he, him, his | il, le, lui)" w:date="2023-07-14T17:06:00Z"/>
        </w:trPr>
        <w:tc>
          <w:tcPr>
            <w:tcW w:w="861" w:type="dxa"/>
            <w:vMerge/>
            <w:vAlign w:val="center"/>
            <w:hideMark/>
          </w:tcPr>
          <w:p w14:paraId="031D8E62" w14:textId="77777777" w:rsidR="007D13D1" w:rsidRPr="00B47233" w:rsidRDefault="007D13D1" w:rsidP="007D13D1">
            <w:pPr>
              <w:spacing w:after="0" w:line="240" w:lineRule="auto"/>
              <w:rPr>
                <w:ins w:id="2043" w:author="Fernandes, Richard (he, him, his | il, le, lui)" w:date="2023-07-14T17:06:00Z"/>
                <w:rFonts w:ascii="Arial" w:eastAsia="Times New Roman" w:hAnsi="Arial" w:cs="Arial"/>
                <w:b/>
                <w:bCs/>
                <w:sz w:val="16"/>
                <w:szCs w:val="16"/>
                <w:lang w:eastAsia="en-CA"/>
              </w:rPr>
            </w:pPr>
          </w:p>
        </w:tc>
        <w:tc>
          <w:tcPr>
            <w:tcW w:w="850" w:type="dxa"/>
            <w:shd w:val="clear" w:color="000000" w:fill="C0C0C0"/>
            <w:noWrap/>
            <w:vAlign w:val="bottom"/>
            <w:hideMark/>
          </w:tcPr>
          <w:p w14:paraId="1FEC066B" w14:textId="624CC092" w:rsidR="007D13D1" w:rsidRPr="00B47233" w:rsidRDefault="007D13D1" w:rsidP="007D13D1">
            <w:pPr>
              <w:spacing w:after="0" w:line="240" w:lineRule="auto"/>
              <w:rPr>
                <w:ins w:id="2044" w:author="Fernandes, Richard (he, him, his | il, le, lui)" w:date="2023-07-14T17:06:00Z"/>
                <w:rFonts w:ascii="Arial" w:eastAsia="Times New Roman" w:hAnsi="Arial" w:cs="Arial"/>
                <w:b/>
                <w:bCs/>
                <w:sz w:val="16"/>
                <w:szCs w:val="16"/>
                <w:lang w:eastAsia="en-CA"/>
              </w:rPr>
            </w:pPr>
            <w:proofErr w:type="spellStart"/>
            <w:ins w:id="2045" w:author="Fernandes, Richard (he, him, his | il, le, lui)" w:date="2023-07-14T17:06:00Z">
              <w:r w:rsidRPr="008A334C">
                <w:rPr>
                  <w:rFonts w:ascii="Arial" w:eastAsia="Times New Roman" w:hAnsi="Arial" w:cs="Arial"/>
                  <w:b/>
                  <w:bCs/>
                  <w:sz w:val="16"/>
                  <w:szCs w:val="16"/>
                  <w:lang w:eastAsia="en-CA"/>
                </w:rPr>
                <w:t>Cdm</w:t>
              </w:r>
              <w:proofErr w:type="spellEnd"/>
              <w:r w:rsidRPr="008A334C">
                <w:rPr>
                  <w:rFonts w:ascii="Arial" w:eastAsia="Times New Roman" w:hAnsi="Arial" w:cs="Arial"/>
                  <w:b/>
                  <w:bCs/>
                  <w:sz w:val="16"/>
                  <w:szCs w:val="16"/>
                  <w:lang w:eastAsia="en-CA"/>
                </w:rPr>
                <w:t xml:space="preserve"> (g.m-2)</w:t>
              </w:r>
            </w:ins>
          </w:p>
        </w:tc>
        <w:tc>
          <w:tcPr>
            <w:tcW w:w="748" w:type="dxa"/>
            <w:shd w:val="clear" w:color="auto" w:fill="auto"/>
            <w:vAlign w:val="center"/>
            <w:hideMark/>
          </w:tcPr>
          <w:p w14:paraId="3CBEEEEC" w14:textId="3AAF2A44" w:rsidR="007D13D1" w:rsidRPr="007D13D1" w:rsidRDefault="007D13D1" w:rsidP="007D13D1">
            <w:pPr>
              <w:spacing w:after="0" w:line="240" w:lineRule="auto"/>
              <w:jc w:val="center"/>
              <w:rPr>
                <w:ins w:id="2046" w:author="Fernandes, Richard (he, him, his | il, le, lui)" w:date="2023-07-14T17:06:00Z"/>
                <w:rFonts w:ascii="Arial" w:eastAsia="Times New Roman" w:hAnsi="Arial" w:cs="Arial"/>
                <w:sz w:val="16"/>
                <w:szCs w:val="16"/>
                <w:lang w:eastAsia="en-CA"/>
              </w:rPr>
            </w:pPr>
            <w:ins w:id="2047" w:author="Fernandes, Richard (he, him, his | il, le, lui)" w:date="2023-07-14T17:06:00Z">
              <w:r w:rsidRPr="008A334C">
                <w:rPr>
                  <w:rFonts w:ascii="Arial" w:eastAsia="Times New Roman" w:hAnsi="Arial" w:cs="Arial"/>
                  <w:sz w:val="16"/>
                  <w:szCs w:val="16"/>
                  <w:lang w:eastAsia="en-CA"/>
                </w:rPr>
                <w:t>0.005</w:t>
              </w:r>
            </w:ins>
          </w:p>
        </w:tc>
        <w:tc>
          <w:tcPr>
            <w:tcW w:w="670" w:type="dxa"/>
            <w:shd w:val="clear" w:color="auto" w:fill="auto"/>
            <w:vAlign w:val="center"/>
            <w:hideMark/>
          </w:tcPr>
          <w:p w14:paraId="03E0991F" w14:textId="1A7D770C" w:rsidR="007D13D1" w:rsidRPr="007D13D1" w:rsidRDefault="007D13D1" w:rsidP="007D13D1">
            <w:pPr>
              <w:spacing w:after="0" w:line="240" w:lineRule="auto"/>
              <w:jc w:val="center"/>
              <w:rPr>
                <w:ins w:id="2048" w:author="Fernandes, Richard (he, him, his | il, le, lui)" w:date="2023-07-14T17:06:00Z"/>
                <w:rFonts w:ascii="Arial" w:eastAsia="Times New Roman" w:hAnsi="Arial" w:cs="Arial"/>
                <w:sz w:val="16"/>
                <w:szCs w:val="16"/>
                <w:lang w:eastAsia="en-CA"/>
              </w:rPr>
            </w:pPr>
            <w:ins w:id="2049" w:author="Fernandes, Richard (he, him, his | il, le, lui)" w:date="2023-07-14T17:06:00Z">
              <w:r w:rsidRPr="008A334C">
                <w:rPr>
                  <w:rFonts w:ascii="Arial" w:eastAsia="Times New Roman" w:hAnsi="Arial" w:cs="Arial"/>
                  <w:sz w:val="16"/>
                  <w:szCs w:val="16"/>
                  <w:lang w:eastAsia="en-CA"/>
                </w:rPr>
                <w:t>0.01</w:t>
              </w:r>
            </w:ins>
          </w:p>
        </w:tc>
        <w:tc>
          <w:tcPr>
            <w:tcW w:w="709" w:type="dxa"/>
            <w:shd w:val="clear" w:color="auto" w:fill="auto"/>
            <w:vAlign w:val="center"/>
            <w:hideMark/>
          </w:tcPr>
          <w:p w14:paraId="5A5EF561" w14:textId="50F843C1" w:rsidR="007D13D1" w:rsidRPr="007D13D1" w:rsidRDefault="007D13D1" w:rsidP="007D13D1">
            <w:pPr>
              <w:spacing w:after="0" w:line="240" w:lineRule="auto"/>
              <w:jc w:val="center"/>
              <w:rPr>
                <w:ins w:id="2050" w:author="Fernandes, Richard (he, him, his | il, le, lui)" w:date="2023-07-14T17:06:00Z"/>
                <w:rFonts w:ascii="Arial" w:eastAsia="Times New Roman" w:hAnsi="Arial" w:cs="Arial"/>
                <w:sz w:val="16"/>
                <w:szCs w:val="16"/>
                <w:lang w:eastAsia="en-CA"/>
              </w:rPr>
            </w:pPr>
            <w:ins w:id="2051" w:author="Fernandes, Richard (he, him, his | il, le, lui)" w:date="2023-07-14T17:06:00Z">
              <w:r w:rsidRPr="008A334C">
                <w:rPr>
                  <w:rFonts w:ascii="Arial" w:eastAsia="Times New Roman" w:hAnsi="Arial" w:cs="Arial"/>
                  <w:sz w:val="16"/>
                  <w:szCs w:val="16"/>
                  <w:lang w:eastAsia="en-CA"/>
                </w:rPr>
                <w:t>0.005</w:t>
              </w:r>
            </w:ins>
          </w:p>
        </w:tc>
        <w:tc>
          <w:tcPr>
            <w:tcW w:w="567" w:type="dxa"/>
            <w:shd w:val="clear" w:color="auto" w:fill="auto"/>
            <w:vAlign w:val="center"/>
            <w:hideMark/>
          </w:tcPr>
          <w:p w14:paraId="07F87025" w14:textId="047E5FA5" w:rsidR="007D13D1" w:rsidRPr="007D13D1" w:rsidRDefault="007D13D1" w:rsidP="007D13D1">
            <w:pPr>
              <w:spacing w:after="0" w:line="240" w:lineRule="auto"/>
              <w:jc w:val="center"/>
              <w:rPr>
                <w:ins w:id="2052" w:author="Fernandes, Richard (he, him, his | il, le, lui)" w:date="2023-07-14T17:06:00Z"/>
                <w:rFonts w:ascii="Arial" w:eastAsia="Times New Roman" w:hAnsi="Arial" w:cs="Arial"/>
                <w:sz w:val="16"/>
                <w:szCs w:val="16"/>
                <w:lang w:eastAsia="en-CA"/>
              </w:rPr>
            </w:pPr>
            <w:ins w:id="2053" w:author="Fernandes, Richard (he, him, his | il, le, lui)" w:date="2023-07-14T17:06:00Z">
              <w:r w:rsidRPr="008A334C">
                <w:rPr>
                  <w:rFonts w:ascii="Arial" w:eastAsia="Times New Roman" w:hAnsi="Arial" w:cs="Arial"/>
                  <w:sz w:val="16"/>
                  <w:szCs w:val="16"/>
                  <w:lang w:eastAsia="en-CA"/>
                </w:rPr>
                <w:t>0.01</w:t>
              </w:r>
            </w:ins>
          </w:p>
        </w:tc>
        <w:tc>
          <w:tcPr>
            <w:tcW w:w="573" w:type="dxa"/>
            <w:shd w:val="clear" w:color="auto" w:fill="auto"/>
            <w:noWrap/>
            <w:vAlign w:val="center"/>
            <w:hideMark/>
          </w:tcPr>
          <w:p w14:paraId="60F2F01D" w14:textId="3C727132" w:rsidR="007D13D1" w:rsidRPr="007D13D1" w:rsidRDefault="007D13D1" w:rsidP="007D13D1">
            <w:pPr>
              <w:spacing w:after="0" w:line="240" w:lineRule="auto"/>
              <w:jc w:val="center"/>
              <w:rPr>
                <w:ins w:id="2054" w:author="Fernandes, Richard (he, him, his | il, le, lui)" w:date="2023-07-14T17:06:00Z"/>
                <w:rFonts w:ascii="Arial" w:eastAsia="Times New Roman" w:hAnsi="Arial" w:cs="Arial"/>
                <w:color w:val="000000"/>
                <w:sz w:val="16"/>
                <w:szCs w:val="16"/>
                <w:lang w:eastAsia="en-CA"/>
              </w:rPr>
            </w:pPr>
            <w:ins w:id="2055" w:author="Fernandes, Richard (he, him, his | il, le, lui)" w:date="2023-07-14T17:06:00Z">
              <w:r w:rsidRPr="008A334C">
                <w:rPr>
                  <w:rFonts w:ascii="Arial" w:eastAsia="Times New Roman" w:hAnsi="Arial" w:cs="Arial"/>
                  <w:sz w:val="16"/>
                  <w:szCs w:val="16"/>
                  <w:lang w:eastAsia="en-CA"/>
                </w:rPr>
                <w:t>4</w:t>
              </w:r>
            </w:ins>
          </w:p>
        </w:tc>
        <w:tc>
          <w:tcPr>
            <w:tcW w:w="844" w:type="dxa"/>
            <w:shd w:val="clear" w:color="000000" w:fill="BFBFBF"/>
            <w:noWrap/>
            <w:vAlign w:val="bottom"/>
            <w:hideMark/>
          </w:tcPr>
          <w:p w14:paraId="62F27CF9" w14:textId="386CAD2D" w:rsidR="007D13D1" w:rsidRPr="00B47233" w:rsidRDefault="007D13D1" w:rsidP="007D13D1">
            <w:pPr>
              <w:spacing w:after="0" w:line="240" w:lineRule="auto"/>
              <w:jc w:val="center"/>
              <w:rPr>
                <w:ins w:id="2056" w:author="Fernandes, Richard (he, him, his | il, le, lui)" w:date="2023-07-14T17:06:00Z"/>
                <w:rFonts w:ascii="Arial" w:eastAsia="Times New Roman" w:hAnsi="Arial" w:cs="Arial"/>
                <w:sz w:val="16"/>
                <w:szCs w:val="16"/>
                <w:lang w:eastAsia="en-CA"/>
              </w:rPr>
            </w:pPr>
            <w:ins w:id="2057" w:author="Fernandes, Richard (he, him, his | il, le, lui)" w:date="2023-07-14T17:06:00Z">
              <w:r w:rsidRPr="008A334C">
                <w:rPr>
                  <w:rFonts w:ascii="Arial" w:eastAsia="Times New Roman" w:hAnsi="Arial" w:cs="Arial"/>
                  <w:sz w:val="16"/>
                  <w:szCs w:val="16"/>
                  <w:lang w:eastAsia="en-CA"/>
                </w:rPr>
                <w:t>Uniform</w:t>
              </w:r>
            </w:ins>
          </w:p>
        </w:tc>
        <w:tc>
          <w:tcPr>
            <w:tcW w:w="709" w:type="dxa"/>
            <w:shd w:val="clear" w:color="auto" w:fill="auto"/>
            <w:noWrap/>
            <w:vAlign w:val="bottom"/>
            <w:hideMark/>
          </w:tcPr>
          <w:p w14:paraId="0BB140A4" w14:textId="7281F621" w:rsidR="007D13D1" w:rsidRPr="00B47233" w:rsidRDefault="007D13D1" w:rsidP="007D13D1">
            <w:pPr>
              <w:spacing w:after="0" w:line="240" w:lineRule="auto"/>
              <w:jc w:val="center"/>
              <w:rPr>
                <w:ins w:id="2058" w:author="Fernandes, Richard (he, him, his | il, le, lui)" w:date="2023-07-14T17:06:00Z"/>
                <w:rFonts w:ascii="Arial" w:eastAsia="Times New Roman" w:hAnsi="Arial" w:cs="Arial"/>
                <w:sz w:val="16"/>
                <w:szCs w:val="16"/>
                <w:lang w:eastAsia="en-CA"/>
              </w:rPr>
            </w:pPr>
            <w:ins w:id="2059" w:author="Fernandes, Richard (he, him, his | il, le, lui)" w:date="2023-07-14T17:06:00Z">
              <w:r w:rsidRPr="008A334C">
                <w:rPr>
                  <w:rFonts w:ascii="Arial" w:eastAsia="Times New Roman" w:hAnsi="Arial" w:cs="Arial"/>
                  <w:sz w:val="16"/>
                  <w:szCs w:val="16"/>
                  <w:lang w:eastAsia="en-CA"/>
                </w:rPr>
                <w:t>10</w:t>
              </w:r>
            </w:ins>
          </w:p>
        </w:tc>
        <w:tc>
          <w:tcPr>
            <w:tcW w:w="709" w:type="dxa"/>
            <w:shd w:val="clear" w:color="auto" w:fill="auto"/>
            <w:vAlign w:val="center"/>
            <w:hideMark/>
          </w:tcPr>
          <w:p w14:paraId="2A098170" w14:textId="7CB4D5FF" w:rsidR="007D13D1" w:rsidRPr="00B47233" w:rsidRDefault="007D13D1" w:rsidP="007D13D1">
            <w:pPr>
              <w:spacing w:after="0" w:line="240" w:lineRule="auto"/>
              <w:jc w:val="center"/>
              <w:rPr>
                <w:ins w:id="2060" w:author="Fernandes, Richard (he, him, his | il, le, lui)" w:date="2023-07-14T17:06:00Z"/>
                <w:rFonts w:ascii="Arial" w:eastAsia="Times New Roman" w:hAnsi="Arial" w:cs="Arial"/>
                <w:sz w:val="16"/>
                <w:szCs w:val="16"/>
                <w:lang w:eastAsia="en-CA"/>
              </w:rPr>
            </w:pPr>
            <w:ins w:id="2061" w:author="Fernandes, Richard (he, him, his | il, le, lui)" w:date="2023-07-14T17:06:00Z">
              <w:r w:rsidRPr="008A334C">
                <w:rPr>
                  <w:rFonts w:ascii="Arial" w:eastAsia="Times New Roman" w:hAnsi="Arial" w:cs="Arial"/>
                  <w:sz w:val="16"/>
                  <w:szCs w:val="16"/>
                  <w:lang w:eastAsia="en-CA"/>
                </w:rPr>
                <w:t>0.005</w:t>
              </w:r>
            </w:ins>
          </w:p>
        </w:tc>
        <w:tc>
          <w:tcPr>
            <w:tcW w:w="708" w:type="dxa"/>
            <w:shd w:val="clear" w:color="auto" w:fill="auto"/>
            <w:vAlign w:val="center"/>
            <w:hideMark/>
          </w:tcPr>
          <w:p w14:paraId="49B75F75" w14:textId="6BE871C8" w:rsidR="007D13D1" w:rsidRPr="00B47233" w:rsidRDefault="007D13D1" w:rsidP="007D13D1">
            <w:pPr>
              <w:spacing w:after="0" w:line="240" w:lineRule="auto"/>
              <w:jc w:val="center"/>
              <w:rPr>
                <w:ins w:id="2062" w:author="Fernandes, Richard (he, him, his | il, le, lui)" w:date="2023-07-14T17:06:00Z"/>
                <w:rFonts w:ascii="Arial" w:eastAsia="Times New Roman" w:hAnsi="Arial" w:cs="Arial"/>
                <w:sz w:val="16"/>
                <w:szCs w:val="16"/>
                <w:lang w:eastAsia="en-CA"/>
              </w:rPr>
            </w:pPr>
            <w:ins w:id="2063" w:author="Fernandes, Richard (he, him, his | il, le, lui)" w:date="2023-07-14T17:06:00Z">
              <w:r w:rsidRPr="008A334C">
                <w:rPr>
                  <w:rFonts w:ascii="Arial" w:eastAsia="Times New Roman" w:hAnsi="Arial" w:cs="Arial"/>
                  <w:sz w:val="16"/>
                  <w:szCs w:val="16"/>
                  <w:lang w:eastAsia="en-CA"/>
                </w:rPr>
                <w:t>0.01</w:t>
              </w:r>
            </w:ins>
          </w:p>
        </w:tc>
        <w:tc>
          <w:tcPr>
            <w:tcW w:w="709" w:type="dxa"/>
            <w:shd w:val="clear" w:color="auto" w:fill="auto"/>
            <w:vAlign w:val="center"/>
            <w:hideMark/>
          </w:tcPr>
          <w:p w14:paraId="1AD5E712" w14:textId="7E06408F" w:rsidR="007D13D1" w:rsidRPr="00B47233" w:rsidRDefault="007D13D1" w:rsidP="007D13D1">
            <w:pPr>
              <w:spacing w:after="0" w:line="240" w:lineRule="auto"/>
              <w:jc w:val="center"/>
              <w:rPr>
                <w:ins w:id="2064" w:author="Fernandes, Richard (he, him, his | il, le, lui)" w:date="2023-07-14T17:06:00Z"/>
                <w:rFonts w:ascii="Arial" w:eastAsia="Times New Roman" w:hAnsi="Arial" w:cs="Arial"/>
                <w:sz w:val="16"/>
                <w:szCs w:val="16"/>
                <w:lang w:eastAsia="en-CA"/>
              </w:rPr>
            </w:pPr>
            <w:ins w:id="2065" w:author="Fernandes, Richard (he, him, his | il, le, lui)" w:date="2023-07-14T17:06:00Z">
              <w:r w:rsidRPr="008A334C">
                <w:rPr>
                  <w:rFonts w:ascii="Arial" w:eastAsia="Times New Roman" w:hAnsi="Arial" w:cs="Arial"/>
                  <w:sz w:val="16"/>
                  <w:szCs w:val="16"/>
                  <w:lang w:eastAsia="en-CA"/>
                </w:rPr>
                <w:t>0.005</w:t>
              </w:r>
            </w:ins>
          </w:p>
        </w:tc>
        <w:tc>
          <w:tcPr>
            <w:tcW w:w="703" w:type="dxa"/>
            <w:shd w:val="clear" w:color="auto" w:fill="auto"/>
            <w:vAlign w:val="center"/>
            <w:hideMark/>
          </w:tcPr>
          <w:p w14:paraId="1B0E4FAB" w14:textId="6421F3B4" w:rsidR="007D13D1" w:rsidRPr="00B47233" w:rsidRDefault="007D13D1" w:rsidP="007D13D1">
            <w:pPr>
              <w:spacing w:after="0" w:line="240" w:lineRule="auto"/>
              <w:jc w:val="center"/>
              <w:rPr>
                <w:ins w:id="2066" w:author="Fernandes, Richard (he, him, his | il, le, lui)" w:date="2023-07-14T17:06:00Z"/>
                <w:rFonts w:ascii="Arial" w:eastAsia="Times New Roman" w:hAnsi="Arial" w:cs="Arial"/>
                <w:sz w:val="16"/>
                <w:szCs w:val="16"/>
                <w:lang w:eastAsia="en-CA"/>
              </w:rPr>
            </w:pPr>
            <w:ins w:id="2067" w:author="Fernandes, Richard (he, him, his | il, le, lui)" w:date="2023-07-14T17:06:00Z">
              <w:r w:rsidRPr="008A334C">
                <w:rPr>
                  <w:rFonts w:ascii="Arial" w:eastAsia="Times New Roman" w:hAnsi="Arial" w:cs="Arial"/>
                  <w:sz w:val="16"/>
                  <w:szCs w:val="16"/>
                  <w:lang w:eastAsia="en-CA"/>
                </w:rPr>
                <w:t>0.01</w:t>
              </w:r>
            </w:ins>
          </w:p>
        </w:tc>
      </w:tr>
      <w:tr w:rsidR="007D13D1" w:rsidRPr="00B47233" w14:paraId="2916458C" w14:textId="77777777" w:rsidTr="00A36C2B">
        <w:trPr>
          <w:trHeight w:val="275"/>
          <w:ins w:id="2068" w:author="Fernandes, Richard (he, him, his | il, le, lui)" w:date="2023-07-14T17:06:00Z"/>
        </w:trPr>
        <w:tc>
          <w:tcPr>
            <w:tcW w:w="861" w:type="dxa"/>
            <w:vMerge/>
            <w:vAlign w:val="center"/>
            <w:hideMark/>
          </w:tcPr>
          <w:p w14:paraId="6AEAAAFB" w14:textId="77777777" w:rsidR="007D13D1" w:rsidRPr="00B47233" w:rsidRDefault="007D13D1" w:rsidP="007D13D1">
            <w:pPr>
              <w:spacing w:after="0" w:line="240" w:lineRule="auto"/>
              <w:rPr>
                <w:ins w:id="2069" w:author="Fernandes, Richard (he, him, his | il, le, lui)" w:date="2023-07-14T17:06:00Z"/>
                <w:rFonts w:ascii="Arial" w:eastAsia="Times New Roman" w:hAnsi="Arial" w:cs="Arial"/>
                <w:b/>
                <w:bCs/>
                <w:sz w:val="16"/>
                <w:szCs w:val="16"/>
                <w:lang w:eastAsia="en-CA"/>
              </w:rPr>
            </w:pPr>
          </w:p>
        </w:tc>
        <w:tc>
          <w:tcPr>
            <w:tcW w:w="850" w:type="dxa"/>
            <w:shd w:val="clear" w:color="000000" w:fill="C0C0C0"/>
            <w:noWrap/>
            <w:vAlign w:val="bottom"/>
            <w:hideMark/>
          </w:tcPr>
          <w:p w14:paraId="47AE4D07" w14:textId="5EC5B168" w:rsidR="007D13D1" w:rsidRPr="00B47233" w:rsidRDefault="007D13D1" w:rsidP="007D13D1">
            <w:pPr>
              <w:spacing w:after="0" w:line="240" w:lineRule="auto"/>
              <w:rPr>
                <w:ins w:id="2070" w:author="Fernandes, Richard (he, him, his | il, le, lui)" w:date="2023-07-14T17:06:00Z"/>
                <w:rFonts w:ascii="Arial" w:eastAsia="Times New Roman" w:hAnsi="Arial" w:cs="Arial"/>
                <w:b/>
                <w:bCs/>
                <w:sz w:val="16"/>
                <w:szCs w:val="16"/>
                <w:lang w:eastAsia="en-CA"/>
              </w:rPr>
            </w:pPr>
            <w:proofErr w:type="spellStart"/>
            <w:ins w:id="2071" w:author="Fernandes, Richard (he, him, his | il, le, lui)" w:date="2023-07-14T17:06:00Z">
              <w:r w:rsidRPr="008A334C">
                <w:rPr>
                  <w:rFonts w:ascii="Arial" w:eastAsia="Times New Roman" w:hAnsi="Arial" w:cs="Arial"/>
                  <w:b/>
                  <w:bCs/>
                  <w:sz w:val="16"/>
                  <w:szCs w:val="16"/>
                  <w:lang w:eastAsia="en-CA"/>
                </w:rPr>
                <w:t>Cw_Rel</w:t>
              </w:r>
              <w:proofErr w:type="spellEnd"/>
            </w:ins>
          </w:p>
        </w:tc>
        <w:tc>
          <w:tcPr>
            <w:tcW w:w="748" w:type="dxa"/>
            <w:shd w:val="clear" w:color="auto" w:fill="auto"/>
            <w:vAlign w:val="center"/>
            <w:hideMark/>
          </w:tcPr>
          <w:p w14:paraId="04CDEA7A" w14:textId="187355F6" w:rsidR="007D13D1" w:rsidRPr="007D13D1" w:rsidRDefault="007D13D1" w:rsidP="007D13D1">
            <w:pPr>
              <w:spacing w:after="0" w:line="240" w:lineRule="auto"/>
              <w:jc w:val="center"/>
              <w:rPr>
                <w:ins w:id="2072" w:author="Fernandes, Richard (he, him, his | il, le, lui)" w:date="2023-07-14T17:06:00Z"/>
                <w:rFonts w:ascii="Arial" w:eastAsia="Times New Roman" w:hAnsi="Arial" w:cs="Arial"/>
                <w:sz w:val="16"/>
                <w:szCs w:val="16"/>
                <w:lang w:eastAsia="en-CA"/>
              </w:rPr>
            </w:pPr>
            <w:ins w:id="2073" w:author="Fernandes, Richard (he, him, his | il, le, lui)" w:date="2023-07-14T17:06:00Z">
              <w:r w:rsidRPr="008A334C">
                <w:rPr>
                  <w:rFonts w:ascii="Arial" w:eastAsia="Times New Roman" w:hAnsi="Arial" w:cs="Arial"/>
                  <w:sz w:val="16"/>
                  <w:szCs w:val="16"/>
                  <w:lang w:eastAsia="en-CA"/>
                </w:rPr>
                <w:t>0.7</w:t>
              </w:r>
            </w:ins>
          </w:p>
        </w:tc>
        <w:tc>
          <w:tcPr>
            <w:tcW w:w="670" w:type="dxa"/>
            <w:shd w:val="clear" w:color="auto" w:fill="auto"/>
            <w:vAlign w:val="center"/>
            <w:hideMark/>
          </w:tcPr>
          <w:p w14:paraId="6AA8F122" w14:textId="1F2A2B9C" w:rsidR="007D13D1" w:rsidRPr="007D13D1" w:rsidRDefault="007D13D1" w:rsidP="007D13D1">
            <w:pPr>
              <w:spacing w:after="0" w:line="240" w:lineRule="auto"/>
              <w:jc w:val="center"/>
              <w:rPr>
                <w:ins w:id="2074" w:author="Fernandes, Richard (he, him, his | il, le, lui)" w:date="2023-07-14T17:06:00Z"/>
                <w:rFonts w:ascii="Arial" w:eastAsia="Times New Roman" w:hAnsi="Arial" w:cs="Arial"/>
                <w:sz w:val="16"/>
                <w:szCs w:val="16"/>
                <w:lang w:eastAsia="en-CA"/>
              </w:rPr>
            </w:pPr>
            <w:ins w:id="2075" w:author="Fernandes, Richard (he, him, his | il, le, lui)" w:date="2023-07-14T17:06:00Z">
              <w:r w:rsidRPr="008A334C">
                <w:rPr>
                  <w:rFonts w:ascii="Arial" w:eastAsia="Times New Roman" w:hAnsi="Arial" w:cs="Arial"/>
                  <w:sz w:val="16"/>
                  <w:szCs w:val="16"/>
                  <w:lang w:eastAsia="en-CA"/>
                </w:rPr>
                <w:t>0.9</w:t>
              </w:r>
            </w:ins>
          </w:p>
        </w:tc>
        <w:tc>
          <w:tcPr>
            <w:tcW w:w="709" w:type="dxa"/>
            <w:shd w:val="clear" w:color="auto" w:fill="auto"/>
            <w:vAlign w:val="center"/>
            <w:hideMark/>
          </w:tcPr>
          <w:p w14:paraId="6E3782A3" w14:textId="05DD327B" w:rsidR="007D13D1" w:rsidRPr="007D13D1" w:rsidRDefault="007D13D1" w:rsidP="007D13D1">
            <w:pPr>
              <w:spacing w:after="0" w:line="240" w:lineRule="auto"/>
              <w:jc w:val="center"/>
              <w:rPr>
                <w:ins w:id="2076" w:author="Fernandes, Richard (he, him, his | il, le, lui)" w:date="2023-07-14T17:06:00Z"/>
                <w:rFonts w:ascii="Arial" w:eastAsia="Times New Roman" w:hAnsi="Arial" w:cs="Arial"/>
                <w:sz w:val="16"/>
                <w:szCs w:val="16"/>
                <w:lang w:eastAsia="en-CA"/>
              </w:rPr>
            </w:pPr>
            <w:ins w:id="2077" w:author="Fernandes, Richard (he, him, his | il, le, lui)" w:date="2023-07-14T17:06:00Z">
              <w:r w:rsidRPr="008A334C">
                <w:rPr>
                  <w:rFonts w:ascii="Arial" w:eastAsia="Times New Roman" w:hAnsi="Arial" w:cs="Arial"/>
                  <w:sz w:val="16"/>
                  <w:szCs w:val="16"/>
                  <w:lang w:eastAsia="en-CA"/>
                </w:rPr>
                <w:t>0.8</w:t>
              </w:r>
            </w:ins>
          </w:p>
        </w:tc>
        <w:tc>
          <w:tcPr>
            <w:tcW w:w="567" w:type="dxa"/>
            <w:shd w:val="clear" w:color="auto" w:fill="auto"/>
            <w:vAlign w:val="center"/>
            <w:hideMark/>
          </w:tcPr>
          <w:p w14:paraId="629B8686" w14:textId="4DBF1324" w:rsidR="007D13D1" w:rsidRPr="007D13D1" w:rsidRDefault="007D13D1" w:rsidP="007D13D1">
            <w:pPr>
              <w:spacing w:after="0" w:line="240" w:lineRule="auto"/>
              <w:jc w:val="center"/>
              <w:rPr>
                <w:ins w:id="2078" w:author="Fernandes, Richard (he, him, his | il, le, lui)" w:date="2023-07-14T17:06:00Z"/>
                <w:rFonts w:ascii="Arial" w:eastAsia="Times New Roman" w:hAnsi="Arial" w:cs="Arial"/>
                <w:sz w:val="16"/>
                <w:szCs w:val="16"/>
                <w:lang w:eastAsia="en-CA"/>
              </w:rPr>
            </w:pPr>
            <w:ins w:id="2079" w:author="Fernandes, Richard (he, him, his | il, le, lui)" w:date="2023-07-14T17:06:00Z">
              <w:r w:rsidRPr="008A334C">
                <w:rPr>
                  <w:rFonts w:ascii="Arial" w:eastAsia="Times New Roman" w:hAnsi="Arial" w:cs="Arial"/>
                  <w:sz w:val="16"/>
                  <w:szCs w:val="16"/>
                  <w:lang w:eastAsia="en-CA"/>
                </w:rPr>
                <w:t>0.08</w:t>
              </w:r>
            </w:ins>
          </w:p>
        </w:tc>
        <w:tc>
          <w:tcPr>
            <w:tcW w:w="573" w:type="dxa"/>
            <w:shd w:val="clear" w:color="auto" w:fill="auto"/>
            <w:noWrap/>
            <w:vAlign w:val="center"/>
            <w:hideMark/>
          </w:tcPr>
          <w:p w14:paraId="03849E52" w14:textId="6E67E1AC" w:rsidR="007D13D1" w:rsidRPr="007D13D1" w:rsidRDefault="007D13D1" w:rsidP="007D13D1">
            <w:pPr>
              <w:spacing w:after="0" w:line="240" w:lineRule="auto"/>
              <w:jc w:val="center"/>
              <w:rPr>
                <w:ins w:id="2080" w:author="Fernandes, Richard (he, him, his | il, le, lui)" w:date="2023-07-14T17:06:00Z"/>
                <w:rFonts w:ascii="Arial" w:eastAsia="Times New Roman" w:hAnsi="Arial" w:cs="Arial"/>
                <w:color w:val="000000"/>
                <w:sz w:val="16"/>
                <w:szCs w:val="16"/>
                <w:lang w:eastAsia="en-CA"/>
              </w:rPr>
            </w:pPr>
            <w:ins w:id="2081" w:author="Fernandes, Richard (he, him, his | il, le, lui)" w:date="2023-07-14T17:06:00Z">
              <w:r w:rsidRPr="008A334C">
                <w:rPr>
                  <w:rFonts w:ascii="Arial" w:eastAsia="Times New Roman" w:hAnsi="Arial" w:cs="Arial"/>
                  <w:sz w:val="16"/>
                  <w:szCs w:val="16"/>
                  <w:lang w:eastAsia="en-CA"/>
                </w:rPr>
                <w:t>4</w:t>
              </w:r>
            </w:ins>
          </w:p>
        </w:tc>
        <w:tc>
          <w:tcPr>
            <w:tcW w:w="844" w:type="dxa"/>
            <w:shd w:val="clear" w:color="000000" w:fill="BFBFBF"/>
            <w:noWrap/>
            <w:vAlign w:val="bottom"/>
            <w:hideMark/>
          </w:tcPr>
          <w:p w14:paraId="11BA68E3" w14:textId="756E1560" w:rsidR="007D13D1" w:rsidRPr="00B47233" w:rsidRDefault="007D13D1" w:rsidP="007D13D1">
            <w:pPr>
              <w:spacing w:after="0" w:line="240" w:lineRule="auto"/>
              <w:jc w:val="center"/>
              <w:rPr>
                <w:ins w:id="2082" w:author="Fernandes, Richard (he, him, his | il, le, lui)" w:date="2023-07-14T17:06:00Z"/>
                <w:rFonts w:ascii="Arial" w:eastAsia="Times New Roman" w:hAnsi="Arial" w:cs="Arial"/>
                <w:sz w:val="16"/>
                <w:szCs w:val="16"/>
                <w:lang w:eastAsia="en-CA"/>
              </w:rPr>
            </w:pPr>
            <w:ins w:id="2083" w:author="Fernandes, Richard (he, him, his | il, le, lui)" w:date="2023-07-14T17:06:00Z">
              <w:r w:rsidRPr="008A334C">
                <w:rPr>
                  <w:rFonts w:ascii="Arial" w:eastAsia="Times New Roman" w:hAnsi="Arial" w:cs="Arial"/>
                  <w:sz w:val="16"/>
                  <w:szCs w:val="16"/>
                  <w:lang w:eastAsia="en-CA"/>
                </w:rPr>
                <w:t>Normal</w:t>
              </w:r>
            </w:ins>
          </w:p>
        </w:tc>
        <w:tc>
          <w:tcPr>
            <w:tcW w:w="709" w:type="dxa"/>
            <w:shd w:val="clear" w:color="auto" w:fill="auto"/>
            <w:noWrap/>
            <w:vAlign w:val="bottom"/>
            <w:hideMark/>
          </w:tcPr>
          <w:p w14:paraId="37568FAD" w14:textId="25430C04" w:rsidR="007D13D1" w:rsidRPr="00B47233" w:rsidRDefault="007D13D1" w:rsidP="007D13D1">
            <w:pPr>
              <w:spacing w:after="0" w:line="240" w:lineRule="auto"/>
              <w:jc w:val="center"/>
              <w:rPr>
                <w:ins w:id="2084" w:author="Fernandes, Richard (he, him, his | il, le, lui)" w:date="2023-07-14T17:06:00Z"/>
                <w:rFonts w:ascii="Arial" w:eastAsia="Times New Roman" w:hAnsi="Arial" w:cs="Arial"/>
                <w:sz w:val="16"/>
                <w:szCs w:val="16"/>
                <w:lang w:eastAsia="en-CA"/>
              </w:rPr>
            </w:pPr>
            <w:ins w:id="2085" w:author="Fernandes, Richard (he, him, his | il, le, lui)" w:date="2023-07-14T17:06:00Z">
              <w:r w:rsidRPr="008A334C">
                <w:rPr>
                  <w:rFonts w:ascii="Arial" w:eastAsia="Times New Roman" w:hAnsi="Arial" w:cs="Arial"/>
                  <w:sz w:val="16"/>
                  <w:szCs w:val="16"/>
                  <w:lang w:eastAsia="en-CA"/>
                </w:rPr>
                <w:t>10</w:t>
              </w:r>
            </w:ins>
          </w:p>
        </w:tc>
        <w:tc>
          <w:tcPr>
            <w:tcW w:w="709" w:type="dxa"/>
            <w:shd w:val="clear" w:color="auto" w:fill="auto"/>
            <w:vAlign w:val="center"/>
            <w:hideMark/>
          </w:tcPr>
          <w:p w14:paraId="0ED2B711" w14:textId="21BE76BE" w:rsidR="007D13D1" w:rsidRPr="00B47233" w:rsidRDefault="007D13D1" w:rsidP="007D13D1">
            <w:pPr>
              <w:spacing w:after="0" w:line="240" w:lineRule="auto"/>
              <w:jc w:val="center"/>
              <w:rPr>
                <w:ins w:id="2086" w:author="Fernandes, Richard (he, him, his | il, le, lui)" w:date="2023-07-14T17:06:00Z"/>
                <w:rFonts w:ascii="Arial" w:eastAsia="Times New Roman" w:hAnsi="Arial" w:cs="Arial"/>
                <w:sz w:val="16"/>
                <w:szCs w:val="16"/>
                <w:lang w:eastAsia="en-CA"/>
              </w:rPr>
            </w:pPr>
            <w:ins w:id="2087" w:author="Fernandes, Richard (he, him, his | il, le, lui)" w:date="2023-07-14T17:06:00Z">
              <w:r w:rsidRPr="008A334C">
                <w:rPr>
                  <w:rFonts w:ascii="Arial" w:eastAsia="Times New Roman" w:hAnsi="Arial" w:cs="Arial"/>
                  <w:sz w:val="16"/>
                  <w:szCs w:val="16"/>
                  <w:lang w:eastAsia="en-CA"/>
                </w:rPr>
                <w:t>0.65</w:t>
              </w:r>
            </w:ins>
          </w:p>
        </w:tc>
        <w:tc>
          <w:tcPr>
            <w:tcW w:w="708" w:type="dxa"/>
            <w:shd w:val="clear" w:color="auto" w:fill="auto"/>
            <w:vAlign w:val="center"/>
            <w:hideMark/>
          </w:tcPr>
          <w:p w14:paraId="44C5CB23" w14:textId="3CE66F6C" w:rsidR="007D13D1" w:rsidRPr="00B47233" w:rsidRDefault="007D13D1" w:rsidP="007D13D1">
            <w:pPr>
              <w:spacing w:after="0" w:line="240" w:lineRule="auto"/>
              <w:jc w:val="center"/>
              <w:rPr>
                <w:ins w:id="2088" w:author="Fernandes, Richard (he, him, his | il, le, lui)" w:date="2023-07-14T17:06:00Z"/>
                <w:rFonts w:ascii="Arial" w:eastAsia="Times New Roman" w:hAnsi="Arial" w:cs="Arial"/>
                <w:sz w:val="16"/>
                <w:szCs w:val="16"/>
                <w:lang w:eastAsia="en-CA"/>
              </w:rPr>
            </w:pPr>
            <w:ins w:id="2089" w:author="Fernandes, Richard (he, him, his | il, le, lui)" w:date="2023-07-14T17:06:00Z">
              <w:r w:rsidRPr="008A334C">
                <w:rPr>
                  <w:rFonts w:ascii="Arial" w:eastAsia="Times New Roman" w:hAnsi="Arial" w:cs="Arial"/>
                  <w:sz w:val="16"/>
                  <w:szCs w:val="16"/>
                  <w:lang w:eastAsia="en-CA"/>
                </w:rPr>
                <w:t>0.9</w:t>
              </w:r>
            </w:ins>
          </w:p>
        </w:tc>
        <w:tc>
          <w:tcPr>
            <w:tcW w:w="709" w:type="dxa"/>
            <w:shd w:val="clear" w:color="auto" w:fill="auto"/>
            <w:vAlign w:val="center"/>
            <w:hideMark/>
          </w:tcPr>
          <w:p w14:paraId="730ECDE3" w14:textId="0270DD81" w:rsidR="007D13D1" w:rsidRPr="00B47233" w:rsidRDefault="007D13D1" w:rsidP="007D13D1">
            <w:pPr>
              <w:spacing w:after="0" w:line="240" w:lineRule="auto"/>
              <w:jc w:val="center"/>
              <w:rPr>
                <w:ins w:id="2090" w:author="Fernandes, Richard (he, him, his | il, le, lui)" w:date="2023-07-14T17:06:00Z"/>
                <w:rFonts w:ascii="Arial" w:eastAsia="Times New Roman" w:hAnsi="Arial" w:cs="Arial"/>
                <w:sz w:val="16"/>
                <w:szCs w:val="16"/>
                <w:lang w:eastAsia="en-CA"/>
              </w:rPr>
            </w:pPr>
            <w:ins w:id="2091" w:author="Fernandes, Richard (he, him, his | il, le, lui)" w:date="2023-07-14T17:06:00Z">
              <w:r w:rsidRPr="008A334C">
                <w:rPr>
                  <w:rFonts w:ascii="Arial" w:eastAsia="Times New Roman" w:hAnsi="Arial" w:cs="Arial"/>
                  <w:sz w:val="16"/>
                  <w:szCs w:val="16"/>
                  <w:lang w:eastAsia="en-CA"/>
                </w:rPr>
                <w:t>0.75</w:t>
              </w:r>
            </w:ins>
          </w:p>
        </w:tc>
        <w:tc>
          <w:tcPr>
            <w:tcW w:w="703" w:type="dxa"/>
            <w:shd w:val="clear" w:color="auto" w:fill="auto"/>
            <w:vAlign w:val="center"/>
            <w:hideMark/>
          </w:tcPr>
          <w:p w14:paraId="19FD64F2" w14:textId="599072CF" w:rsidR="007D13D1" w:rsidRPr="00B47233" w:rsidRDefault="007D13D1" w:rsidP="007D13D1">
            <w:pPr>
              <w:spacing w:after="0" w:line="240" w:lineRule="auto"/>
              <w:jc w:val="center"/>
              <w:rPr>
                <w:ins w:id="2092" w:author="Fernandes, Richard (he, him, his | il, le, lui)" w:date="2023-07-14T17:06:00Z"/>
                <w:rFonts w:ascii="Arial" w:eastAsia="Times New Roman" w:hAnsi="Arial" w:cs="Arial"/>
                <w:sz w:val="16"/>
                <w:szCs w:val="16"/>
                <w:lang w:eastAsia="en-CA"/>
              </w:rPr>
            </w:pPr>
            <w:ins w:id="2093" w:author="Fernandes, Richard (he, him, his | il, le, lui)" w:date="2023-07-14T17:06:00Z">
              <w:r w:rsidRPr="008A334C">
                <w:rPr>
                  <w:rFonts w:ascii="Arial" w:eastAsia="Times New Roman" w:hAnsi="Arial" w:cs="Arial"/>
                  <w:sz w:val="16"/>
                  <w:szCs w:val="16"/>
                  <w:lang w:eastAsia="en-CA"/>
                </w:rPr>
                <w:t>0.9</w:t>
              </w:r>
            </w:ins>
          </w:p>
        </w:tc>
      </w:tr>
      <w:tr w:rsidR="007D13D1" w:rsidRPr="00B47233" w14:paraId="21E8BEF7" w14:textId="77777777" w:rsidTr="00A36C2B">
        <w:trPr>
          <w:trHeight w:val="275"/>
          <w:ins w:id="2094" w:author="Fernandes, Richard (he, him, his | il, le, lui)" w:date="2023-07-14T17:06:00Z"/>
        </w:trPr>
        <w:tc>
          <w:tcPr>
            <w:tcW w:w="861" w:type="dxa"/>
            <w:vMerge/>
            <w:vAlign w:val="center"/>
            <w:hideMark/>
          </w:tcPr>
          <w:p w14:paraId="5676D716" w14:textId="77777777" w:rsidR="007D13D1" w:rsidRPr="00B47233" w:rsidRDefault="007D13D1" w:rsidP="007D13D1">
            <w:pPr>
              <w:spacing w:after="0" w:line="240" w:lineRule="auto"/>
              <w:rPr>
                <w:ins w:id="2095" w:author="Fernandes, Richard (he, him, his | il, le, lui)" w:date="2023-07-14T17:06:00Z"/>
                <w:rFonts w:ascii="Arial" w:eastAsia="Times New Roman" w:hAnsi="Arial" w:cs="Arial"/>
                <w:b/>
                <w:bCs/>
                <w:sz w:val="16"/>
                <w:szCs w:val="16"/>
                <w:lang w:eastAsia="en-CA"/>
              </w:rPr>
            </w:pPr>
          </w:p>
        </w:tc>
        <w:tc>
          <w:tcPr>
            <w:tcW w:w="850" w:type="dxa"/>
            <w:shd w:val="clear" w:color="000000" w:fill="C0C0C0"/>
            <w:noWrap/>
            <w:vAlign w:val="bottom"/>
            <w:hideMark/>
          </w:tcPr>
          <w:p w14:paraId="28264EEB" w14:textId="06044442" w:rsidR="007D13D1" w:rsidRPr="00B47233" w:rsidRDefault="007D13D1" w:rsidP="007D13D1">
            <w:pPr>
              <w:spacing w:after="0" w:line="240" w:lineRule="auto"/>
              <w:rPr>
                <w:ins w:id="2096" w:author="Fernandes, Richard (he, him, his | il, le, lui)" w:date="2023-07-14T17:06:00Z"/>
                <w:rFonts w:ascii="Arial" w:eastAsia="Times New Roman" w:hAnsi="Arial" w:cs="Arial"/>
                <w:b/>
                <w:bCs/>
                <w:sz w:val="16"/>
                <w:szCs w:val="16"/>
                <w:lang w:eastAsia="en-CA"/>
              </w:rPr>
            </w:pPr>
            <w:proofErr w:type="spellStart"/>
            <w:ins w:id="2097" w:author="Fernandes, Richard (he, him, his | il, le, lui)" w:date="2023-07-14T17:06:00Z">
              <w:r w:rsidRPr="008A334C">
                <w:rPr>
                  <w:rFonts w:ascii="Arial" w:eastAsia="Times New Roman" w:hAnsi="Arial" w:cs="Arial"/>
                  <w:b/>
                  <w:bCs/>
                  <w:sz w:val="16"/>
                  <w:szCs w:val="16"/>
                  <w:lang w:eastAsia="en-CA"/>
                </w:rPr>
                <w:t>Cbp</w:t>
              </w:r>
              <w:proofErr w:type="spellEnd"/>
            </w:ins>
          </w:p>
        </w:tc>
        <w:tc>
          <w:tcPr>
            <w:tcW w:w="748" w:type="dxa"/>
            <w:shd w:val="clear" w:color="auto" w:fill="auto"/>
            <w:noWrap/>
            <w:vAlign w:val="bottom"/>
            <w:hideMark/>
          </w:tcPr>
          <w:p w14:paraId="60AE64BC" w14:textId="6AAEB744" w:rsidR="007D13D1" w:rsidRPr="007D13D1" w:rsidRDefault="007D13D1" w:rsidP="007D13D1">
            <w:pPr>
              <w:spacing w:after="0" w:line="240" w:lineRule="auto"/>
              <w:jc w:val="center"/>
              <w:rPr>
                <w:ins w:id="2098" w:author="Fernandes, Richard (he, him, his | il, le, lui)" w:date="2023-07-14T17:06:00Z"/>
                <w:rFonts w:ascii="Arial" w:eastAsia="Times New Roman" w:hAnsi="Arial" w:cs="Arial"/>
                <w:sz w:val="16"/>
                <w:szCs w:val="16"/>
                <w:lang w:eastAsia="en-CA"/>
              </w:rPr>
            </w:pPr>
            <w:ins w:id="2099" w:author="Fernandes, Richard (he, him, his | il, le, lui)" w:date="2023-07-14T17:06:00Z">
              <w:r w:rsidRPr="008A334C">
                <w:rPr>
                  <w:rFonts w:ascii="Arial" w:eastAsia="Times New Roman" w:hAnsi="Arial" w:cs="Arial"/>
                  <w:sz w:val="16"/>
                  <w:szCs w:val="16"/>
                  <w:lang w:eastAsia="en-CA"/>
                </w:rPr>
                <w:t>0.00</w:t>
              </w:r>
            </w:ins>
          </w:p>
        </w:tc>
        <w:tc>
          <w:tcPr>
            <w:tcW w:w="670" w:type="dxa"/>
            <w:shd w:val="clear" w:color="auto" w:fill="auto"/>
            <w:noWrap/>
            <w:vAlign w:val="bottom"/>
            <w:hideMark/>
          </w:tcPr>
          <w:p w14:paraId="1D5B788F" w14:textId="27E5EFED" w:rsidR="007D13D1" w:rsidRPr="007D13D1" w:rsidRDefault="007D13D1" w:rsidP="007D13D1">
            <w:pPr>
              <w:spacing w:after="0" w:line="240" w:lineRule="auto"/>
              <w:jc w:val="center"/>
              <w:rPr>
                <w:ins w:id="2100" w:author="Fernandes, Richard (he, him, his | il, le, lui)" w:date="2023-07-14T17:06:00Z"/>
                <w:rFonts w:ascii="Arial" w:eastAsia="Times New Roman" w:hAnsi="Arial" w:cs="Arial"/>
                <w:sz w:val="16"/>
                <w:szCs w:val="16"/>
                <w:lang w:eastAsia="en-CA"/>
              </w:rPr>
            </w:pPr>
            <w:ins w:id="2101" w:author="Fernandes, Richard (he, him, his | il, le, lui)" w:date="2023-07-14T17:06:00Z">
              <w:r w:rsidRPr="008A334C">
                <w:rPr>
                  <w:rFonts w:ascii="Arial" w:eastAsia="Times New Roman" w:hAnsi="Arial" w:cs="Arial"/>
                  <w:sz w:val="16"/>
                  <w:szCs w:val="16"/>
                  <w:lang w:eastAsia="en-CA"/>
                </w:rPr>
                <w:t>0.20</w:t>
              </w:r>
            </w:ins>
          </w:p>
        </w:tc>
        <w:tc>
          <w:tcPr>
            <w:tcW w:w="709" w:type="dxa"/>
            <w:shd w:val="clear" w:color="auto" w:fill="auto"/>
            <w:noWrap/>
            <w:vAlign w:val="bottom"/>
            <w:hideMark/>
          </w:tcPr>
          <w:p w14:paraId="592CCDE1" w14:textId="0F63FAAC" w:rsidR="007D13D1" w:rsidRPr="007D13D1" w:rsidRDefault="007D13D1" w:rsidP="007D13D1">
            <w:pPr>
              <w:spacing w:after="0" w:line="240" w:lineRule="auto"/>
              <w:jc w:val="center"/>
              <w:rPr>
                <w:ins w:id="2102" w:author="Fernandes, Richard (he, him, his | il, le, lui)" w:date="2023-07-14T17:06:00Z"/>
                <w:rFonts w:ascii="Arial" w:eastAsia="Times New Roman" w:hAnsi="Arial" w:cs="Arial"/>
                <w:sz w:val="16"/>
                <w:szCs w:val="16"/>
                <w:lang w:eastAsia="en-CA"/>
              </w:rPr>
            </w:pPr>
            <w:ins w:id="2103" w:author="Fernandes, Richard (he, him, his | il, le, lui)" w:date="2023-07-14T17:06:00Z">
              <w:r w:rsidRPr="008A334C">
                <w:rPr>
                  <w:rFonts w:ascii="Arial" w:eastAsia="Times New Roman" w:hAnsi="Arial" w:cs="Arial"/>
                  <w:sz w:val="16"/>
                  <w:szCs w:val="16"/>
                  <w:lang w:eastAsia="en-CA"/>
                </w:rPr>
                <w:t>0.00</w:t>
              </w:r>
            </w:ins>
          </w:p>
        </w:tc>
        <w:tc>
          <w:tcPr>
            <w:tcW w:w="567" w:type="dxa"/>
            <w:shd w:val="clear" w:color="auto" w:fill="auto"/>
            <w:noWrap/>
            <w:vAlign w:val="bottom"/>
            <w:hideMark/>
          </w:tcPr>
          <w:p w14:paraId="26E318F7" w14:textId="1C074D74" w:rsidR="007D13D1" w:rsidRPr="007D13D1" w:rsidRDefault="007D13D1" w:rsidP="007D13D1">
            <w:pPr>
              <w:spacing w:after="0" w:line="240" w:lineRule="auto"/>
              <w:jc w:val="center"/>
              <w:rPr>
                <w:ins w:id="2104" w:author="Fernandes, Richard (he, him, his | il, le, lui)" w:date="2023-07-14T17:06:00Z"/>
                <w:rFonts w:ascii="Arial" w:eastAsia="Times New Roman" w:hAnsi="Arial" w:cs="Arial"/>
                <w:sz w:val="16"/>
                <w:szCs w:val="16"/>
                <w:lang w:eastAsia="en-CA"/>
              </w:rPr>
            </w:pPr>
            <w:ins w:id="2105" w:author="Fernandes, Richard (he, him, his | il, le, lui)" w:date="2023-07-14T17:06:00Z">
              <w:r w:rsidRPr="008A334C">
                <w:rPr>
                  <w:rFonts w:ascii="Arial" w:eastAsia="Times New Roman" w:hAnsi="Arial" w:cs="Arial"/>
                  <w:sz w:val="16"/>
                  <w:szCs w:val="16"/>
                  <w:lang w:eastAsia="en-CA"/>
                </w:rPr>
                <w:t>0.30</w:t>
              </w:r>
            </w:ins>
          </w:p>
        </w:tc>
        <w:tc>
          <w:tcPr>
            <w:tcW w:w="573" w:type="dxa"/>
            <w:shd w:val="clear" w:color="auto" w:fill="auto"/>
            <w:noWrap/>
            <w:vAlign w:val="center"/>
            <w:hideMark/>
          </w:tcPr>
          <w:p w14:paraId="7141889B" w14:textId="444BDA81" w:rsidR="007D13D1" w:rsidRPr="007D13D1" w:rsidRDefault="007D13D1" w:rsidP="007D13D1">
            <w:pPr>
              <w:spacing w:after="0" w:line="240" w:lineRule="auto"/>
              <w:jc w:val="center"/>
              <w:rPr>
                <w:ins w:id="2106" w:author="Fernandes, Richard (he, him, his | il, le, lui)" w:date="2023-07-14T17:06:00Z"/>
                <w:rFonts w:ascii="Arial" w:eastAsia="Times New Roman" w:hAnsi="Arial" w:cs="Arial"/>
                <w:color w:val="000000"/>
                <w:sz w:val="16"/>
                <w:szCs w:val="16"/>
                <w:lang w:eastAsia="en-CA"/>
              </w:rPr>
            </w:pPr>
            <w:ins w:id="2107" w:author="Fernandes, Richard (he, him, his | il, le, lui)" w:date="2023-07-14T17:06:00Z">
              <w:r w:rsidRPr="008A334C">
                <w:rPr>
                  <w:rFonts w:ascii="Arial" w:eastAsia="Times New Roman" w:hAnsi="Arial" w:cs="Arial"/>
                  <w:sz w:val="16"/>
                  <w:szCs w:val="16"/>
                  <w:lang w:eastAsia="en-CA"/>
                </w:rPr>
                <w:t>3</w:t>
              </w:r>
            </w:ins>
          </w:p>
        </w:tc>
        <w:tc>
          <w:tcPr>
            <w:tcW w:w="844" w:type="dxa"/>
            <w:shd w:val="clear" w:color="000000" w:fill="BFBFBF"/>
            <w:noWrap/>
            <w:vAlign w:val="bottom"/>
            <w:hideMark/>
          </w:tcPr>
          <w:p w14:paraId="7A228A15" w14:textId="7F4CCC2B" w:rsidR="007D13D1" w:rsidRPr="00B47233" w:rsidRDefault="007D13D1" w:rsidP="007D13D1">
            <w:pPr>
              <w:spacing w:after="0" w:line="240" w:lineRule="auto"/>
              <w:jc w:val="center"/>
              <w:rPr>
                <w:ins w:id="2108" w:author="Fernandes, Richard (he, him, his | il, le, lui)" w:date="2023-07-14T17:06:00Z"/>
                <w:rFonts w:ascii="Arial" w:eastAsia="Times New Roman" w:hAnsi="Arial" w:cs="Arial"/>
                <w:sz w:val="16"/>
                <w:szCs w:val="16"/>
                <w:lang w:eastAsia="en-CA"/>
              </w:rPr>
            </w:pPr>
            <w:ins w:id="2109" w:author="Fernandes, Richard (he, him, his | il, le, lui)" w:date="2023-07-14T17:06:00Z">
              <w:r w:rsidRPr="008A334C">
                <w:rPr>
                  <w:rFonts w:ascii="Arial" w:eastAsia="Times New Roman" w:hAnsi="Arial" w:cs="Arial"/>
                  <w:sz w:val="16"/>
                  <w:szCs w:val="16"/>
                  <w:lang w:eastAsia="en-CA"/>
                </w:rPr>
                <w:t>Normal</w:t>
              </w:r>
            </w:ins>
          </w:p>
        </w:tc>
        <w:tc>
          <w:tcPr>
            <w:tcW w:w="709" w:type="dxa"/>
            <w:shd w:val="clear" w:color="auto" w:fill="auto"/>
            <w:noWrap/>
            <w:vAlign w:val="bottom"/>
            <w:hideMark/>
          </w:tcPr>
          <w:p w14:paraId="1A183780" w14:textId="2AF98B49" w:rsidR="007D13D1" w:rsidRPr="00B47233" w:rsidRDefault="007D13D1" w:rsidP="007D13D1">
            <w:pPr>
              <w:spacing w:after="0" w:line="240" w:lineRule="auto"/>
              <w:jc w:val="center"/>
              <w:rPr>
                <w:ins w:id="2110" w:author="Fernandes, Richard (he, him, his | il, le, lui)" w:date="2023-07-14T17:06:00Z"/>
                <w:rFonts w:ascii="Arial" w:eastAsia="Times New Roman" w:hAnsi="Arial" w:cs="Arial"/>
                <w:sz w:val="16"/>
                <w:szCs w:val="16"/>
                <w:lang w:eastAsia="en-CA"/>
              </w:rPr>
            </w:pPr>
            <w:ins w:id="2111" w:author="Fernandes, Richard (he, him, his | il, le, lui)" w:date="2023-07-14T17:06:00Z">
              <w:r w:rsidRPr="008A334C">
                <w:rPr>
                  <w:rFonts w:ascii="Arial" w:eastAsia="Times New Roman" w:hAnsi="Arial" w:cs="Arial"/>
                  <w:sz w:val="16"/>
                  <w:szCs w:val="16"/>
                  <w:lang w:eastAsia="en-CA"/>
                </w:rPr>
                <w:t>10</w:t>
              </w:r>
            </w:ins>
          </w:p>
        </w:tc>
        <w:tc>
          <w:tcPr>
            <w:tcW w:w="709" w:type="dxa"/>
            <w:shd w:val="clear" w:color="auto" w:fill="auto"/>
            <w:noWrap/>
            <w:vAlign w:val="bottom"/>
            <w:hideMark/>
          </w:tcPr>
          <w:p w14:paraId="2E15E452" w14:textId="25572D7D" w:rsidR="007D13D1" w:rsidRPr="00B47233" w:rsidRDefault="007D13D1" w:rsidP="007D13D1">
            <w:pPr>
              <w:spacing w:after="0" w:line="240" w:lineRule="auto"/>
              <w:jc w:val="center"/>
              <w:rPr>
                <w:ins w:id="2112" w:author="Fernandes, Richard (he, him, his | il, le, lui)" w:date="2023-07-14T17:06:00Z"/>
                <w:rFonts w:ascii="Arial" w:eastAsia="Times New Roman" w:hAnsi="Arial" w:cs="Arial"/>
                <w:sz w:val="16"/>
                <w:szCs w:val="16"/>
                <w:lang w:eastAsia="en-CA"/>
              </w:rPr>
            </w:pPr>
            <w:ins w:id="2113" w:author="Fernandes, Richard (he, him, his | il, le, lui)" w:date="2023-07-14T17:06:00Z">
              <w:r w:rsidRPr="008A334C">
                <w:rPr>
                  <w:rFonts w:ascii="Arial" w:eastAsia="Times New Roman" w:hAnsi="Arial" w:cs="Arial"/>
                  <w:sz w:val="16"/>
                  <w:szCs w:val="16"/>
                  <w:lang w:eastAsia="en-CA"/>
                </w:rPr>
                <w:t>0.00</w:t>
              </w:r>
            </w:ins>
          </w:p>
        </w:tc>
        <w:tc>
          <w:tcPr>
            <w:tcW w:w="708" w:type="dxa"/>
            <w:shd w:val="clear" w:color="auto" w:fill="auto"/>
            <w:noWrap/>
            <w:vAlign w:val="bottom"/>
            <w:hideMark/>
          </w:tcPr>
          <w:p w14:paraId="18E4E7D2" w14:textId="64959339" w:rsidR="007D13D1" w:rsidRPr="00B47233" w:rsidRDefault="007D13D1" w:rsidP="007D13D1">
            <w:pPr>
              <w:spacing w:after="0" w:line="240" w:lineRule="auto"/>
              <w:jc w:val="center"/>
              <w:rPr>
                <w:ins w:id="2114" w:author="Fernandes, Richard (he, him, his | il, le, lui)" w:date="2023-07-14T17:06:00Z"/>
                <w:rFonts w:ascii="Arial" w:eastAsia="Times New Roman" w:hAnsi="Arial" w:cs="Arial"/>
                <w:sz w:val="16"/>
                <w:szCs w:val="16"/>
                <w:lang w:eastAsia="en-CA"/>
              </w:rPr>
            </w:pPr>
            <w:ins w:id="2115" w:author="Fernandes, Richard (he, him, his | il, le, lui)" w:date="2023-07-14T17:06:00Z">
              <w:r w:rsidRPr="008A334C">
                <w:rPr>
                  <w:rFonts w:ascii="Arial" w:eastAsia="Times New Roman" w:hAnsi="Arial" w:cs="Arial"/>
                  <w:sz w:val="16"/>
                  <w:szCs w:val="16"/>
                  <w:lang w:eastAsia="en-CA"/>
                </w:rPr>
                <w:t>0.20</w:t>
              </w:r>
            </w:ins>
          </w:p>
        </w:tc>
        <w:tc>
          <w:tcPr>
            <w:tcW w:w="709" w:type="dxa"/>
            <w:shd w:val="clear" w:color="auto" w:fill="auto"/>
            <w:noWrap/>
            <w:vAlign w:val="bottom"/>
            <w:hideMark/>
          </w:tcPr>
          <w:p w14:paraId="209E2873" w14:textId="379EB304" w:rsidR="007D13D1" w:rsidRPr="00B47233" w:rsidRDefault="007D13D1" w:rsidP="007D13D1">
            <w:pPr>
              <w:spacing w:after="0" w:line="240" w:lineRule="auto"/>
              <w:jc w:val="center"/>
              <w:rPr>
                <w:ins w:id="2116" w:author="Fernandes, Richard (he, him, his | il, le, lui)" w:date="2023-07-14T17:06:00Z"/>
                <w:rFonts w:ascii="Arial" w:eastAsia="Times New Roman" w:hAnsi="Arial" w:cs="Arial"/>
                <w:sz w:val="16"/>
                <w:szCs w:val="16"/>
                <w:lang w:eastAsia="en-CA"/>
              </w:rPr>
            </w:pPr>
            <w:ins w:id="2117" w:author="Fernandes, Richard (he, him, his | il, le, lui)" w:date="2023-07-14T17:06:00Z">
              <w:r w:rsidRPr="008A334C">
                <w:rPr>
                  <w:rFonts w:ascii="Arial" w:eastAsia="Times New Roman" w:hAnsi="Arial" w:cs="Arial"/>
                  <w:sz w:val="16"/>
                  <w:szCs w:val="16"/>
                  <w:lang w:eastAsia="en-CA"/>
                </w:rPr>
                <w:t>0.00</w:t>
              </w:r>
            </w:ins>
          </w:p>
        </w:tc>
        <w:tc>
          <w:tcPr>
            <w:tcW w:w="703" w:type="dxa"/>
            <w:shd w:val="clear" w:color="auto" w:fill="auto"/>
            <w:noWrap/>
            <w:vAlign w:val="bottom"/>
            <w:hideMark/>
          </w:tcPr>
          <w:p w14:paraId="6E82905A" w14:textId="51107DF1" w:rsidR="007D13D1" w:rsidRPr="00B47233" w:rsidRDefault="007D13D1" w:rsidP="007D13D1">
            <w:pPr>
              <w:spacing w:after="0" w:line="240" w:lineRule="auto"/>
              <w:jc w:val="center"/>
              <w:rPr>
                <w:ins w:id="2118" w:author="Fernandes, Richard (he, him, his | il, le, lui)" w:date="2023-07-14T17:06:00Z"/>
                <w:rFonts w:ascii="Arial" w:eastAsia="Times New Roman" w:hAnsi="Arial" w:cs="Arial"/>
                <w:sz w:val="16"/>
                <w:szCs w:val="16"/>
                <w:lang w:eastAsia="en-CA"/>
              </w:rPr>
            </w:pPr>
            <w:ins w:id="2119" w:author="Fernandes, Richard (he, him, his | il, le, lui)" w:date="2023-07-14T17:06:00Z">
              <w:r w:rsidRPr="008A334C">
                <w:rPr>
                  <w:rFonts w:ascii="Arial" w:eastAsia="Times New Roman" w:hAnsi="Arial" w:cs="Arial"/>
                  <w:sz w:val="16"/>
                  <w:szCs w:val="16"/>
                  <w:lang w:eastAsia="en-CA"/>
                </w:rPr>
                <w:t>0.20</w:t>
              </w:r>
            </w:ins>
          </w:p>
        </w:tc>
      </w:tr>
      <w:tr w:rsidR="007D13D1" w:rsidRPr="00B47233" w14:paraId="7314E1FD" w14:textId="77777777" w:rsidTr="00A36C2B">
        <w:trPr>
          <w:trHeight w:val="275"/>
          <w:ins w:id="2120" w:author="Fernandes, Richard (he, him, his | il, le, lui)" w:date="2023-07-14T17:06:00Z"/>
        </w:trPr>
        <w:tc>
          <w:tcPr>
            <w:tcW w:w="861" w:type="dxa"/>
            <w:shd w:val="clear" w:color="000000" w:fill="C0C0C0"/>
            <w:noWrap/>
            <w:vAlign w:val="center"/>
            <w:hideMark/>
          </w:tcPr>
          <w:p w14:paraId="78F2BD5A" w14:textId="58C46BBA" w:rsidR="007D13D1" w:rsidRPr="00B47233" w:rsidRDefault="007D13D1" w:rsidP="007D13D1">
            <w:pPr>
              <w:spacing w:after="0" w:line="240" w:lineRule="auto"/>
              <w:rPr>
                <w:ins w:id="2121" w:author="Fernandes, Richard (he, him, his | il, le, lui)" w:date="2023-07-14T17:06:00Z"/>
                <w:rFonts w:ascii="Arial" w:eastAsia="Times New Roman" w:hAnsi="Arial" w:cs="Arial"/>
                <w:b/>
                <w:bCs/>
                <w:sz w:val="16"/>
                <w:szCs w:val="16"/>
                <w:lang w:eastAsia="en-CA"/>
              </w:rPr>
            </w:pPr>
            <w:ins w:id="2122" w:author="Fernandes, Richard (he, him, his | il, le, lui)" w:date="2023-07-14T17:06:00Z">
              <w:r w:rsidRPr="008A334C">
                <w:rPr>
                  <w:rFonts w:ascii="Arial" w:eastAsia="Times New Roman" w:hAnsi="Arial" w:cs="Arial"/>
                  <w:b/>
                  <w:bCs/>
                  <w:sz w:val="16"/>
                  <w:szCs w:val="16"/>
                  <w:lang w:eastAsia="en-CA"/>
                </w:rPr>
                <w:t>Soil</w:t>
              </w:r>
            </w:ins>
          </w:p>
        </w:tc>
        <w:tc>
          <w:tcPr>
            <w:tcW w:w="850" w:type="dxa"/>
            <w:shd w:val="clear" w:color="000000" w:fill="C0C0C0"/>
            <w:noWrap/>
            <w:vAlign w:val="bottom"/>
            <w:hideMark/>
          </w:tcPr>
          <w:p w14:paraId="13572BAC" w14:textId="11944EC1" w:rsidR="007D13D1" w:rsidRPr="00B47233" w:rsidRDefault="007D13D1" w:rsidP="007D13D1">
            <w:pPr>
              <w:spacing w:after="0" w:line="240" w:lineRule="auto"/>
              <w:rPr>
                <w:ins w:id="2123" w:author="Fernandes, Richard (he, him, his | il, le, lui)" w:date="2023-07-14T17:06:00Z"/>
                <w:rFonts w:ascii="Arial" w:eastAsia="Times New Roman" w:hAnsi="Arial" w:cs="Arial"/>
                <w:b/>
                <w:bCs/>
                <w:sz w:val="16"/>
                <w:szCs w:val="16"/>
                <w:lang w:eastAsia="en-CA"/>
              </w:rPr>
            </w:pPr>
            <w:ins w:id="2124" w:author="Fernandes, Richard (he, him, his | il, le, lui)" w:date="2023-07-14T17:06:00Z">
              <w:r w:rsidRPr="008A334C">
                <w:rPr>
                  <w:rFonts w:ascii="Arial" w:eastAsia="Times New Roman" w:hAnsi="Arial" w:cs="Arial"/>
                  <w:b/>
                  <w:bCs/>
                  <w:sz w:val="16"/>
                  <w:szCs w:val="16"/>
                  <w:lang w:eastAsia="en-CA"/>
                </w:rPr>
                <w:t>Bs</w:t>
              </w:r>
            </w:ins>
          </w:p>
        </w:tc>
        <w:tc>
          <w:tcPr>
            <w:tcW w:w="748" w:type="dxa"/>
            <w:shd w:val="clear" w:color="auto" w:fill="auto"/>
            <w:noWrap/>
            <w:vAlign w:val="bottom"/>
            <w:hideMark/>
          </w:tcPr>
          <w:p w14:paraId="12331046" w14:textId="24734411" w:rsidR="007D13D1" w:rsidRPr="007D13D1" w:rsidRDefault="007D13D1" w:rsidP="007D13D1">
            <w:pPr>
              <w:spacing w:after="0" w:line="240" w:lineRule="auto"/>
              <w:jc w:val="center"/>
              <w:rPr>
                <w:ins w:id="2125" w:author="Fernandes, Richard (he, him, his | il, le, lui)" w:date="2023-07-14T17:06:00Z"/>
                <w:rFonts w:ascii="Arial" w:eastAsia="Times New Roman" w:hAnsi="Arial" w:cs="Arial"/>
                <w:sz w:val="16"/>
                <w:szCs w:val="16"/>
                <w:lang w:eastAsia="en-CA"/>
              </w:rPr>
            </w:pPr>
            <w:ins w:id="2126" w:author="Fernandes, Richard (he, him, his | il, le, lui)" w:date="2023-07-14T17:06:00Z">
              <w:r w:rsidRPr="008A334C">
                <w:rPr>
                  <w:rFonts w:ascii="Arial" w:eastAsia="Times New Roman" w:hAnsi="Arial" w:cs="Arial"/>
                  <w:sz w:val="16"/>
                  <w:szCs w:val="16"/>
                  <w:lang w:eastAsia="en-CA"/>
                </w:rPr>
                <w:t>0.50</w:t>
              </w:r>
            </w:ins>
          </w:p>
        </w:tc>
        <w:tc>
          <w:tcPr>
            <w:tcW w:w="670" w:type="dxa"/>
            <w:shd w:val="clear" w:color="auto" w:fill="auto"/>
            <w:noWrap/>
            <w:vAlign w:val="bottom"/>
            <w:hideMark/>
          </w:tcPr>
          <w:p w14:paraId="4C03F60A" w14:textId="28EEB1A0" w:rsidR="007D13D1" w:rsidRPr="007D13D1" w:rsidRDefault="007D13D1" w:rsidP="007D13D1">
            <w:pPr>
              <w:spacing w:after="0" w:line="240" w:lineRule="auto"/>
              <w:jc w:val="center"/>
              <w:rPr>
                <w:ins w:id="2127" w:author="Fernandes, Richard (he, him, his | il, le, lui)" w:date="2023-07-14T17:06:00Z"/>
                <w:rFonts w:ascii="Arial" w:eastAsia="Times New Roman" w:hAnsi="Arial" w:cs="Arial"/>
                <w:sz w:val="16"/>
                <w:szCs w:val="16"/>
                <w:lang w:eastAsia="en-CA"/>
              </w:rPr>
            </w:pPr>
            <w:ins w:id="2128" w:author="Fernandes, Richard (he, him, his | il, le, lui)" w:date="2023-07-14T17:06:00Z">
              <w:r w:rsidRPr="008A334C">
                <w:rPr>
                  <w:rFonts w:ascii="Arial" w:eastAsia="Times New Roman" w:hAnsi="Arial" w:cs="Arial"/>
                  <w:sz w:val="16"/>
                  <w:szCs w:val="16"/>
                  <w:lang w:eastAsia="en-CA"/>
                </w:rPr>
                <w:t>3.50</w:t>
              </w:r>
            </w:ins>
          </w:p>
        </w:tc>
        <w:tc>
          <w:tcPr>
            <w:tcW w:w="709" w:type="dxa"/>
            <w:shd w:val="clear" w:color="auto" w:fill="auto"/>
            <w:noWrap/>
            <w:vAlign w:val="bottom"/>
            <w:hideMark/>
          </w:tcPr>
          <w:p w14:paraId="4F02C8B4" w14:textId="56AD5B6C" w:rsidR="007D13D1" w:rsidRPr="007D13D1" w:rsidRDefault="007D13D1" w:rsidP="007D13D1">
            <w:pPr>
              <w:spacing w:after="0" w:line="240" w:lineRule="auto"/>
              <w:jc w:val="center"/>
              <w:rPr>
                <w:ins w:id="2129" w:author="Fernandes, Richard (he, him, his | il, le, lui)" w:date="2023-07-14T17:06:00Z"/>
                <w:rFonts w:ascii="Arial" w:eastAsia="Times New Roman" w:hAnsi="Arial" w:cs="Arial"/>
                <w:sz w:val="16"/>
                <w:szCs w:val="16"/>
                <w:lang w:eastAsia="en-CA"/>
              </w:rPr>
            </w:pPr>
            <w:ins w:id="2130" w:author="Fernandes, Richard (he, him, his | il, le, lui)" w:date="2023-07-14T17:06:00Z">
              <w:r w:rsidRPr="008A334C">
                <w:rPr>
                  <w:rFonts w:ascii="Arial" w:eastAsia="Times New Roman" w:hAnsi="Arial" w:cs="Arial"/>
                  <w:sz w:val="16"/>
                  <w:szCs w:val="16"/>
                  <w:lang w:eastAsia="en-CA"/>
                </w:rPr>
                <w:t>0.00</w:t>
              </w:r>
            </w:ins>
          </w:p>
        </w:tc>
        <w:tc>
          <w:tcPr>
            <w:tcW w:w="567" w:type="dxa"/>
            <w:shd w:val="clear" w:color="auto" w:fill="auto"/>
            <w:noWrap/>
            <w:vAlign w:val="bottom"/>
            <w:hideMark/>
          </w:tcPr>
          <w:p w14:paraId="38DA90E2" w14:textId="3684BCD0" w:rsidR="007D13D1" w:rsidRPr="007D13D1" w:rsidRDefault="007D13D1" w:rsidP="007D13D1">
            <w:pPr>
              <w:spacing w:after="0" w:line="240" w:lineRule="auto"/>
              <w:jc w:val="center"/>
              <w:rPr>
                <w:ins w:id="2131" w:author="Fernandes, Richard (he, him, his | il, le, lui)" w:date="2023-07-14T17:06:00Z"/>
                <w:rFonts w:ascii="Arial" w:eastAsia="Times New Roman" w:hAnsi="Arial" w:cs="Arial"/>
                <w:sz w:val="16"/>
                <w:szCs w:val="16"/>
                <w:lang w:eastAsia="en-CA"/>
              </w:rPr>
            </w:pPr>
            <w:ins w:id="2132" w:author="Fernandes, Richard (he, him, his | il, le, lui)" w:date="2023-07-14T17:06:00Z">
              <w:r w:rsidRPr="008A334C">
                <w:rPr>
                  <w:rFonts w:ascii="Arial" w:eastAsia="Times New Roman" w:hAnsi="Arial" w:cs="Arial"/>
                  <w:sz w:val="16"/>
                  <w:szCs w:val="16"/>
                  <w:lang w:eastAsia="en-CA"/>
                </w:rPr>
                <w:t>0.60</w:t>
              </w:r>
            </w:ins>
          </w:p>
        </w:tc>
        <w:tc>
          <w:tcPr>
            <w:tcW w:w="573" w:type="dxa"/>
            <w:shd w:val="clear" w:color="auto" w:fill="auto"/>
            <w:noWrap/>
            <w:vAlign w:val="bottom"/>
            <w:hideMark/>
          </w:tcPr>
          <w:p w14:paraId="33F512BB" w14:textId="11AE072F" w:rsidR="007D13D1" w:rsidRPr="007D13D1" w:rsidRDefault="007D13D1" w:rsidP="007D13D1">
            <w:pPr>
              <w:spacing w:after="0" w:line="240" w:lineRule="auto"/>
              <w:jc w:val="center"/>
              <w:rPr>
                <w:ins w:id="2133" w:author="Fernandes, Richard (he, him, his | il, le, lui)" w:date="2023-07-14T17:06:00Z"/>
                <w:rFonts w:ascii="Arial" w:eastAsia="Times New Roman" w:hAnsi="Arial" w:cs="Arial"/>
                <w:sz w:val="16"/>
                <w:szCs w:val="16"/>
                <w:lang w:eastAsia="en-CA"/>
              </w:rPr>
            </w:pPr>
            <w:ins w:id="2134" w:author="Fernandes, Richard (he, him, his | il, le, lui)" w:date="2023-07-14T17:06:00Z">
              <w:r w:rsidRPr="008A334C">
                <w:rPr>
                  <w:rFonts w:ascii="Arial" w:eastAsia="Times New Roman" w:hAnsi="Arial" w:cs="Arial"/>
                  <w:sz w:val="16"/>
                  <w:szCs w:val="16"/>
                  <w:lang w:eastAsia="en-CA"/>
                </w:rPr>
                <w:t>4</w:t>
              </w:r>
            </w:ins>
          </w:p>
        </w:tc>
        <w:tc>
          <w:tcPr>
            <w:tcW w:w="844" w:type="dxa"/>
            <w:shd w:val="clear" w:color="000000" w:fill="BFBFBF"/>
            <w:noWrap/>
            <w:vAlign w:val="bottom"/>
            <w:hideMark/>
          </w:tcPr>
          <w:p w14:paraId="5BDC6799" w14:textId="74538346" w:rsidR="007D13D1" w:rsidRPr="00B47233" w:rsidRDefault="007D13D1" w:rsidP="007D13D1">
            <w:pPr>
              <w:spacing w:after="0" w:line="240" w:lineRule="auto"/>
              <w:jc w:val="center"/>
              <w:rPr>
                <w:ins w:id="2135" w:author="Fernandes, Richard (he, him, his | il, le, lui)" w:date="2023-07-14T17:06:00Z"/>
                <w:rFonts w:ascii="Arial" w:eastAsia="Times New Roman" w:hAnsi="Arial" w:cs="Arial"/>
                <w:sz w:val="16"/>
                <w:szCs w:val="16"/>
                <w:lang w:eastAsia="en-CA"/>
              </w:rPr>
            </w:pPr>
            <w:ins w:id="2136" w:author="Fernandes, Richard (he, him, his | il, le, lui)" w:date="2023-07-14T17:06:00Z">
              <w:r w:rsidRPr="008A334C">
                <w:rPr>
                  <w:rFonts w:ascii="Arial" w:eastAsia="Times New Roman" w:hAnsi="Arial" w:cs="Arial"/>
                  <w:sz w:val="16"/>
                  <w:szCs w:val="16"/>
                  <w:lang w:eastAsia="en-CA"/>
                </w:rPr>
                <w:t>Lognormal</w:t>
              </w:r>
            </w:ins>
          </w:p>
        </w:tc>
        <w:tc>
          <w:tcPr>
            <w:tcW w:w="709" w:type="dxa"/>
            <w:shd w:val="clear" w:color="auto" w:fill="auto"/>
            <w:noWrap/>
            <w:vAlign w:val="bottom"/>
            <w:hideMark/>
          </w:tcPr>
          <w:p w14:paraId="317F465A" w14:textId="264E4196" w:rsidR="007D13D1" w:rsidRPr="00B47233" w:rsidRDefault="007D13D1" w:rsidP="007D13D1">
            <w:pPr>
              <w:spacing w:after="0" w:line="240" w:lineRule="auto"/>
              <w:jc w:val="center"/>
              <w:rPr>
                <w:ins w:id="2137" w:author="Fernandes, Richard (he, him, his | il, le, lui)" w:date="2023-07-14T17:06:00Z"/>
                <w:rFonts w:ascii="Arial" w:eastAsia="Times New Roman" w:hAnsi="Arial" w:cs="Arial"/>
                <w:sz w:val="16"/>
                <w:szCs w:val="16"/>
                <w:lang w:eastAsia="en-CA"/>
              </w:rPr>
            </w:pPr>
            <w:ins w:id="2138" w:author="Fernandes, Richard (he, him, his | il, le, lui)" w:date="2023-07-14T17:06:00Z">
              <w:r w:rsidRPr="008A334C">
                <w:rPr>
                  <w:rFonts w:ascii="Arial" w:eastAsia="Times New Roman" w:hAnsi="Arial" w:cs="Arial"/>
                  <w:sz w:val="16"/>
                  <w:szCs w:val="16"/>
                  <w:lang w:eastAsia="en-CA"/>
                </w:rPr>
                <w:t>10</w:t>
              </w:r>
            </w:ins>
          </w:p>
        </w:tc>
        <w:tc>
          <w:tcPr>
            <w:tcW w:w="709" w:type="dxa"/>
            <w:shd w:val="clear" w:color="auto" w:fill="auto"/>
            <w:noWrap/>
            <w:vAlign w:val="bottom"/>
            <w:hideMark/>
          </w:tcPr>
          <w:p w14:paraId="7ABAC881" w14:textId="0D3702AB" w:rsidR="007D13D1" w:rsidRPr="00B47233" w:rsidRDefault="007D13D1" w:rsidP="007D13D1">
            <w:pPr>
              <w:spacing w:after="0" w:line="240" w:lineRule="auto"/>
              <w:jc w:val="center"/>
              <w:rPr>
                <w:ins w:id="2139" w:author="Fernandes, Richard (he, him, his | il, le, lui)" w:date="2023-07-14T17:06:00Z"/>
                <w:rFonts w:ascii="Arial" w:eastAsia="Times New Roman" w:hAnsi="Arial" w:cs="Arial"/>
                <w:sz w:val="16"/>
                <w:szCs w:val="16"/>
                <w:lang w:eastAsia="en-CA"/>
              </w:rPr>
            </w:pPr>
            <w:ins w:id="2140" w:author="Fernandes, Richard (he, him, his | il, le, lui)" w:date="2023-07-14T17:06:00Z">
              <w:r w:rsidRPr="008A334C">
                <w:rPr>
                  <w:rFonts w:ascii="Arial" w:eastAsia="Times New Roman" w:hAnsi="Arial" w:cs="Arial"/>
                  <w:sz w:val="16"/>
                  <w:szCs w:val="16"/>
                  <w:lang w:eastAsia="en-CA"/>
                </w:rPr>
                <w:t>0.50</w:t>
              </w:r>
            </w:ins>
          </w:p>
        </w:tc>
        <w:tc>
          <w:tcPr>
            <w:tcW w:w="708" w:type="dxa"/>
            <w:shd w:val="clear" w:color="auto" w:fill="auto"/>
            <w:noWrap/>
            <w:vAlign w:val="bottom"/>
            <w:hideMark/>
          </w:tcPr>
          <w:p w14:paraId="6AAAE696" w14:textId="22741F1C" w:rsidR="007D13D1" w:rsidRPr="00B47233" w:rsidRDefault="007D13D1" w:rsidP="007D13D1">
            <w:pPr>
              <w:spacing w:after="0" w:line="240" w:lineRule="auto"/>
              <w:jc w:val="center"/>
              <w:rPr>
                <w:ins w:id="2141" w:author="Fernandes, Richard (he, him, his | il, le, lui)" w:date="2023-07-14T17:06:00Z"/>
                <w:rFonts w:ascii="Arial" w:eastAsia="Times New Roman" w:hAnsi="Arial" w:cs="Arial"/>
                <w:sz w:val="16"/>
                <w:szCs w:val="16"/>
                <w:lang w:eastAsia="en-CA"/>
              </w:rPr>
            </w:pPr>
            <w:ins w:id="2142" w:author="Fernandes, Richard (he, him, his | il, le, lui)" w:date="2023-07-14T17:06:00Z">
              <w:r w:rsidRPr="008A334C">
                <w:rPr>
                  <w:rFonts w:ascii="Arial" w:eastAsia="Times New Roman" w:hAnsi="Arial" w:cs="Arial"/>
                  <w:sz w:val="16"/>
                  <w:szCs w:val="16"/>
                  <w:lang w:eastAsia="en-CA"/>
                </w:rPr>
                <w:t>3.50</w:t>
              </w:r>
            </w:ins>
          </w:p>
        </w:tc>
        <w:tc>
          <w:tcPr>
            <w:tcW w:w="709" w:type="dxa"/>
            <w:shd w:val="clear" w:color="auto" w:fill="auto"/>
            <w:noWrap/>
            <w:vAlign w:val="bottom"/>
            <w:hideMark/>
          </w:tcPr>
          <w:p w14:paraId="395CEDB9" w14:textId="5F416CD7" w:rsidR="007D13D1" w:rsidRPr="00B47233" w:rsidRDefault="007D13D1" w:rsidP="007D13D1">
            <w:pPr>
              <w:spacing w:after="0" w:line="240" w:lineRule="auto"/>
              <w:jc w:val="center"/>
              <w:rPr>
                <w:ins w:id="2143" w:author="Fernandes, Richard (he, him, his | il, le, lui)" w:date="2023-07-14T17:06:00Z"/>
                <w:rFonts w:ascii="Arial" w:eastAsia="Times New Roman" w:hAnsi="Arial" w:cs="Arial"/>
                <w:sz w:val="16"/>
                <w:szCs w:val="16"/>
                <w:lang w:eastAsia="en-CA"/>
              </w:rPr>
            </w:pPr>
            <w:ins w:id="2144" w:author="Fernandes, Richard (he, him, his | il, le, lui)" w:date="2023-07-14T17:06:00Z">
              <w:r w:rsidRPr="008A334C">
                <w:rPr>
                  <w:rFonts w:ascii="Arial" w:eastAsia="Times New Roman" w:hAnsi="Arial" w:cs="Arial"/>
                  <w:sz w:val="16"/>
                  <w:szCs w:val="16"/>
                  <w:lang w:eastAsia="en-CA"/>
                </w:rPr>
                <w:t>0.50</w:t>
              </w:r>
            </w:ins>
          </w:p>
        </w:tc>
        <w:tc>
          <w:tcPr>
            <w:tcW w:w="703" w:type="dxa"/>
            <w:shd w:val="clear" w:color="auto" w:fill="auto"/>
            <w:noWrap/>
            <w:vAlign w:val="bottom"/>
            <w:hideMark/>
          </w:tcPr>
          <w:p w14:paraId="3D1894E5" w14:textId="590D0D9B" w:rsidR="007D13D1" w:rsidRPr="00B47233" w:rsidRDefault="007D13D1" w:rsidP="007D13D1">
            <w:pPr>
              <w:spacing w:after="0" w:line="240" w:lineRule="auto"/>
              <w:jc w:val="center"/>
              <w:rPr>
                <w:ins w:id="2145" w:author="Fernandes, Richard (he, him, his | il, le, lui)" w:date="2023-07-14T17:06:00Z"/>
                <w:rFonts w:ascii="Arial" w:eastAsia="Times New Roman" w:hAnsi="Arial" w:cs="Arial"/>
                <w:sz w:val="16"/>
                <w:szCs w:val="16"/>
                <w:lang w:eastAsia="en-CA"/>
              </w:rPr>
            </w:pPr>
            <w:ins w:id="2146" w:author="Fernandes, Richard (he, him, his | il, le, lui)" w:date="2023-07-14T17:06:00Z">
              <w:r w:rsidRPr="008A334C">
                <w:rPr>
                  <w:rFonts w:ascii="Arial" w:eastAsia="Times New Roman" w:hAnsi="Arial" w:cs="Arial"/>
                  <w:sz w:val="16"/>
                  <w:szCs w:val="16"/>
                  <w:lang w:eastAsia="en-CA"/>
                </w:rPr>
                <w:t>1.20</w:t>
              </w:r>
            </w:ins>
          </w:p>
        </w:tc>
      </w:tr>
      <w:tr w:rsidR="007D13D1" w:rsidRPr="00B47233" w14:paraId="6ABF20AA" w14:textId="77777777" w:rsidTr="00137E45">
        <w:tblPrEx>
          <w:tblW w:w="0" w:type="auto"/>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Change w:id="2147" w:author="Fernandes, Richard (he, him, his | il, le, lui)" w:date="2023-07-14T17:06:00Z">
            <w:tblPrEx>
              <w:tblW w:w="0" w:type="auto"/>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
          </w:tblPrExChange>
        </w:tblPrEx>
        <w:trPr>
          <w:trHeight w:val="275"/>
          <w:ins w:id="2148" w:author="Fernandes, Richard (he, him, his | il, le, lui)" w:date="2023-07-14T17:06:00Z"/>
          <w:trPrChange w:id="2149" w:author="Fernandes, Richard (he, him, his | il, le, lui)" w:date="2023-07-14T17:06:00Z">
            <w:trPr>
              <w:trHeight w:val="275"/>
            </w:trPr>
          </w:trPrChange>
        </w:trPr>
        <w:tc>
          <w:tcPr>
            <w:tcW w:w="861" w:type="dxa"/>
            <w:shd w:val="clear" w:color="000000" w:fill="C0C0C0"/>
            <w:noWrap/>
            <w:vAlign w:val="bottom"/>
            <w:hideMark/>
            <w:tcPrChange w:id="2150" w:author="Fernandes, Richard (he, him, his | il, le, lui)" w:date="2023-07-14T17:06:00Z">
              <w:tcPr>
                <w:tcW w:w="861" w:type="dxa"/>
                <w:shd w:val="clear" w:color="000000" w:fill="C0C0C0"/>
                <w:noWrap/>
                <w:vAlign w:val="bottom"/>
                <w:hideMark/>
              </w:tcPr>
            </w:tcPrChange>
          </w:tcPr>
          <w:p w14:paraId="032EAE16" w14:textId="166D94E8" w:rsidR="007D13D1" w:rsidRPr="00B47233" w:rsidRDefault="007D13D1" w:rsidP="007D13D1">
            <w:pPr>
              <w:spacing w:after="0" w:line="240" w:lineRule="auto"/>
              <w:rPr>
                <w:ins w:id="2151" w:author="Fernandes, Richard (he, him, his | il, le, lui)" w:date="2023-07-14T17:06:00Z"/>
                <w:rFonts w:ascii="Arial" w:eastAsia="Times New Roman" w:hAnsi="Arial" w:cs="Arial"/>
                <w:b/>
                <w:bCs/>
                <w:sz w:val="16"/>
                <w:szCs w:val="16"/>
                <w:lang w:eastAsia="en-CA"/>
              </w:rPr>
            </w:pPr>
            <w:ins w:id="2152" w:author="Fernandes, Richard (he, him, his | il, le, lui)" w:date="2023-07-14T17:06:00Z">
              <w:r w:rsidRPr="008A334C">
                <w:rPr>
                  <w:rFonts w:ascii="Arial" w:eastAsia="Times New Roman" w:hAnsi="Arial" w:cs="Arial"/>
                  <w:b/>
                  <w:bCs/>
                  <w:sz w:val="16"/>
                  <w:szCs w:val="16"/>
                  <w:lang w:eastAsia="en-CA"/>
                </w:rPr>
                <w:t>RTM</w:t>
              </w:r>
            </w:ins>
          </w:p>
        </w:tc>
        <w:tc>
          <w:tcPr>
            <w:tcW w:w="850" w:type="dxa"/>
            <w:shd w:val="clear" w:color="000000" w:fill="C0C0C0"/>
            <w:noWrap/>
            <w:vAlign w:val="bottom"/>
            <w:hideMark/>
            <w:tcPrChange w:id="2153" w:author="Fernandes, Richard (he, him, his | il, le, lui)" w:date="2023-07-14T17:06:00Z">
              <w:tcPr>
                <w:tcW w:w="850" w:type="dxa"/>
                <w:shd w:val="clear" w:color="000000" w:fill="C0C0C0"/>
                <w:noWrap/>
                <w:vAlign w:val="bottom"/>
                <w:hideMark/>
              </w:tcPr>
            </w:tcPrChange>
          </w:tcPr>
          <w:p w14:paraId="30D9292E" w14:textId="760BCB63" w:rsidR="007D13D1" w:rsidRPr="00B47233" w:rsidRDefault="007D13D1" w:rsidP="007D13D1">
            <w:pPr>
              <w:spacing w:after="0" w:line="240" w:lineRule="auto"/>
              <w:rPr>
                <w:ins w:id="2154" w:author="Fernandes, Richard (he, him, his | il, le, lui)" w:date="2023-07-14T17:06:00Z"/>
                <w:rFonts w:ascii="Arial" w:eastAsia="Times New Roman" w:hAnsi="Arial" w:cs="Arial"/>
                <w:b/>
                <w:bCs/>
                <w:sz w:val="16"/>
                <w:szCs w:val="16"/>
                <w:lang w:eastAsia="en-CA"/>
              </w:rPr>
            </w:pPr>
            <w:ins w:id="2155" w:author="Fernandes, Richard (he, him, his | il, le, lui)" w:date="2023-07-14T17:06:00Z">
              <w:r w:rsidRPr="008A334C">
                <w:rPr>
                  <w:rFonts w:ascii="Arial" w:eastAsia="Times New Roman" w:hAnsi="Arial" w:cs="Arial"/>
                  <w:b/>
                  <w:bCs/>
                  <w:sz w:val="16"/>
                  <w:szCs w:val="16"/>
                  <w:lang w:eastAsia="en-CA"/>
                </w:rPr>
                <w:t>Gamma</w:t>
              </w:r>
            </w:ins>
          </w:p>
        </w:tc>
        <w:tc>
          <w:tcPr>
            <w:tcW w:w="748" w:type="dxa"/>
            <w:shd w:val="clear" w:color="auto" w:fill="auto"/>
            <w:noWrap/>
            <w:vAlign w:val="center"/>
            <w:hideMark/>
            <w:tcPrChange w:id="2156" w:author="Fernandes, Richard (he, him, his | il, le, lui)" w:date="2023-07-14T17:06:00Z">
              <w:tcPr>
                <w:tcW w:w="748" w:type="dxa"/>
                <w:shd w:val="clear" w:color="auto" w:fill="auto"/>
                <w:noWrap/>
                <w:vAlign w:val="bottom"/>
                <w:hideMark/>
              </w:tcPr>
            </w:tcPrChange>
          </w:tcPr>
          <w:p w14:paraId="160DA37B" w14:textId="6C74C2A1" w:rsidR="007D13D1" w:rsidRPr="007D13D1" w:rsidRDefault="007D13D1" w:rsidP="007D13D1">
            <w:pPr>
              <w:spacing w:after="0" w:line="240" w:lineRule="auto"/>
              <w:jc w:val="center"/>
              <w:rPr>
                <w:ins w:id="2157" w:author="Fernandes, Richard (he, him, his | il, le, lui)" w:date="2023-07-14T17:06:00Z"/>
                <w:rFonts w:ascii="Arial" w:eastAsia="Times New Roman" w:hAnsi="Arial" w:cs="Arial"/>
                <w:sz w:val="16"/>
                <w:szCs w:val="16"/>
                <w:lang w:eastAsia="en-CA"/>
              </w:rPr>
            </w:pPr>
            <w:ins w:id="2158" w:author="Fernandes, Richard (he, him, his | il, le, lui)" w:date="2023-07-14T17:06:00Z">
              <w:r w:rsidRPr="008A334C">
                <w:rPr>
                  <w:rFonts w:ascii="Arial" w:eastAsia="Times New Roman" w:hAnsi="Arial" w:cs="Arial"/>
                  <w:sz w:val="16"/>
                  <w:szCs w:val="16"/>
                  <w:lang w:eastAsia="en-CA"/>
                </w:rPr>
                <w:t>1</w:t>
              </w:r>
            </w:ins>
          </w:p>
        </w:tc>
        <w:tc>
          <w:tcPr>
            <w:tcW w:w="670" w:type="dxa"/>
            <w:shd w:val="clear" w:color="auto" w:fill="auto"/>
            <w:noWrap/>
            <w:vAlign w:val="center"/>
            <w:hideMark/>
            <w:tcPrChange w:id="2159" w:author="Fernandes, Richard (he, him, his | il, le, lui)" w:date="2023-07-14T17:06:00Z">
              <w:tcPr>
                <w:tcW w:w="670" w:type="dxa"/>
                <w:shd w:val="clear" w:color="auto" w:fill="auto"/>
                <w:noWrap/>
                <w:vAlign w:val="bottom"/>
                <w:hideMark/>
              </w:tcPr>
            </w:tcPrChange>
          </w:tcPr>
          <w:p w14:paraId="24456107" w14:textId="0F4DD7E3" w:rsidR="007D13D1" w:rsidRPr="007D13D1" w:rsidRDefault="007D13D1" w:rsidP="007D13D1">
            <w:pPr>
              <w:spacing w:after="0" w:line="240" w:lineRule="auto"/>
              <w:jc w:val="center"/>
              <w:rPr>
                <w:ins w:id="2160" w:author="Fernandes, Richard (he, him, his | il, le, lui)" w:date="2023-07-14T17:06:00Z"/>
                <w:rFonts w:ascii="Arial" w:eastAsia="Times New Roman" w:hAnsi="Arial" w:cs="Arial"/>
                <w:sz w:val="16"/>
                <w:szCs w:val="16"/>
                <w:lang w:eastAsia="en-CA"/>
              </w:rPr>
            </w:pPr>
            <w:ins w:id="2161" w:author="Fernandes, Richard (he, him, his | il, le, lui)" w:date="2023-07-14T17:06:00Z">
              <w:r w:rsidRPr="008A334C">
                <w:rPr>
                  <w:rFonts w:ascii="Arial" w:eastAsia="Times New Roman" w:hAnsi="Arial" w:cs="Arial"/>
                  <w:sz w:val="16"/>
                  <w:szCs w:val="16"/>
                  <w:lang w:eastAsia="en-CA"/>
                </w:rPr>
                <w:t>2</w:t>
              </w:r>
            </w:ins>
          </w:p>
        </w:tc>
        <w:tc>
          <w:tcPr>
            <w:tcW w:w="709" w:type="dxa"/>
            <w:shd w:val="clear" w:color="auto" w:fill="auto"/>
            <w:noWrap/>
            <w:vAlign w:val="center"/>
            <w:hideMark/>
            <w:tcPrChange w:id="2162" w:author="Fernandes, Richard (he, him, his | il, le, lui)" w:date="2023-07-14T17:06:00Z">
              <w:tcPr>
                <w:tcW w:w="709" w:type="dxa"/>
                <w:shd w:val="clear" w:color="auto" w:fill="auto"/>
                <w:noWrap/>
                <w:vAlign w:val="bottom"/>
                <w:hideMark/>
              </w:tcPr>
            </w:tcPrChange>
          </w:tcPr>
          <w:p w14:paraId="14A81DFD" w14:textId="4FE15113" w:rsidR="007D13D1" w:rsidRPr="007D13D1" w:rsidRDefault="007D13D1" w:rsidP="007D13D1">
            <w:pPr>
              <w:spacing w:after="0" w:line="240" w:lineRule="auto"/>
              <w:jc w:val="center"/>
              <w:rPr>
                <w:ins w:id="2163" w:author="Fernandes, Richard (he, him, his | il, le, lui)" w:date="2023-07-14T17:06:00Z"/>
                <w:rFonts w:ascii="Arial" w:eastAsia="Times New Roman" w:hAnsi="Arial" w:cs="Arial"/>
                <w:sz w:val="16"/>
                <w:szCs w:val="16"/>
                <w:lang w:eastAsia="en-CA"/>
              </w:rPr>
            </w:pPr>
            <w:ins w:id="2164" w:author="Fernandes, Richard (he, him, his | il, le, lui)" w:date="2023-07-14T17:06:00Z">
              <w:r w:rsidRPr="008A334C">
                <w:rPr>
                  <w:rFonts w:ascii="Arial" w:eastAsia="Times New Roman" w:hAnsi="Arial" w:cs="Arial"/>
                  <w:sz w:val="16"/>
                  <w:szCs w:val="16"/>
                  <w:lang w:eastAsia="en-CA"/>
                </w:rPr>
                <w:t>1</w:t>
              </w:r>
            </w:ins>
          </w:p>
        </w:tc>
        <w:tc>
          <w:tcPr>
            <w:tcW w:w="567" w:type="dxa"/>
            <w:shd w:val="clear" w:color="auto" w:fill="auto"/>
            <w:noWrap/>
            <w:vAlign w:val="center"/>
            <w:hideMark/>
            <w:tcPrChange w:id="2165" w:author="Fernandes, Richard (he, him, his | il, le, lui)" w:date="2023-07-14T17:06:00Z">
              <w:tcPr>
                <w:tcW w:w="567" w:type="dxa"/>
                <w:shd w:val="clear" w:color="auto" w:fill="auto"/>
                <w:noWrap/>
                <w:vAlign w:val="bottom"/>
                <w:hideMark/>
              </w:tcPr>
            </w:tcPrChange>
          </w:tcPr>
          <w:p w14:paraId="10934197" w14:textId="45435F15" w:rsidR="007D13D1" w:rsidRPr="007D13D1" w:rsidRDefault="007D13D1" w:rsidP="007D13D1">
            <w:pPr>
              <w:spacing w:after="0" w:line="240" w:lineRule="auto"/>
              <w:jc w:val="center"/>
              <w:rPr>
                <w:ins w:id="2166" w:author="Fernandes, Richard (he, him, his | il, le, lui)" w:date="2023-07-14T17:06:00Z"/>
                <w:rFonts w:ascii="Arial" w:eastAsia="Times New Roman" w:hAnsi="Arial" w:cs="Arial"/>
                <w:sz w:val="16"/>
                <w:szCs w:val="16"/>
                <w:lang w:eastAsia="en-CA"/>
              </w:rPr>
            </w:pPr>
            <w:ins w:id="2167" w:author="Fernandes, Richard (he, him, his | il, le, lui)" w:date="2023-07-14T17:06:00Z">
              <w:r w:rsidRPr="008A334C">
                <w:rPr>
                  <w:rFonts w:ascii="Arial" w:eastAsia="Times New Roman" w:hAnsi="Arial" w:cs="Arial"/>
                  <w:sz w:val="16"/>
                  <w:szCs w:val="16"/>
                  <w:lang w:eastAsia="en-CA"/>
                </w:rPr>
                <w:t>2</w:t>
              </w:r>
            </w:ins>
          </w:p>
        </w:tc>
        <w:tc>
          <w:tcPr>
            <w:tcW w:w="573" w:type="dxa"/>
            <w:shd w:val="clear" w:color="auto" w:fill="auto"/>
            <w:noWrap/>
            <w:vAlign w:val="bottom"/>
            <w:hideMark/>
            <w:tcPrChange w:id="2168" w:author="Fernandes, Richard (he, him, his | il, le, lui)" w:date="2023-07-14T17:06:00Z">
              <w:tcPr>
                <w:tcW w:w="573" w:type="dxa"/>
                <w:shd w:val="clear" w:color="auto" w:fill="auto"/>
                <w:noWrap/>
                <w:vAlign w:val="bottom"/>
                <w:hideMark/>
              </w:tcPr>
            </w:tcPrChange>
          </w:tcPr>
          <w:p w14:paraId="7C47E6B0" w14:textId="4EF3B139" w:rsidR="007D13D1" w:rsidRPr="007D13D1" w:rsidRDefault="007D13D1" w:rsidP="007D13D1">
            <w:pPr>
              <w:spacing w:after="0" w:line="240" w:lineRule="auto"/>
              <w:jc w:val="center"/>
              <w:rPr>
                <w:ins w:id="2169" w:author="Fernandes, Richard (he, him, his | il, le, lui)" w:date="2023-07-14T17:06:00Z"/>
                <w:rFonts w:ascii="Arial" w:eastAsia="Times New Roman" w:hAnsi="Arial" w:cs="Arial"/>
                <w:sz w:val="16"/>
                <w:szCs w:val="16"/>
                <w:lang w:eastAsia="en-CA"/>
              </w:rPr>
            </w:pPr>
            <w:ins w:id="2170" w:author="Fernandes, Richard (he, him, his | il, le, lui)" w:date="2023-07-14T17:06:00Z">
              <w:r w:rsidRPr="008A334C">
                <w:rPr>
                  <w:rFonts w:ascii="Arial" w:eastAsia="Times New Roman" w:hAnsi="Arial" w:cs="Arial"/>
                  <w:sz w:val="16"/>
                  <w:szCs w:val="16"/>
                  <w:lang w:eastAsia="en-CA"/>
                </w:rPr>
                <w:t>1</w:t>
              </w:r>
            </w:ins>
          </w:p>
        </w:tc>
        <w:tc>
          <w:tcPr>
            <w:tcW w:w="844" w:type="dxa"/>
            <w:shd w:val="clear" w:color="000000" w:fill="BFBFBF"/>
            <w:noWrap/>
            <w:vAlign w:val="bottom"/>
            <w:hideMark/>
            <w:tcPrChange w:id="2171" w:author="Fernandes, Richard (he, him, his | il, le, lui)" w:date="2023-07-14T17:06:00Z">
              <w:tcPr>
                <w:tcW w:w="844" w:type="dxa"/>
                <w:shd w:val="clear" w:color="000000" w:fill="BFBFBF"/>
                <w:noWrap/>
                <w:vAlign w:val="bottom"/>
                <w:hideMark/>
              </w:tcPr>
            </w:tcPrChange>
          </w:tcPr>
          <w:p w14:paraId="6D69EDEA" w14:textId="16406855" w:rsidR="007D13D1" w:rsidRPr="00B47233" w:rsidRDefault="007D13D1" w:rsidP="007D13D1">
            <w:pPr>
              <w:spacing w:after="0" w:line="240" w:lineRule="auto"/>
              <w:jc w:val="center"/>
              <w:rPr>
                <w:ins w:id="2172" w:author="Fernandes, Richard (he, him, his | il, le, lui)" w:date="2023-07-14T17:06:00Z"/>
                <w:rFonts w:ascii="Arial" w:eastAsia="Times New Roman" w:hAnsi="Arial" w:cs="Arial"/>
                <w:sz w:val="16"/>
                <w:szCs w:val="16"/>
                <w:lang w:eastAsia="en-CA"/>
              </w:rPr>
            </w:pPr>
            <w:ins w:id="2173" w:author="Fernandes, Richard (he, him, his | il, le, lui)" w:date="2023-07-14T17:06:00Z">
              <w:r w:rsidRPr="008A334C">
                <w:rPr>
                  <w:rFonts w:ascii="Arial" w:eastAsia="Times New Roman" w:hAnsi="Arial" w:cs="Arial"/>
                  <w:sz w:val="16"/>
                  <w:szCs w:val="16"/>
                  <w:lang w:eastAsia="en-CA"/>
                </w:rPr>
                <w:t>Uniform</w:t>
              </w:r>
            </w:ins>
          </w:p>
        </w:tc>
        <w:tc>
          <w:tcPr>
            <w:tcW w:w="709" w:type="dxa"/>
            <w:shd w:val="clear" w:color="auto" w:fill="auto"/>
            <w:noWrap/>
            <w:vAlign w:val="bottom"/>
            <w:hideMark/>
            <w:tcPrChange w:id="2174" w:author="Fernandes, Richard (he, him, his | il, le, lui)" w:date="2023-07-14T17:06:00Z">
              <w:tcPr>
                <w:tcW w:w="709" w:type="dxa"/>
                <w:shd w:val="clear" w:color="auto" w:fill="auto"/>
                <w:noWrap/>
                <w:vAlign w:val="bottom"/>
                <w:hideMark/>
              </w:tcPr>
            </w:tcPrChange>
          </w:tcPr>
          <w:p w14:paraId="13D90D24" w14:textId="5B5C9E2C" w:rsidR="007D13D1" w:rsidRPr="00B47233" w:rsidRDefault="007D13D1" w:rsidP="007D13D1">
            <w:pPr>
              <w:spacing w:after="0" w:line="240" w:lineRule="auto"/>
              <w:jc w:val="center"/>
              <w:rPr>
                <w:ins w:id="2175" w:author="Fernandes, Richard (he, him, his | il, le, lui)" w:date="2023-07-14T17:06:00Z"/>
                <w:rFonts w:ascii="Arial" w:eastAsia="Times New Roman" w:hAnsi="Arial" w:cs="Arial"/>
                <w:sz w:val="16"/>
                <w:szCs w:val="16"/>
                <w:lang w:eastAsia="en-CA"/>
              </w:rPr>
            </w:pPr>
            <w:ins w:id="2176" w:author="Fernandes, Richard (he, him, his | il, le, lui)" w:date="2023-07-14T17:06:00Z">
              <w:r w:rsidRPr="008A334C">
                <w:rPr>
                  <w:rFonts w:ascii="Arial" w:eastAsia="Times New Roman" w:hAnsi="Arial" w:cs="Arial"/>
                  <w:sz w:val="16"/>
                  <w:szCs w:val="16"/>
                  <w:lang w:eastAsia="en-CA"/>
                </w:rPr>
                <w:t>10</w:t>
              </w:r>
            </w:ins>
          </w:p>
        </w:tc>
        <w:tc>
          <w:tcPr>
            <w:tcW w:w="709" w:type="dxa"/>
            <w:shd w:val="clear" w:color="auto" w:fill="auto"/>
            <w:noWrap/>
            <w:vAlign w:val="bottom"/>
            <w:hideMark/>
            <w:tcPrChange w:id="2177" w:author="Fernandes, Richard (he, him, his | il, le, lui)" w:date="2023-07-14T17:06:00Z">
              <w:tcPr>
                <w:tcW w:w="709" w:type="dxa"/>
                <w:shd w:val="clear" w:color="auto" w:fill="auto"/>
                <w:noWrap/>
                <w:vAlign w:val="bottom"/>
                <w:hideMark/>
              </w:tcPr>
            </w:tcPrChange>
          </w:tcPr>
          <w:p w14:paraId="08D9DD8C" w14:textId="5432365F" w:rsidR="007D13D1" w:rsidRPr="00B47233" w:rsidRDefault="007D13D1" w:rsidP="007D13D1">
            <w:pPr>
              <w:spacing w:after="0" w:line="240" w:lineRule="auto"/>
              <w:jc w:val="center"/>
              <w:rPr>
                <w:ins w:id="2178" w:author="Fernandes, Richard (he, him, his | il, le, lui)" w:date="2023-07-14T17:06:00Z"/>
                <w:rFonts w:ascii="Arial" w:eastAsia="Times New Roman" w:hAnsi="Arial" w:cs="Arial"/>
                <w:sz w:val="16"/>
                <w:szCs w:val="16"/>
                <w:lang w:eastAsia="en-CA"/>
              </w:rPr>
            </w:pPr>
            <w:ins w:id="2179" w:author="Fernandes, Richard (he, him, his | il, le, lui)" w:date="2023-07-14T17:06:00Z">
              <w:r w:rsidRPr="008A334C">
                <w:rPr>
                  <w:rFonts w:ascii="Arial" w:eastAsia="Times New Roman" w:hAnsi="Arial" w:cs="Arial"/>
                  <w:sz w:val="16"/>
                  <w:szCs w:val="16"/>
                  <w:lang w:eastAsia="en-CA"/>
                </w:rPr>
                <w:t>1.00</w:t>
              </w:r>
            </w:ins>
          </w:p>
        </w:tc>
        <w:tc>
          <w:tcPr>
            <w:tcW w:w="708" w:type="dxa"/>
            <w:shd w:val="clear" w:color="auto" w:fill="auto"/>
            <w:noWrap/>
            <w:vAlign w:val="bottom"/>
            <w:hideMark/>
            <w:tcPrChange w:id="2180" w:author="Fernandes, Richard (he, him, his | il, le, lui)" w:date="2023-07-14T17:06:00Z">
              <w:tcPr>
                <w:tcW w:w="708" w:type="dxa"/>
                <w:shd w:val="clear" w:color="auto" w:fill="auto"/>
                <w:noWrap/>
                <w:vAlign w:val="bottom"/>
                <w:hideMark/>
              </w:tcPr>
            </w:tcPrChange>
          </w:tcPr>
          <w:p w14:paraId="2914F191" w14:textId="73DE0B91" w:rsidR="007D13D1" w:rsidRPr="00B47233" w:rsidRDefault="007D13D1" w:rsidP="007D13D1">
            <w:pPr>
              <w:spacing w:after="0" w:line="240" w:lineRule="auto"/>
              <w:jc w:val="center"/>
              <w:rPr>
                <w:ins w:id="2181" w:author="Fernandes, Richard (he, him, his | il, le, lui)" w:date="2023-07-14T17:06:00Z"/>
                <w:rFonts w:ascii="Arial" w:eastAsia="Times New Roman" w:hAnsi="Arial" w:cs="Arial"/>
                <w:sz w:val="16"/>
                <w:szCs w:val="16"/>
                <w:lang w:eastAsia="en-CA"/>
              </w:rPr>
            </w:pPr>
            <w:ins w:id="2182" w:author="Fernandes, Richard (he, him, his | il, le, lui)" w:date="2023-07-14T17:06:00Z">
              <w:r w:rsidRPr="008A334C">
                <w:rPr>
                  <w:rFonts w:ascii="Arial" w:eastAsia="Times New Roman" w:hAnsi="Arial" w:cs="Arial"/>
                  <w:sz w:val="16"/>
                  <w:szCs w:val="16"/>
                  <w:lang w:eastAsia="en-CA"/>
                </w:rPr>
                <w:t>2.00</w:t>
              </w:r>
            </w:ins>
          </w:p>
        </w:tc>
        <w:tc>
          <w:tcPr>
            <w:tcW w:w="709" w:type="dxa"/>
            <w:shd w:val="clear" w:color="auto" w:fill="auto"/>
            <w:noWrap/>
            <w:vAlign w:val="bottom"/>
            <w:hideMark/>
            <w:tcPrChange w:id="2183" w:author="Fernandes, Richard (he, him, his | il, le, lui)" w:date="2023-07-14T17:06:00Z">
              <w:tcPr>
                <w:tcW w:w="709" w:type="dxa"/>
                <w:shd w:val="clear" w:color="auto" w:fill="auto"/>
                <w:noWrap/>
                <w:vAlign w:val="bottom"/>
                <w:hideMark/>
              </w:tcPr>
            </w:tcPrChange>
          </w:tcPr>
          <w:p w14:paraId="238419E0" w14:textId="397F0E43" w:rsidR="007D13D1" w:rsidRPr="00B47233" w:rsidRDefault="007D13D1" w:rsidP="007D13D1">
            <w:pPr>
              <w:spacing w:after="0" w:line="240" w:lineRule="auto"/>
              <w:jc w:val="center"/>
              <w:rPr>
                <w:ins w:id="2184" w:author="Fernandes, Richard (he, him, his | il, le, lui)" w:date="2023-07-14T17:06:00Z"/>
                <w:rFonts w:ascii="Arial" w:eastAsia="Times New Roman" w:hAnsi="Arial" w:cs="Arial"/>
                <w:sz w:val="16"/>
                <w:szCs w:val="16"/>
                <w:lang w:eastAsia="en-CA"/>
              </w:rPr>
            </w:pPr>
            <w:ins w:id="2185" w:author="Fernandes, Richard (he, him, his | il, le, lui)" w:date="2023-07-14T17:06:00Z">
              <w:r w:rsidRPr="008A334C">
                <w:rPr>
                  <w:rFonts w:ascii="Arial" w:eastAsia="Times New Roman" w:hAnsi="Arial" w:cs="Arial"/>
                  <w:sz w:val="16"/>
                  <w:szCs w:val="16"/>
                  <w:lang w:eastAsia="en-CA"/>
                </w:rPr>
                <w:t>1.00</w:t>
              </w:r>
            </w:ins>
          </w:p>
        </w:tc>
        <w:tc>
          <w:tcPr>
            <w:tcW w:w="703" w:type="dxa"/>
            <w:shd w:val="clear" w:color="auto" w:fill="auto"/>
            <w:noWrap/>
            <w:vAlign w:val="bottom"/>
            <w:hideMark/>
            <w:tcPrChange w:id="2186" w:author="Fernandes, Richard (he, him, his | il, le, lui)" w:date="2023-07-14T17:06:00Z">
              <w:tcPr>
                <w:tcW w:w="703" w:type="dxa"/>
                <w:shd w:val="clear" w:color="auto" w:fill="auto"/>
                <w:noWrap/>
                <w:vAlign w:val="bottom"/>
                <w:hideMark/>
              </w:tcPr>
            </w:tcPrChange>
          </w:tcPr>
          <w:p w14:paraId="1DE163D2" w14:textId="3DE9D626" w:rsidR="007D13D1" w:rsidRPr="00B47233" w:rsidRDefault="007D13D1" w:rsidP="007D13D1">
            <w:pPr>
              <w:spacing w:after="0" w:line="240" w:lineRule="auto"/>
              <w:jc w:val="center"/>
              <w:rPr>
                <w:ins w:id="2187" w:author="Fernandes, Richard (he, him, his | il, le, lui)" w:date="2023-07-14T17:06:00Z"/>
                <w:rFonts w:ascii="Arial" w:eastAsia="Times New Roman" w:hAnsi="Arial" w:cs="Arial"/>
                <w:sz w:val="16"/>
                <w:szCs w:val="16"/>
                <w:lang w:eastAsia="en-CA"/>
              </w:rPr>
            </w:pPr>
            <w:ins w:id="2188" w:author="Fernandes, Richard (he, him, his | il, le, lui)" w:date="2023-07-14T17:06:00Z">
              <w:r w:rsidRPr="008A334C">
                <w:rPr>
                  <w:rFonts w:ascii="Arial" w:eastAsia="Times New Roman" w:hAnsi="Arial" w:cs="Arial"/>
                  <w:sz w:val="16"/>
                  <w:szCs w:val="16"/>
                  <w:lang w:eastAsia="en-CA"/>
                </w:rPr>
                <w:t>2.00</w:t>
              </w:r>
            </w:ins>
          </w:p>
        </w:tc>
      </w:tr>
    </w:tbl>
    <w:p w14:paraId="3EC98972" w14:textId="77777777" w:rsidR="007D13D1" w:rsidRDefault="007D13D1" w:rsidP="007D13D1">
      <w:pPr>
        <w:rPr>
          <w:ins w:id="2189" w:author="Fernandes, Richard (he, him, his | il, le, lui)" w:date="2023-07-14T17:06:00Z"/>
        </w:rPr>
      </w:pPr>
    </w:p>
    <w:p w14:paraId="4EE2D6AD" w14:textId="2DE2700A" w:rsidR="007D13D1" w:rsidRPr="007D13D1" w:rsidDel="007D13D1" w:rsidRDefault="007D13D1" w:rsidP="007D13D1">
      <w:pPr>
        <w:rPr>
          <w:del w:id="2190" w:author="Fernandes, Richard (he, him, his | il, le, lui)" w:date="2023-07-14T17:06:00Z"/>
        </w:rPr>
        <w:pPrChange w:id="2191" w:author="Fernandes, Richard (he, him, his | il, le, lui)" w:date="2023-07-14T17:06:00Z">
          <w:pPr>
            <w:pStyle w:val="Caption"/>
            <w:keepNext/>
          </w:pPr>
        </w:pPrChange>
      </w:pPr>
    </w:p>
    <w:tbl>
      <w:tblPr>
        <w:tblW w:w="0" w:type="auto"/>
        <w:tblInd w:w="-20" w:type="dxa"/>
        <w:tblLayout w:type="fixed"/>
        <w:tblLook w:val="04A0" w:firstRow="1" w:lastRow="0" w:firstColumn="1" w:lastColumn="0" w:noHBand="0" w:noVBand="1"/>
        <w:tblPrChange w:id="2192" w:author="Fernandes, Richard (he, him, his | il, le, lui)" w:date="2023-07-14T17:06:00Z">
          <w:tblPr>
            <w:tblW w:w="0" w:type="auto"/>
            <w:tblInd w:w="-20" w:type="dxa"/>
            <w:tblLayout w:type="fixed"/>
            <w:tblLook w:val="04A0" w:firstRow="1" w:lastRow="0" w:firstColumn="1" w:lastColumn="0" w:noHBand="0" w:noVBand="1"/>
          </w:tblPr>
        </w:tblPrChange>
      </w:tblPr>
      <w:tblGrid>
        <w:gridCol w:w="861"/>
        <w:gridCol w:w="850"/>
        <w:gridCol w:w="709"/>
        <w:gridCol w:w="709"/>
        <w:gridCol w:w="567"/>
        <w:gridCol w:w="567"/>
        <w:gridCol w:w="709"/>
        <w:gridCol w:w="850"/>
        <w:gridCol w:w="709"/>
        <w:gridCol w:w="567"/>
        <w:gridCol w:w="709"/>
        <w:gridCol w:w="813"/>
        <w:gridCol w:w="740"/>
        <w:tblGridChange w:id="2193">
          <w:tblGrid>
            <w:gridCol w:w="861"/>
            <w:gridCol w:w="850"/>
            <w:gridCol w:w="709"/>
            <w:gridCol w:w="709"/>
            <w:gridCol w:w="567"/>
            <w:gridCol w:w="567"/>
            <w:gridCol w:w="709"/>
            <w:gridCol w:w="850"/>
            <w:gridCol w:w="709"/>
            <w:gridCol w:w="567"/>
            <w:gridCol w:w="709"/>
            <w:gridCol w:w="813"/>
            <w:gridCol w:w="740"/>
          </w:tblGrid>
        </w:tblGridChange>
      </w:tblGrid>
      <w:tr w:rsidR="0097469C" w:rsidRPr="008A334C" w:rsidDel="007D13D1" w14:paraId="24156AC6" w14:textId="4DACE624" w:rsidTr="007D13D1">
        <w:trPr>
          <w:trHeight w:val="535"/>
          <w:del w:id="2194" w:author="Fernandes, Richard (he, him, his | il, le, lui)" w:date="2023-07-14T17:06:00Z"/>
          <w:trPrChange w:id="2195" w:author="Fernandes, Richard (he, him, his | il, le, lui)" w:date="2023-07-14T17:06:00Z">
            <w:trPr>
              <w:trHeight w:val="535"/>
            </w:trPr>
          </w:trPrChange>
        </w:trPr>
        <w:tc>
          <w:tcPr>
            <w:tcW w:w="861" w:type="dxa"/>
            <w:tcBorders>
              <w:top w:val="single" w:sz="8" w:space="0" w:color="auto"/>
              <w:left w:val="single" w:sz="8" w:space="0" w:color="auto"/>
              <w:bottom w:val="nil"/>
              <w:right w:val="single" w:sz="8" w:space="0" w:color="auto"/>
            </w:tcBorders>
            <w:shd w:val="clear" w:color="000000" w:fill="C0C0C0"/>
            <w:noWrap/>
            <w:vAlign w:val="bottom"/>
            <w:tcPrChange w:id="2196" w:author="Fernandes, Richard (he, him, his | il, le, lui)" w:date="2023-07-14T17:06:00Z">
              <w:tcPr>
                <w:tcW w:w="861" w:type="dxa"/>
                <w:tcBorders>
                  <w:top w:val="single" w:sz="8" w:space="0" w:color="auto"/>
                  <w:left w:val="single" w:sz="8" w:space="0" w:color="auto"/>
                  <w:bottom w:val="nil"/>
                  <w:right w:val="single" w:sz="8" w:space="0" w:color="auto"/>
                </w:tcBorders>
                <w:shd w:val="clear" w:color="000000" w:fill="C0C0C0"/>
                <w:noWrap/>
                <w:vAlign w:val="bottom"/>
              </w:tcPr>
            </w:tcPrChange>
          </w:tcPr>
          <w:p w14:paraId="1D0F1CD5" w14:textId="62F0FA42" w:rsidR="0097469C" w:rsidRPr="008A334C" w:rsidDel="007D13D1" w:rsidRDefault="0097469C" w:rsidP="00A36C2B">
            <w:pPr>
              <w:spacing w:after="0" w:line="240" w:lineRule="auto"/>
              <w:rPr>
                <w:del w:id="2197" w:author="Fernandes, Richard (he, him, his | il, le, lui)" w:date="2023-07-14T17:06:00Z"/>
                <w:rFonts w:ascii="Arial" w:eastAsia="Times New Roman" w:hAnsi="Arial" w:cs="Arial"/>
                <w:b/>
                <w:bCs/>
                <w:sz w:val="16"/>
                <w:szCs w:val="16"/>
                <w:lang w:eastAsia="en-CA"/>
              </w:rPr>
            </w:pPr>
            <w:del w:id="2198" w:author="Fernandes, Richard (he, him, his | il, le, lui)" w:date="2023-07-14T17:06:00Z">
              <w:r w:rsidRPr="008A334C" w:rsidDel="007D13D1">
                <w:rPr>
                  <w:rFonts w:ascii="Arial" w:eastAsia="Times New Roman" w:hAnsi="Arial" w:cs="Arial"/>
                  <w:b/>
                  <w:bCs/>
                  <w:sz w:val="16"/>
                  <w:szCs w:val="16"/>
                  <w:lang w:eastAsia="en-CA"/>
                </w:rPr>
                <w:delText>Theme</w:delText>
              </w:r>
            </w:del>
          </w:p>
        </w:tc>
        <w:tc>
          <w:tcPr>
            <w:tcW w:w="850" w:type="dxa"/>
            <w:tcBorders>
              <w:top w:val="single" w:sz="8" w:space="0" w:color="auto"/>
              <w:left w:val="nil"/>
              <w:bottom w:val="nil"/>
              <w:right w:val="single" w:sz="4" w:space="0" w:color="auto"/>
            </w:tcBorders>
            <w:shd w:val="clear" w:color="000000" w:fill="C0C0C0"/>
            <w:noWrap/>
            <w:vAlign w:val="bottom"/>
            <w:tcPrChange w:id="2199" w:author="Fernandes, Richard (he, him, his | il, le, lui)" w:date="2023-07-14T17:06:00Z">
              <w:tcPr>
                <w:tcW w:w="850" w:type="dxa"/>
                <w:tcBorders>
                  <w:top w:val="single" w:sz="8" w:space="0" w:color="auto"/>
                  <w:left w:val="nil"/>
                  <w:bottom w:val="nil"/>
                  <w:right w:val="single" w:sz="4" w:space="0" w:color="auto"/>
                </w:tcBorders>
                <w:shd w:val="clear" w:color="000000" w:fill="C0C0C0"/>
                <w:noWrap/>
                <w:vAlign w:val="bottom"/>
              </w:tcPr>
            </w:tcPrChange>
          </w:tcPr>
          <w:p w14:paraId="67D1EA79" w14:textId="51BDB2E2" w:rsidR="0097469C" w:rsidRPr="008A334C" w:rsidDel="007D13D1" w:rsidRDefault="0097469C" w:rsidP="00A36C2B">
            <w:pPr>
              <w:spacing w:after="0" w:line="240" w:lineRule="auto"/>
              <w:rPr>
                <w:del w:id="2200" w:author="Fernandes, Richard (he, him, his | il, le, lui)" w:date="2023-07-14T17:06:00Z"/>
                <w:rFonts w:ascii="Arial" w:eastAsia="Times New Roman" w:hAnsi="Arial" w:cs="Arial"/>
                <w:b/>
                <w:bCs/>
                <w:sz w:val="16"/>
                <w:szCs w:val="16"/>
                <w:lang w:eastAsia="en-CA"/>
              </w:rPr>
            </w:pPr>
            <w:del w:id="2201" w:author="Fernandes, Richard (he, him, his | il, le, lui)" w:date="2023-07-14T17:06:00Z">
              <w:r w:rsidRPr="008A334C" w:rsidDel="007D13D1">
                <w:rPr>
                  <w:rFonts w:ascii="Arial" w:eastAsia="Times New Roman" w:hAnsi="Arial" w:cs="Arial"/>
                  <w:b/>
                  <w:bCs/>
                  <w:sz w:val="16"/>
                  <w:szCs w:val="16"/>
                  <w:lang w:eastAsia="en-CA"/>
                </w:rPr>
                <w:delText>Variable</w:delText>
              </w:r>
            </w:del>
          </w:p>
        </w:tc>
        <w:tc>
          <w:tcPr>
            <w:tcW w:w="709" w:type="dxa"/>
            <w:tcBorders>
              <w:top w:val="single" w:sz="8" w:space="0" w:color="auto"/>
              <w:left w:val="nil"/>
              <w:bottom w:val="nil"/>
              <w:right w:val="single" w:sz="4" w:space="0" w:color="auto"/>
            </w:tcBorders>
            <w:shd w:val="clear" w:color="000000" w:fill="C0C0C0"/>
            <w:noWrap/>
            <w:vAlign w:val="bottom"/>
            <w:tcPrChange w:id="2202" w:author="Fernandes, Richard (he, him, his | il, le, lui)" w:date="2023-07-14T17:06:00Z">
              <w:tcPr>
                <w:tcW w:w="709" w:type="dxa"/>
                <w:tcBorders>
                  <w:top w:val="single" w:sz="8" w:space="0" w:color="auto"/>
                  <w:left w:val="nil"/>
                  <w:bottom w:val="nil"/>
                  <w:right w:val="single" w:sz="4" w:space="0" w:color="auto"/>
                </w:tcBorders>
                <w:shd w:val="clear" w:color="000000" w:fill="C0C0C0"/>
                <w:noWrap/>
                <w:vAlign w:val="bottom"/>
              </w:tcPr>
            </w:tcPrChange>
          </w:tcPr>
          <w:p w14:paraId="7B1D0EA7" w14:textId="75845A12" w:rsidR="0097469C" w:rsidRPr="008A334C" w:rsidDel="007D13D1" w:rsidRDefault="0097469C" w:rsidP="00A36C2B">
            <w:pPr>
              <w:spacing w:after="0" w:line="240" w:lineRule="auto"/>
              <w:rPr>
                <w:del w:id="2203" w:author="Fernandes, Richard (he, him, his | il, le, lui)" w:date="2023-07-14T17:06:00Z"/>
                <w:rFonts w:ascii="Arial" w:eastAsia="Times New Roman" w:hAnsi="Arial" w:cs="Arial"/>
                <w:b/>
                <w:bCs/>
                <w:sz w:val="16"/>
                <w:szCs w:val="16"/>
                <w:lang w:eastAsia="en-CA"/>
              </w:rPr>
            </w:pPr>
            <w:del w:id="2204" w:author="Fernandes, Richard (he, him, his | il, le, lui)" w:date="2023-07-14T17:06:00Z">
              <w:r w:rsidRPr="008A334C" w:rsidDel="007D13D1">
                <w:rPr>
                  <w:rFonts w:ascii="Arial" w:eastAsia="Times New Roman" w:hAnsi="Arial" w:cs="Arial"/>
                  <w:b/>
                  <w:bCs/>
                  <w:sz w:val="16"/>
                  <w:szCs w:val="16"/>
                  <w:lang w:eastAsia="en-CA"/>
                </w:rPr>
                <w:delText>Lower Bound</w:delText>
              </w:r>
            </w:del>
          </w:p>
        </w:tc>
        <w:tc>
          <w:tcPr>
            <w:tcW w:w="709" w:type="dxa"/>
            <w:tcBorders>
              <w:top w:val="single" w:sz="8" w:space="0" w:color="auto"/>
              <w:left w:val="nil"/>
              <w:bottom w:val="nil"/>
              <w:right w:val="single" w:sz="4" w:space="0" w:color="auto"/>
            </w:tcBorders>
            <w:shd w:val="clear" w:color="000000" w:fill="C0C0C0"/>
            <w:noWrap/>
            <w:vAlign w:val="bottom"/>
            <w:tcPrChange w:id="2205" w:author="Fernandes, Richard (he, him, his | il, le, lui)" w:date="2023-07-14T17:06:00Z">
              <w:tcPr>
                <w:tcW w:w="709" w:type="dxa"/>
                <w:tcBorders>
                  <w:top w:val="single" w:sz="8" w:space="0" w:color="auto"/>
                  <w:left w:val="nil"/>
                  <w:bottom w:val="nil"/>
                  <w:right w:val="single" w:sz="4" w:space="0" w:color="auto"/>
                </w:tcBorders>
                <w:shd w:val="clear" w:color="000000" w:fill="C0C0C0"/>
                <w:noWrap/>
                <w:vAlign w:val="bottom"/>
              </w:tcPr>
            </w:tcPrChange>
          </w:tcPr>
          <w:p w14:paraId="24C80FAF" w14:textId="718059CD" w:rsidR="0097469C" w:rsidRPr="008A334C" w:rsidDel="007D13D1" w:rsidRDefault="0097469C" w:rsidP="00A36C2B">
            <w:pPr>
              <w:spacing w:after="0" w:line="240" w:lineRule="auto"/>
              <w:rPr>
                <w:del w:id="2206" w:author="Fernandes, Richard (he, him, his | il, le, lui)" w:date="2023-07-14T17:06:00Z"/>
                <w:rFonts w:ascii="Arial" w:eastAsia="Times New Roman" w:hAnsi="Arial" w:cs="Arial"/>
                <w:b/>
                <w:bCs/>
                <w:sz w:val="16"/>
                <w:szCs w:val="16"/>
                <w:lang w:eastAsia="en-CA"/>
              </w:rPr>
            </w:pPr>
            <w:del w:id="2207" w:author="Fernandes, Richard (he, him, his | il, le, lui)" w:date="2023-07-14T17:06:00Z">
              <w:r w:rsidRPr="008A334C" w:rsidDel="007D13D1">
                <w:rPr>
                  <w:rFonts w:ascii="Arial" w:eastAsia="Times New Roman" w:hAnsi="Arial" w:cs="Arial"/>
                  <w:b/>
                  <w:bCs/>
                  <w:sz w:val="16"/>
                  <w:szCs w:val="16"/>
                  <w:lang w:eastAsia="en-CA"/>
                </w:rPr>
                <w:delText>Upper Bound</w:delText>
              </w:r>
            </w:del>
          </w:p>
        </w:tc>
        <w:tc>
          <w:tcPr>
            <w:tcW w:w="567" w:type="dxa"/>
            <w:tcBorders>
              <w:top w:val="single" w:sz="8" w:space="0" w:color="auto"/>
              <w:left w:val="nil"/>
              <w:bottom w:val="nil"/>
              <w:right w:val="single" w:sz="4" w:space="0" w:color="auto"/>
            </w:tcBorders>
            <w:shd w:val="clear" w:color="000000" w:fill="C0C0C0"/>
            <w:noWrap/>
            <w:vAlign w:val="bottom"/>
            <w:tcPrChange w:id="2208" w:author="Fernandes, Richard (he, him, his | il, le, lui)" w:date="2023-07-14T17:06:00Z">
              <w:tcPr>
                <w:tcW w:w="567" w:type="dxa"/>
                <w:tcBorders>
                  <w:top w:val="single" w:sz="8" w:space="0" w:color="auto"/>
                  <w:left w:val="nil"/>
                  <w:bottom w:val="nil"/>
                  <w:right w:val="single" w:sz="4" w:space="0" w:color="auto"/>
                </w:tcBorders>
                <w:shd w:val="clear" w:color="000000" w:fill="C0C0C0"/>
                <w:noWrap/>
                <w:vAlign w:val="bottom"/>
              </w:tcPr>
            </w:tcPrChange>
          </w:tcPr>
          <w:p w14:paraId="2A0E7F86" w14:textId="6401F1A6" w:rsidR="0097469C" w:rsidRPr="008A334C" w:rsidDel="007D13D1" w:rsidRDefault="0097469C" w:rsidP="00A36C2B">
            <w:pPr>
              <w:spacing w:after="0" w:line="240" w:lineRule="auto"/>
              <w:rPr>
                <w:del w:id="2209" w:author="Fernandes, Richard (he, him, his | il, le, lui)" w:date="2023-07-14T17:06:00Z"/>
                <w:rFonts w:ascii="Arial" w:eastAsia="Times New Roman" w:hAnsi="Arial" w:cs="Arial"/>
                <w:b/>
                <w:bCs/>
                <w:sz w:val="16"/>
                <w:szCs w:val="16"/>
                <w:lang w:eastAsia="en-CA"/>
              </w:rPr>
            </w:pPr>
            <w:del w:id="2210" w:author="Fernandes, Richard (he, him, his | il, le, lui)" w:date="2023-07-14T17:06:00Z">
              <w:r w:rsidRPr="008A334C" w:rsidDel="007D13D1">
                <w:rPr>
                  <w:rFonts w:ascii="Arial" w:eastAsia="Times New Roman" w:hAnsi="Arial" w:cs="Arial"/>
                  <w:b/>
                  <w:bCs/>
                  <w:sz w:val="16"/>
                  <w:szCs w:val="16"/>
                  <w:lang w:eastAsia="en-CA"/>
                </w:rPr>
                <w:delText>P1</w:delText>
              </w:r>
            </w:del>
          </w:p>
        </w:tc>
        <w:tc>
          <w:tcPr>
            <w:tcW w:w="567" w:type="dxa"/>
            <w:tcBorders>
              <w:top w:val="single" w:sz="8" w:space="0" w:color="auto"/>
              <w:left w:val="nil"/>
              <w:bottom w:val="nil"/>
              <w:right w:val="single" w:sz="4" w:space="0" w:color="auto"/>
            </w:tcBorders>
            <w:shd w:val="clear" w:color="000000" w:fill="C0C0C0"/>
            <w:noWrap/>
            <w:vAlign w:val="bottom"/>
            <w:tcPrChange w:id="2211" w:author="Fernandes, Richard (he, him, his | il, le, lui)" w:date="2023-07-14T17:06:00Z">
              <w:tcPr>
                <w:tcW w:w="567" w:type="dxa"/>
                <w:tcBorders>
                  <w:top w:val="single" w:sz="8" w:space="0" w:color="auto"/>
                  <w:left w:val="nil"/>
                  <w:bottom w:val="nil"/>
                  <w:right w:val="single" w:sz="4" w:space="0" w:color="auto"/>
                </w:tcBorders>
                <w:shd w:val="clear" w:color="000000" w:fill="C0C0C0"/>
                <w:noWrap/>
                <w:vAlign w:val="bottom"/>
              </w:tcPr>
            </w:tcPrChange>
          </w:tcPr>
          <w:p w14:paraId="093EEE15" w14:textId="39A067F7" w:rsidR="0097469C" w:rsidRPr="008A334C" w:rsidDel="007D13D1" w:rsidRDefault="0097469C" w:rsidP="00A36C2B">
            <w:pPr>
              <w:spacing w:after="0" w:line="240" w:lineRule="auto"/>
              <w:rPr>
                <w:del w:id="2212" w:author="Fernandes, Richard (he, him, his | il, le, lui)" w:date="2023-07-14T17:06:00Z"/>
                <w:rFonts w:ascii="Arial" w:eastAsia="Times New Roman" w:hAnsi="Arial" w:cs="Arial"/>
                <w:b/>
                <w:bCs/>
                <w:sz w:val="16"/>
                <w:szCs w:val="16"/>
                <w:lang w:eastAsia="en-CA"/>
              </w:rPr>
            </w:pPr>
            <w:del w:id="2213" w:author="Fernandes, Richard (he, him, his | il, le, lui)" w:date="2023-07-14T17:06:00Z">
              <w:r w:rsidRPr="008A334C" w:rsidDel="007D13D1">
                <w:rPr>
                  <w:rFonts w:ascii="Arial" w:eastAsia="Times New Roman" w:hAnsi="Arial" w:cs="Arial"/>
                  <w:b/>
                  <w:bCs/>
                  <w:sz w:val="16"/>
                  <w:szCs w:val="16"/>
                  <w:lang w:eastAsia="en-CA"/>
                </w:rPr>
                <w:delText>P2</w:delText>
              </w:r>
            </w:del>
          </w:p>
        </w:tc>
        <w:tc>
          <w:tcPr>
            <w:tcW w:w="709" w:type="dxa"/>
            <w:tcBorders>
              <w:top w:val="single" w:sz="8" w:space="0" w:color="auto"/>
              <w:left w:val="nil"/>
              <w:bottom w:val="nil"/>
              <w:right w:val="single" w:sz="4" w:space="0" w:color="auto"/>
            </w:tcBorders>
            <w:shd w:val="clear" w:color="000000" w:fill="C0C0C0"/>
            <w:noWrap/>
            <w:vAlign w:val="bottom"/>
            <w:tcPrChange w:id="2214" w:author="Fernandes, Richard (he, him, his | il, le, lui)" w:date="2023-07-14T17:06:00Z">
              <w:tcPr>
                <w:tcW w:w="709" w:type="dxa"/>
                <w:tcBorders>
                  <w:top w:val="single" w:sz="8" w:space="0" w:color="auto"/>
                  <w:left w:val="nil"/>
                  <w:bottom w:val="nil"/>
                  <w:right w:val="single" w:sz="4" w:space="0" w:color="auto"/>
                </w:tcBorders>
                <w:shd w:val="clear" w:color="000000" w:fill="C0C0C0"/>
                <w:noWrap/>
                <w:vAlign w:val="bottom"/>
              </w:tcPr>
            </w:tcPrChange>
          </w:tcPr>
          <w:p w14:paraId="4E404A29" w14:textId="59C12F78" w:rsidR="0097469C" w:rsidRPr="008A334C" w:rsidDel="007D13D1" w:rsidRDefault="0097469C" w:rsidP="00A36C2B">
            <w:pPr>
              <w:spacing w:after="0" w:line="240" w:lineRule="auto"/>
              <w:rPr>
                <w:del w:id="2215" w:author="Fernandes, Richard (he, him, his | il, le, lui)" w:date="2023-07-14T17:06:00Z"/>
                <w:rFonts w:ascii="Arial" w:eastAsia="Times New Roman" w:hAnsi="Arial" w:cs="Arial"/>
                <w:b/>
                <w:bCs/>
                <w:sz w:val="16"/>
                <w:szCs w:val="16"/>
                <w:lang w:eastAsia="en-CA"/>
              </w:rPr>
            </w:pPr>
            <w:del w:id="2216" w:author="Fernandes, Richard (he, him, his | il, le, lui)" w:date="2023-07-14T17:06:00Z">
              <w:r w:rsidRPr="008A334C" w:rsidDel="007D13D1">
                <w:rPr>
                  <w:rFonts w:ascii="Arial" w:eastAsia="Times New Roman" w:hAnsi="Arial" w:cs="Arial"/>
                  <w:b/>
                  <w:bCs/>
                  <w:sz w:val="16"/>
                  <w:szCs w:val="16"/>
                  <w:lang w:eastAsia="en-CA"/>
                </w:rPr>
                <w:delText>Nb_Class</w:delText>
              </w:r>
            </w:del>
          </w:p>
        </w:tc>
        <w:tc>
          <w:tcPr>
            <w:tcW w:w="850" w:type="dxa"/>
            <w:tcBorders>
              <w:top w:val="single" w:sz="8" w:space="0" w:color="auto"/>
              <w:left w:val="nil"/>
              <w:bottom w:val="nil"/>
              <w:right w:val="single" w:sz="8" w:space="0" w:color="auto"/>
            </w:tcBorders>
            <w:shd w:val="clear" w:color="000000" w:fill="C0C0C0"/>
            <w:noWrap/>
            <w:vAlign w:val="bottom"/>
            <w:tcPrChange w:id="2217" w:author="Fernandes, Richard (he, him, his | il, le, lui)" w:date="2023-07-14T17:06:00Z">
              <w:tcPr>
                <w:tcW w:w="850" w:type="dxa"/>
                <w:tcBorders>
                  <w:top w:val="single" w:sz="8" w:space="0" w:color="auto"/>
                  <w:left w:val="nil"/>
                  <w:bottom w:val="nil"/>
                  <w:right w:val="single" w:sz="8" w:space="0" w:color="auto"/>
                </w:tcBorders>
                <w:shd w:val="clear" w:color="000000" w:fill="C0C0C0"/>
                <w:noWrap/>
                <w:vAlign w:val="bottom"/>
              </w:tcPr>
            </w:tcPrChange>
          </w:tcPr>
          <w:p w14:paraId="1369D905" w14:textId="6346E609" w:rsidR="0097469C" w:rsidRPr="008A334C" w:rsidDel="007D13D1" w:rsidRDefault="0097469C" w:rsidP="00A36C2B">
            <w:pPr>
              <w:spacing w:after="0" w:line="240" w:lineRule="auto"/>
              <w:rPr>
                <w:del w:id="2218" w:author="Fernandes, Richard (he, him, his | il, le, lui)" w:date="2023-07-14T17:06:00Z"/>
                <w:rFonts w:ascii="Arial" w:eastAsia="Times New Roman" w:hAnsi="Arial" w:cs="Arial"/>
                <w:b/>
                <w:bCs/>
                <w:sz w:val="16"/>
                <w:szCs w:val="16"/>
                <w:lang w:eastAsia="en-CA"/>
              </w:rPr>
            </w:pPr>
            <w:del w:id="2219" w:author="Fernandes, Richard (he, him, his | il, le, lui)" w:date="2023-07-14T17:06:00Z">
              <w:r w:rsidRPr="008A334C" w:rsidDel="007D13D1">
                <w:rPr>
                  <w:rFonts w:ascii="Arial" w:eastAsia="Times New Roman" w:hAnsi="Arial" w:cs="Arial"/>
                  <w:b/>
                  <w:bCs/>
                  <w:sz w:val="16"/>
                  <w:szCs w:val="16"/>
                  <w:lang w:eastAsia="en-CA"/>
                </w:rPr>
                <w:delText>Law</w:delText>
              </w:r>
            </w:del>
          </w:p>
        </w:tc>
        <w:tc>
          <w:tcPr>
            <w:tcW w:w="709" w:type="dxa"/>
            <w:tcBorders>
              <w:top w:val="single" w:sz="8" w:space="0" w:color="auto"/>
              <w:left w:val="nil"/>
              <w:bottom w:val="nil"/>
              <w:right w:val="single" w:sz="8" w:space="0" w:color="auto"/>
            </w:tcBorders>
            <w:shd w:val="clear" w:color="000000" w:fill="C0C0C0"/>
            <w:noWrap/>
            <w:vAlign w:val="bottom"/>
            <w:tcPrChange w:id="2220" w:author="Fernandes, Richard (he, him, his | il, le, lui)" w:date="2023-07-14T17:06:00Z">
              <w:tcPr>
                <w:tcW w:w="709" w:type="dxa"/>
                <w:tcBorders>
                  <w:top w:val="single" w:sz="8" w:space="0" w:color="auto"/>
                  <w:left w:val="nil"/>
                  <w:bottom w:val="nil"/>
                  <w:right w:val="single" w:sz="8" w:space="0" w:color="auto"/>
                </w:tcBorders>
                <w:shd w:val="clear" w:color="000000" w:fill="C0C0C0"/>
                <w:noWrap/>
                <w:vAlign w:val="bottom"/>
              </w:tcPr>
            </w:tcPrChange>
          </w:tcPr>
          <w:p w14:paraId="5EB74B4A" w14:textId="31F3C023" w:rsidR="0097469C" w:rsidRPr="008A334C" w:rsidDel="007D13D1" w:rsidRDefault="0097469C" w:rsidP="00A36C2B">
            <w:pPr>
              <w:spacing w:after="0" w:line="240" w:lineRule="auto"/>
              <w:rPr>
                <w:del w:id="2221" w:author="Fernandes, Richard (he, him, his | il, le, lui)" w:date="2023-07-14T17:06:00Z"/>
                <w:rFonts w:ascii="Arial" w:eastAsia="Times New Roman" w:hAnsi="Arial" w:cs="Arial"/>
                <w:b/>
                <w:bCs/>
                <w:sz w:val="16"/>
                <w:szCs w:val="16"/>
                <w:lang w:eastAsia="en-CA"/>
              </w:rPr>
            </w:pPr>
            <w:del w:id="2222" w:author="Fernandes, Richard (he, him, his | il, le, lui)" w:date="2023-07-14T17:06:00Z">
              <w:r w:rsidRPr="008A334C" w:rsidDel="007D13D1">
                <w:rPr>
                  <w:rFonts w:ascii="Arial" w:eastAsia="Times New Roman" w:hAnsi="Arial" w:cs="Arial"/>
                  <w:b/>
                  <w:bCs/>
                  <w:sz w:val="16"/>
                  <w:szCs w:val="16"/>
                  <w:lang w:eastAsia="en-CA"/>
                </w:rPr>
                <w:delText>LAI_Conv</w:delText>
              </w:r>
            </w:del>
          </w:p>
        </w:tc>
        <w:tc>
          <w:tcPr>
            <w:tcW w:w="567" w:type="dxa"/>
            <w:tcBorders>
              <w:top w:val="single" w:sz="8" w:space="0" w:color="auto"/>
              <w:left w:val="nil"/>
              <w:bottom w:val="nil"/>
              <w:right w:val="single" w:sz="8" w:space="0" w:color="auto"/>
            </w:tcBorders>
            <w:shd w:val="clear" w:color="000000" w:fill="C0C0C0"/>
            <w:vAlign w:val="bottom"/>
            <w:tcPrChange w:id="2223" w:author="Fernandes, Richard (he, him, his | il, le, lui)" w:date="2023-07-14T17:06:00Z">
              <w:tcPr>
                <w:tcW w:w="567" w:type="dxa"/>
                <w:tcBorders>
                  <w:top w:val="single" w:sz="8" w:space="0" w:color="auto"/>
                  <w:left w:val="nil"/>
                  <w:bottom w:val="nil"/>
                  <w:right w:val="single" w:sz="8" w:space="0" w:color="auto"/>
                </w:tcBorders>
                <w:shd w:val="clear" w:color="000000" w:fill="C0C0C0"/>
                <w:vAlign w:val="bottom"/>
              </w:tcPr>
            </w:tcPrChange>
          </w:tcPr>
          <w:p w14:paraId="38D031BF" w14:textId="6F1EC286" w:rsidR="0097469C" w:rsidRPr="008A334C" w:rsidDel="007D13D1" w:rsidRDefault="0097469C" w:rsidP="00A36C2B">
            <w:pPr>
              <w:spacing w:after="0" w:line="240" w:lineRule="auto"/>
              <w:rPr>
                <w:del w:id="2224" w:author="Fernandes, Richard (he, him, his | il, le, lui)" w:date="2023-07-14T17:06:00Z"/>
                <w:rFonts w:ascii="Arial" w:eastAsia="Times New Roman" w:hAnsi="Arial" w:cs="Arial"/>
                <w:b/>
                <w:bCs/>
                <w:sz w:val="16"/>
                <w:szCs w:val="16"/>
                <w:lang w:eastAsia="en-CA"/>
              </w:rPr>
            </w:pPr>
            <w:del w:id="2225" w:author="Fernandes, Richard (he, him, his | il, le, lui)" w:date="2023-07-14T17:06:00Z">
              <w:r w:rsidRPr="008A334C" w:rsidDel="007D13D1">
                <w:rPr>
                  <w:rFonts w:ascii="Arial" w:eastAsia="Times New Roman" w:hAnsi="Arial" w:cs="Arial"/>
                  <w:b/>
                  <w:bCs/>
                  <w:sz w:val="16"/>
                  <w:szCs w:val="16"/>
                  <w:lang w:eastAsia="en-CA"/>
                </w:rPr>
                <w:delText>Var_min</w:delText>
              </w:r>
              <w:r w:rsidRPr="008A334C" w:rsidDel="007D13D1">
                <w:rPr>
                  <w:rFonts w:ascii="Arial" w:eastAsia="Times New Roman" w:hAnsi="Arial" w:cs="Arial"/>
                  <w:b/>
                  <w:bCs/>
                  <w:sz w:val="16"/>
                  <w:szCs w:val="16"/>
                  <w:lang w:eastAsia="en-CA"/>
                </w:rPr>
                <w:br/>
                <w:delText>(0)</w:delText>
              </w:r>
            </w:del>
          </w:p>
        </w:tc>
        <w:tc>
          <w:tcPr>
            <w:tcW w:w="709" w:type="dxa"/>
            <w:tcBorders>
              <w:top w:val="single" w:sz="8" w:space="0" w:color="auto"/>
              <w:left w:val="nil"/>
              <w:bottom w:val="nil"/>
              <w:right w:val="single" w:sz="8" w:space="0" w:color="auto"/>
            </w:tcBorders>
            <w:shd w:val="clear" w:color="000000" w:fill="C0C0C0"/>
            <w:vAlign w:val="bottom"/>
            <w:tcPrChange w:id="2226" w:author="Fernandes, Richard (he, him, his | il, le, lui)" w:date="2023-07-14T17:06:00Z">
              <w:tcPr>
                <w:tcW w:w="709" w:type="dxa"/>
                <w:tcBorders>
                  <w:top w:val="single" w:sz="8" w:space="0" w:color="auto"/>
                  <w:left w:val="nil"/>
                  <w:bottom w:val="nil"/>
                  <w:right w:val="single" w:sz="8" w:space="0" w:color="auto"/>
                </w:tcBorders>
                <w:shd w:val="clear" w:color="000000" w:fill="C0C0C0"/>
                <w:vAlign w:val="bottom"/>
              </w:tcPr>
            </w:tcPrChange>
          </w:tcPr>
          <w:p w14:paraId="26113A64" w14:textId="0A197748" w:rsidR="0097469C" w:rsidRPr="008A334C" w:rsidDel="007D13D1" w:rsidRDefault="0097469C" w:rsidP="00A36C2B">
            <w:pPr>
              <w:spacing w:after="0" w:line="240" w:lineRule="auto"/>
              <w:rPr>
                <w:del w:id="2227" w:author="Fernandes, Richard (he, him, his | il, le, lui)" w:date="2023-07-14T17:06:00Z"/>
                <w:rFonts w:ascii="Arial" w:eastAsia="Times New Roman" w:hAnsi="Arial" w:cs="Arial"/>
                <w:b/>
                <w:bCs/>
                <w:sz w:val="16"/>
                <w:szCs w:val="16"/>
                <w:lang w:eastAsia="en-CA"/>
              </w:rPr>
            </w:pPr>
            <w:del w:id="2228" w:author="Fernandes, Richard (he, him, his | il, le, lui)" w:date="2023-07-14T17:06:00Z">
              <w:r w:rsidRPr="008A334C" w:rsidDel="007D13D1">
                <w:rPr>
                  <w:rFonts w:ascii="Arial" w:eastAsia="Times New Roman" w:hAnsi="Arial" w:cs="Arial"/>
                  <w:b/>
                  <w:bCs/>
                  <w:sz w:val="16"/>
                  <w:szCs w:val="16"/>
                  <w:lang w:eastAsia="en-CA"/>
                </w:rPr>
                <w:delText>Var_max</w:delText>
              </w:r>
              <w:r w:rsidRPr="008A334C" w:rsidDel="007D13D1">
                <w:rPr>
                  <w:rFonts w:ascii="Arial" w:eastAsia="Times New Roman" w:hAnsi="Arial" w:cs="Arial"/>
                  <w:b/>
                  <w:bCs/>
                  <w:sz w:val="16"/>
                  <w:szCs w:val="16"/>
                  <w:lang w:eastAsia="en-CA"/>
                </w:rPr>
                <w:br/>
                <w:delText>(0)</w:delText>
              </w:r>
            </w:del>
          </w:p>
        </w:tc>
        <w:tc>
          <w:tcPr>
            <w:tcW w:w="813" w:type="dxa"/>
            <w:tcBorders>
              <w:top w:val="single" w:sz="8" w:space="0" w:color="auto"/>
              <w:left w:val="nil"/>
              <w:bottom w:val="nil"/>
              <w:right w:val="single" w:sz="8" w:space="0" w:color="auto"/>
            </w:tcBorders>
            <w:shd w:val="clear" w:color="000000" w:fill="C0C0C0"/>
            <w:vAlign w:val="bottom"/>
            <w:tcPrChange w:id="2229" w:author="Fernandes, Richard (he, him, his | il, le, lui)" w:date="2023-07-14T17:06:00Z">
              <w:tcPr>
                <w:tcW w:w="813" w:type="dxa"/>
                <w:tcBorders>
                  <w:top w:val="single" w:sz="8" w:space="0" w:color="auto"/>
                  <w:left w:val="nil"/>
                  <w:bottom w:val="nil"/>
                  <w:right w:val="single" w:sz="8" w:space="0" w:color="auto"/>
                </w:tcBorders>
                <w:shd w:val="clear" w:color="000000" w:fill="C0C0C0"/>
                <w:vAlign w:val="bottom"/>
              </w:tcPr>
            </w:tcPrChange>
          </w:tcPr>
          <w:p w14:paraId="7DF9C52C" w14:textId="0E01CE84" w:rsidR="0097469C" w:rsidRPr="008A334C" w:rsidDel="007D13D1" w:rsidRDefault="0097469C" w:rsidP="00A36C2B">
            <w:pPr>
              <w:spacing w:after="0" w:line="240" w:lineRule="auto"/>
              <w:rPr>
                <w:del w:id="2230" w:author="Fernandes, Richard (he, him, his | il, le, lui)" w:date="2023-07-14T17:06:00Z"/>
                <w:rFonts w:ascii="Arial" w:eastAsia="Times New Roman" w:hAnsi="Arial" w:cs="Arial"/>
                <w:b/>
                <w:bCs/>
                <w:sz w:val="16"/>
                <w:szCs w:val="16"/>
                <w:lang w:eastAsia="en-CA"/>
              </w:rPr>
            </w:pPr>
            <w:del w:id="2231" w:author="Fernandes, Richard (he, him, his | il, le, lui)" w:date="2023-07-14T17:06:00Z">
              <w:r w:rsidRPr="008A334C" w:rsidDel="007D13D1">
                <w:rPr>
                  <w:rFonts w:ascii="Arial" w:eastAsia="Times New Roman" w:hAnsi="Arial" w:cs="Arial"/>
                  <w:b/>
                  <w:bCs/>
                  <w:sz w:val="16"/>
                  <w:szCs w:val="16"/>
                  <w:lang w:eastAsia="en-CA"/>
                </w:rPr>
                <w:delText>Var_min</w:delText>
              </w:r>
              <w:r w:rsidRPr="008A334C" w:rsidDel="007D13D1">
                <w:rPr>
                  <w:rFonts w:ascii="Arial" w:eastAsia="Times New Roman" w:hAnsi="Arial" w:cs="Arial"/>
                  <w:b/>
                  <w:bCs/>
                  <w:sz w:val="16"/>
                  <w:szCs w:val="16"/>
                  <w:lang w:eastAsia="en-CA"/>
                </w:rPr>
                <w:br/>
                <w:delText>(LAI_Conv)</w:delText>
              </w:r>
            </w:del>
          </w:p>
        </w:tc>
        <w:tc>
          <w:tcPr>
            <w:tcW w:w="740" w:type="dxa"/>
            <w:tcBorders>
              <w:top w:val="single" w:sz="8" w:space="0" w:color="auto"/>
              <w:left w:val="nil"/>
              <w:bottom w:val="nil"/>
              <w:right w:val="single" w:sz="8" w:space="0" w:color="auto"/>
            </w:tcBorders>
            <w:shd w:val="clear" w:color="000000" w:fill="C0C0C0"/>
            <w:vAlign w:val="bottom"/>
            <w:tcPrChange w:id="2232" w:author="Fernandes, Richard (he, him, his | il, le, lui)" w:date="2023-07-14T17:06:00Z">
              <w:tcPr>
                <w:tcW w:w="740" w:type="dxa"/>
                <w:tcBorders>
                  <w:top w:val="single" w:sz="8" w:space="0" w:color="auto"/>
                  <w:left w:val="nil"/>
                  <w:bottom w:val="nil"/>
                  <w:right w:val="single" w:sz="8" w:space="0" w:color="auto"/>
                </w:tcBorders>
                <w:shd w:val="clear" w:color="000000" w:fill="C0C0C0"/>
                <w:vAlign w:val="bottom"/>
              </w:tcPr>
            </w:tcPrChange>
          </w:tcPr>
          <w:p w14:paraId="720E27AF" w14:textId="765C4AC2" w:rsidR="0097469C" w:rsidRPr="008A334C" w:rsidDel="007D13D1" w:rsidRDefault="0097469C" w:rsidP="00A36C2B">
            <w:pPr>
              <w:spacing w:after="0" w:line="240" w:lineRule="auto"/>
              <w:rPr>
                <w:del w:id="2233" w:author="Fernandes, Richard (he, him, his | il, le, lui)" w:date="2023-07-14T17:06:00Z"/>
                <w:rFonts w:ascii="Arial" w:eastAsia="Times New Roman" w:hAnsi="Arial" w:cs="Arial"/>
                <w:b/>
                <w:bCs/>
                <w:sz w:val="16"/>
                <w:szCs w:val="16"/>
                <w:lang w:eastAsia="en-CA"/>
              </w:rPr>
            </w:pPr>
            <w:del w:id="2234" w:author="Fernandes, Richard (he, him, his | il, le, lui)" w:date="2023-07-14T17:06:00Z">
              <w:r w:rsidRPr="008A334C" w:rsidDel="007D13D1">
                <w:rPr>
                  <w:rFonts w:ascii="Arial" w:eastAsia="Times New Roman" w:hAnsi="Arial" w:cs="Arial"/>
                  <w:b/>
                  <w:bCs/>
                  <w:sz w:val="16"/>
                  <w:szCs w:val="16"/>
                  <w:lang w:eastAsia="en-CA"/>
                </w:rPr>
                <w:delText>Var_max</w:delText>
              </w:r>
              <w:r w:rsidRPr="008A334C" w:rsidDel="007D13D1">
                <w:rPr>
                  <w:rFonts w:ascii="Arial" w:eastAsia="Times New Roman" w:hAnsi="Arial" w:cs="Arial"/>
                  <w:b/>
                  <w:bCs/>
                  <w:sz w:val="16"/>
                  <w:szCs w:val="16"/>
                  <w:lang w:eastAsia="en-CA"/>
                </w:rPr>
                <w:br/>
                <w:delText>(LAI_Conv)</w:delText>
              </w:r>
            </w:del>
          </w:p>
        </w:tc>
      </w:tr>
      <w:tr w:rsidR="0097469C" w:rsidRPr="008A334C" w:rsidDel="007D13D1" w14:paraId="1CF851DD" w14:textId="78CB9793" w:rsidTr="007D13D1">
        <w:trPr>
          <w:trHeight w:val="275"/>
          <w:del w:id="2235" w:author="Fernandes, Richard (he, him, his | il, le, lui)" w:date="2023-07-14T17:06:00Z"/>
          <w:trPrChange w:id="2236" w:author="Fernandes, Richard (he, him, his | il, le, lui)" w:date="2023-07-14T17:06:00Z">
            <w:trPr>
              <w:trHeight w:val="275"/>
            </w:trPr>
          </w:trPrChange>
        </w:trPr>
        <w:tc>
          <w:tcPr>
            <w:tcW w:w="861" w:type="dxa"/>
            <w:vMerge w:val="restart"/>
            <w:tcBorders>
              <w:top w:val="single" w:sz="8" w:space="0" w:color="auto"/>
              <w:left w:val="single" w:sz="8" w:space="0" w:color="auto"/>
              <w:bottom w:val="single" w:sz="8" w:space="0" w:color="000000"/>
              <w:right w:val="single" w:sz="8" w:space="0" w:color="auto"/>
            </w:tcBorders>
            <w:shd w:val="clear" w:color="000000" w:fill="C0C0C0"/>
            <w:noWrap/>
            <w:vAlign w:val="center"/>
            <w:tcPrChange w:id="2237" w:author="Fernandes, Richard (he, him, his | il, le, lui)" w:date="2023-07-14T17:06:00Z">
              <w:tcPr>
                <w:tcW w:w="861" w:type="dxa"/>
                <w:vMerge w:val="restart"/>
                <w:tcBorders>
                  <w:top w:val="single" w:sz="8" w:space="0" w:color="auto"/>
                  <w:left w:val="single" w:sz="8" w:space="0" w:color="auto"/>
                  <w:bottom w:val="single" w:sz="8" w:space="0" w:color="000000"/>
                  <w:right w:val="single" w:sz="8" w:space="0" w:color="auto"/>
                </w:tcBorders>
                <w:shd w:val="clear" w:color="000000" w:fill="C0C0C0"/>
                <w:noWrap/>
                <w:vAlign w:val="center"/>
              </w:tcPr>
            </w:tcPrChange>
          </w:tcPr>
          <w:p w14:paraId="64ADEDB1" w14:textId="7D05E20B" w:rsidR="0097469C" w:rsidRPr="008A334C" w:rsidDel="007D13D1" w:rsidRDefault="0097469C" w:rsidP="00A36C2B">
            <w:pPr>
              <w:spacing w:after="0" w:line="240" w:lineRule="auto"/>
              <w:rPr>
                <w:del w:id="2238" w:author="Fernandes, Richard (he, him, his | il, le, lui)" w:date="2023-07-14T17:06:00Z"/>
                <w:rFonts w:ascii="Arial" w:eastAsia="Times New Roman" w:hAnsi="Arial" w:cs="Arial"/>
                <w:b/>
                <w:bCs/>
                <w:sz w:val="16"/>
                <w:szCs w:val="16"/>
                <w:lang w:eastAsia="en-CA"/>
              </w:rPr>
            </w:pPr>
            <w:del w:id="2239" w:author="Fernandes, Richard (he, him, his | il, le, lui)" w:date="2023-07-14T17:06:00Z">
              <w:r w:rsidRPr="008A334C" w:rsidDel="007D13D1">
                <w:rPr>
                  <w:rFonts w:ascii="Arial" w:eastAsia="Times New Roman" w:hAnsi="Arial" w:cs="Arial"/>
                  <w:b/>
                  <w:bCs/>
                  <w:sz w:val="16"/>
                  <w:szCs w:val="16"/>
                  <w:lang w:eastAsia="en-CA"/>
                </w:rPr>
                <w:delText>Canopy</w:delText>
              </w:r>
            </w:del>
          </w:p>
        </w:tc>
        <w:tc>
          <w:tcPr>
            <w:tcW w:w="850" w:type="dxa"/>
            <w:tcBorders>
              <w:top w:val="single" w:sz="8" w:space="0" w:color="auto"/>
              <w:left w:val="nil"/>
              <w:bottom w:val="single" w:sz="4" w:space="0" w:color="auto"/>
              <w:right w:val="nil"/>
            </w:tcBorders>
            <w:shd w:val="clear" w:color="000000" w:fill="C0C0C0"/>
            <w:noWrap/>
            <w:vAlign w:val="bottom"/>
            <w:tcPrChange w:id="2240" w:author="Fernandes, Richard (he, him, his | il, le, lui)" w:date="2023-07-14T17:06:00Z">
              <w:tcPr>
                <w:tcW w:w="850" w:type="dxa"/>
                <w:tcBorders>
                  <w:top w:val="single" w:sz="8" w:space="0" w:color="auto"/>
                  <w:left w:val="nil"/>
                  <w:bottom w:val="single" w:sz="4" w:space="0" w:color="auto"/>
                  <w:right w:val="nil"/>
                </w:tcBorders>
                <w:shd w:val="clear" w:color="000000" w:fill="C0C0C0"/>
                <w:noWrap/>
                <w:vAlign w:val="bottom"/>
              </w:tcPr>
            </w:tcPrChange>
          </w:tcPr>
          <w:p w14:paraId="7F848F3D" w14:textId="65BDC092" w:rsidR="0097469C" w:rsidRPr="008A334C" w:rsidDel="007D13D1" w:rsidRDefault="0097469C" w:rsidP="00A36C2B">
            <w:pPr>
              <w:spacing w:after="0" w:line="240" w:lineRule="auto"/>
              <w:rPr>
                <w:del w:id="2241" w:author="Fernandes, Richard (he, him, his | il, le, lui)" w:date="2023-07-14T17:06:00Z"/>
                <w:rFonts w:ascii="Arial" w:eastAsia="Times New Roman" w:hAnsi="Arial" w:cs="Arial"/>
                <w:b/>
                <w:bCs/>
                <w:sz w:val="16"/>
                <w:szCs w:val="16"/>
                <w:lang w:eastAsia="en-CA"/>
              </w:rPr>
            </w:pPr>
            <w:del w:id="2242" w:author="Fernandes, Richard (he, him, his | il, le, lui)" w:date="2023-07-14T17:06:00Z">
              <w:r w:rsidRPr="008A334C" w:rsidDel="007D13D1">
                <w:rPr>
                  <w:rFonts w:ascii="Arial" w:eastAsia="Times New Roman" w:hAnsi="Arial" w:cs="Arial"/>
                  <w:b/>
                  <w:bCs/>
                  <w:sz w:val="16"/>
                  <w:szCs w:val="16"/>
                  <w:lang w:eastAsia="en-CA"/>
                </w:rPr>
                <w:delText>LAI</w:delText>
              </w:r>
            </w:del>
          </w:p>
        </w:tc>
        <w:tc>
          <w:tcPr>
            <w:tcW w:w="709" w:type="dxa"/>
            <w:tcBorders>
              <w:top w:val="single" w:sz="8" w:space="0" w:color="auto"/>
              <w:left w:val="single" w:sz="8" w:space="0" w:color="auto"/>
              <w:bottom w:val="single" w:sz="4" w:space="0" w:color="auto"/>
              <w:right w:val="single" w:sz="4" w:space="0" w:color="auto"/>
            </w:tcBorders>
            <w:shd w:val="clear" w:color="auto" w:fill="auto"/>
            <w:noWrap/>
            <w:vAlign w:val="bottom"/>
            <w:tcPrChange w:id="2243" w:author="Fernandes, Richard (he, him, his | il, le, lui)" w:date="2023-07-14T17:06:00Z">
              <w:tcPr>
                <w:tcW w:w="709" w:type="dxa"/>
                <w:tcBorders>
                  <w:top w:val="single" w:sz="8" w:space="0" w:color="auto"/>
                  <w:left w:val="single" w:sz="8" w:space="0" w:color="auto"/>
                  <w:bottom w:val="single" w:sz="4" w:space="0" w:color="auto"/>
                  <w:right w:val="single" w:sz="4" w:space="0" w:color="auto"/>
                </w:tcBorders>
                <w:shd w:val="clear" w:color="auto" w:fill="auto"/>
                <w:noWrap/>
                <w:vAlign w:val="bottom"/>
              </w:tcPr>
            </w:tcPrChange>
          </w:tcPr>
          <w:p w14:paraId="1B78259A" w14:textId="3B91958E" w:rsidR="0097469C" w:rsidRPr="008A334C" w:rsidDel="007D13D1" w:rsidRDefault="0097469C" w:rsidP="00A36C2B">
            <w:pPr>
              <w:spacing w:after="0" w:line="240" w:lineRule="auto"/>
              <w:jc w:val="center"/>
              <w:rPr>
                <w:del w:id="2244" w:author="Fernandes, Richard (he, him, his | il, le, lui)" w:date="2023-07-14T17:06:00Z"/>
                <w:rFonts w:ascii="Arial" w:eastAsia="Times New Roman" w:hAnsi="Arial" w:cs="Arial"/>
                <w:sz w:val="16"/>
                <w:szCs w:val="16"/>
                <w:lang w:eastAsia="en-CA"/>
              </w:rPr>
            </w:pPr>
            <w:del w:id="2245" w:author="Fernandes, Richard (he, him, his | il, le, lui)" w:date="2023-07-14T17:06:00Z">
              <w:r w:rsidRPr="008A334C" w:rsidDel="007D13D1">
                <w:rPr>
                  <w:rFonts w:ascii="Arial" w:eastAsia="Times New Roman" w:hAnsi="Arial" w:cs="Arial"/>
                  <w:sz w:val="16"/>
                  <w:szCs w:val="16"/>
                  <w:lang w:eastAsia="en-CA"/>
                </w:rPr>
                <w:delText>0.0</w:delText>
              </w:r>
            </w:del>
          </w:p>
        </w:tc>
        <w:tc>
          <w:tcPr>
            <w:tcW w:w="709" w:type="dxa"/>
            <w:tcBorders>
              <w:top w:val="single" w:sz="8" w:space="0" w:color="auto"/>
              <w:left w:val="nil"/>
              <w:bottom w:val="single" w:sz="4" w:space="0" w:color="auto"/>
              <w:right w:val="single" w:sz="4" w:space="0" w:color="auto"/>
            </w:tcBorders>
            <w:shd w:val="clear" w:color="auto" w:fill="auto"/>
            <w:noWrap/>
            <w:vAlign w:val="bottom"/>
            <w:tcPrChange w:id="2246" w:author="Fernandes, Richard (he, him, his | il, le, lui)" w:date="2023-07-14T17:06:00Z">
              <w:tcPr>
                <w:tcW w:w="709" w:type="dxa"/>
                <w:tcBorders>
                  <w:top w:val="single" w:sz="8" w:space="0" w:color="auto"/>
                  <w:left w:val="nil"/>
                  <w:bottom w:val="single" w:sz="4" w:space="0" w:color="auto"/>
                  <w:right w:val="single" w:sz="4" w:space="0" w:color="auto"/>
                </w:tcBorders>
                <w:shd w:val="clear" w:color="auto" w:fill="auto"/>
                <w:noWrap/>
                <w:vAlign w:val="bottom"/>
              </w:tcPr>
            </w:tcPrChange>
          </w:tcPr>
          <w:p w14:paraId="6B4743F5" w14:textId="5B232D5E" w:rsidR="0097469C" w:rsidRPr="008A334C" w:rsidDel="007D13D1" w:rsidRDefault="0097469C" w:rsidP="00A36C2B">
            <w:pPr>
              <w:spacing w:after="0" w:line="240" w:lineRule="auto"/>
              <w:jc w:val="center"/>
              <w:rPr>
                <w:del w:id="2247" w:author="Fernandes, Richard (he, him, his | il, le, lui)" w:date="2023-07-14T17:06:00Z"/>
                <w:rFonts w:ascii="Arial" w:eastAsia="Times New Roman" w:hAnsi="Arial" w:cs="Arial"/>
                <w:sz w:val="16"/>
                <w:szCs w:val="16"/>
                <w:lang w:eastAsia="en-CA"/>
              </w:rPr>
            </w:pPr>
            <w:del w:id="2248" w:author="Fernandes, Richard (he, him, his | il, le, lui)" w:date="2023-07-14T17:06:00Z">
              <w:r w:rsidRPr="008A334C" w:rsidDel="007D13D1">
                <w:rPr>
                  <w:rFonts w:ascii="Arial" w:eastAsia="Times New Roman" w:hAnsi="Arial" w:cs="Arial"/>
                  <w:sz w:val="16"/>
                  <w:szCs w:val="16"/>
                  <w:lang w:eastAsia="en-CA"/>
                </w:rPr>
                <w:delText>10.0</w:delText>
              </w:r>
            </w:del>
          </w:p>
        </w:tc>
        <w:tc>
          <w:tcPr>
            <w:tcW w:w="567" w:type="dxa"/>
            <w:tcBorders>
              <w:top w:val="single" w:sz="8" w:space="0" w:color="auto"/>
              <w:left w:val="single" w:sz="8" w:space="0" w:color="auto"/>
              <w:bottom w:val="single" w:sz="4" w:space="0" w:color="auto"/>
              <w:right w:val="single" w:sz="4" w:space="0" w:color="auto"/>
            </w:tcBorders>
            <w:shd w:val="clear" w:color="auto" w:fill="auto"/>
            <w:noWrap/>
            <w:vAlign w:val="bottom"/>
            <w:tcPrChange w:id="2249" w:author="Fernandes, Richard (he, him, his | il, le, lui)" w:date="2023-07-14T17:06:00Z">
              <w:tcPr>
                <w:tcW w:w="567" w:type="dxa"/>
                <w:tcBorders>
                  <w:top w:val="single" w:sz="8" w:space="0" w:color="auto"/>
                  <w:left w:val="single" w:sz="8" w:space="0" w:color="auto"/>
                  <w:bottom w:val="single" w:sz="4" w:space="0" w:color="auto"/>
                  <w:right w:val="single" w:sz="4" w:space="0" w:color="auto"/>
                </w:tcBorders>
                <w:shd w:val="clear" w:color="auto" w:fill="auto"/>
                <w:noWrap/>
                <w:vAlign w:val="bottom"/>
              </w:tcPr>
            </w:tcPrChange>
          </w:tcPr>
          <w:p w14:paraId="280704FE" w14:textId="6F90659C" w:rsidR="0097469C" w:rsidRPr="008A334C" w:rsidDel="007D13D1" w:rsidRDefault="0097469C" w:rsidP="00A36C2B">
            <w:pPr>
              <w:spacing w:after="0" w:line="240" w:lineRule="auto"/>
              <w:jc w:val="center"/>
              <w:rPr>
                <w:del w:id="2250" w:author="Fernandes, Richard (he, him, his | il, le, lui)" w:date="2023-07-14T17:06:00Z"/>
                <w:rFonts w:ascii="Arial" w:eastAsia="Times New Roman" w:hAnsi="Arial" w:cs="Arial"/>
                <w:sz w:val="16"/>
                <w:szCs w:val="16"/>
                <w:lang w:eastAsia="en-CA"/>
              </w:rPr>
            </w:pPr>
            <w:del w:id="2251" w:author="Fernandes, Richard (he, him, his | il, le, lui)" w:date="2023-07-14T17:06:00Z">
              <w:r w:rsidRPr="008A334C" w:rsidDel="007D13D1">
                <w:rPr>
                  <w:rFonts w:ascii="Arial" w:eastAsia="Times New Roman" w:hAnsi="Arial" w:cs="Arial"/>
                  <w:sz w:val="16"/>
                  <w:szCs w:val="16"/>
                  <w:lang w:eastAsia="en-CA"/>
                </w:rPr>
                <w:delText>0.0</w:delText>
              </w:r>
            </w:del>
          </w:p>
        </w:tc>
        <w:tc>
          <w:tcPr>
            <w:tcW w:w="567" w:type="dxa"/>
            <w:tcBorders>
              <w:top w:val="single" w:sz="8" w:space="0" w:color="auto"/>
              <w:left w:val="nil"/>
              <w:bottom w:val="single" w:sz="4" w:space="0" w:color="auto"/>
              <w:right w:val="single" w:sz="4" w:space="0" w:color="auto"/>
            </w:tcBorders>
            <w:shd w:val="clear" w:color="auto" w:fill="auto"/>
            <w:noWrap/>
            <w:vAlign w:val="bottom"/>
            <w:tcPrChange w:id="2252" w:author="Fernandes, Richard (he, him, his | il, le, lui)" w:date="2023-07-14T17:06:00Z">
              <w:tcPr>
                <w:tcW w:w="567" w:type="dxa"/>
                <w:tcBorders>
                  <w:top w:val="single" w:sz="8" w:space="0" w:color="auto"/>
                  <w:left w:val="nil"/>
                  <w:bottom w:val="single" w:sz="4" w:space="0" w:color="auto"/>
                  <w:right w:val="single" w:sz="4" w:space="0" w:color="auto"/>
                </w:tcBorders>
                <w:shd w:val="clear" w:color="auto" w:fill="auto"/>
                <w:noWrap/>
                <w:vAlign w:val="bottom"/>
              </w:tcPr>
            </w:tcPrChange>
          </w:tcPr>
          <w:p w14:paraId="305748D6" w14:textId="1196F22F" w:rsidR="0097469C" w:rsidRPr="008A334C" w:rsidDel="007D13D1" w:rsidRDefault="0097469C" w:rsidP="00A36C2B">
            <w:pPr>
              <w:spacing w:after="0" w:line="240" w:lineRule="auto"/>
              <w:jc w:val="center"/>
              <w:rPr>
                <w:del w:id="2253" w:author="Fernandes, Richard (he, him, his | il, le, lui)" w:date="2023-07-14T17:06:00Z"/>
                <w:rFonts w:ascii="Arial" w:eastAsia="Times New Roman" w:hAnsi="Arial" w:cs="Arial"/>
                <w:sz w:val="16"/>
                <w:szCs w:val="16"/>
                <w:lang w:eastAsia="en-CA"/>
              </w:rPr>
            </w:pPr>
            <w:del w:id="2254" w:author="Fernandes, Richard (he, him, his | il, le, lui)" w:date="2023-07-14T17:06:00Z">
              <w:r w:rsidRPr="008A334C" w:rsidDel="007D13D1">
                <w:rPr>
                  <w:rFonts w:ascii="Arial" w:eastAsia="Times New Roman" w:hAnsi="Arial" w:cs="Arial"/>
                  <w:sz w:val="16"/>
                  <w:szCs w:val="16"/>
                  <w:lang w:eastAsia="en-CA"/>
                </w:rPr>
                <w:delText>2.0</w:delText>
              </w:r>
            </w:del>
          </w:p>
        </w:tc>
        <w:tc>
          <w:tcPr>
            <w:tcW w:w="709" w:type="dxa"/>
            <w:tcBorders>
              <w:top w:val="single" w:sz="8" w:space="0" w:color="auto"/>
              <w:left w:val="nil"/>
              <w:bottom w:val="single" w:sz="4" w:space="0" w:color="auto"/>
              <w:right w:val="single" w:sz="4" w:space="0" w:color="auto"/>
            </w:tcBorders>
            <w:shd w:val="clear" w:color="auto" w:fill="auto"/>
            <w:noWrap/>
            <w:vAlign w:val="bottom"/>
            <w:tcPrChange w:id="2255" w:author="Fernandes, Richard (he, him, his | il, le, lui)" w:date="2023-07-14T17:06:00Z">
              <w:tcPr>
                <w:tcW w:w="709" w:type="dxa"/>
                <w:tcBorders>
                  <w:top w:val="single" w:sz="8" w:space="0" w:color="auto"/>
                  <w:left w:val="nil"/>
                  <w:bottom w:val="single" w:sz="4" w:space="0" w:color="auto"/>
                  <w:right w:val="single" w:sz="4" w:space="0" w:color="auto"/>
                </w:tcBorders>
                <w:shd w:val="clear" w:color="auto" w:fill="auto"/>
                <w:noWrap/>
                <w:vAlign w:val="bottom"/>
              </w:tcPr>
            </w:tcPrChange>
          </w:tcPr>
          <w:p w14:paraId="1F91F4F0" w14:textId="66D5A6C0" w:rsidR="0097469C" w:rsidRPr="008A334C" w:rsidDel="007D13D1" w:rsidRDefault="0097469C" w:rsidP="00A36C2B">
            <w:pPr>
              <w:spacing w:after="0" w:line="240" w:lineRule="auto"/>
              <w:jc w:val="center"/>
              <w:rPr>
                <w:del w:id="2256" w:author="Fernandes, Richard (he, him, his | il, le, lui)" w:date="2023-07-14T17:06:00Z"/>
                <w:rFonts w:ascii="Arial" w:eastAsia="Times New Roman" w:hAnsi="Arial" w:cs="Arial"/>
                <w:sz w:val="16"/>
                <w:szCs w:val="16"/>
                <w:lang w:eastAsia="en-CA"/>
              </w:rPr>
            </w:pPr>
            <w:del w:id="2257" w:author="Fernandes, Richard (he, him, his | il, le, lui)" w:date="2023-07-14T17:06:00Z">
              <w:r w:rsidRPr="008A334C" w:rsidDel="007D13D1">
                <w:rPr>
                  <w:rFonts w:ascii="Arial" w:eastAsia="Times New Roman" w:hAnsi="Arial" w:cs="Arial"/>
                  <w:sz w:val="16"/>
                  <w:szCs w:val="16"/>
                  <w:lang w:eastAsia="en-CA"/>
                </w:rPr>
                <w:delText>6</w:delText>
              </w:r>
            </w:del>
          </w:p>
        </w:tc>
        <w:tc>
          <w:tcPr>
            <w:tcW w:w="850" w:type="dxa"/>
            <w:tcBorders>
              <w:top w:val="single" w:sz="4" w:space="0" w:color="auto"/>
              <w:left w:val="nil"/>
              <w:bottom w:val="single" w:sz="4" w:space="0" w:color="auto"/>
              <w:right w:val="single" w:sz="4" w:space="0" w:color="auto"/>
            </w:tcBorders>
            <w:shd w:val="clear" w:color="000000" w:fill="BFBFBF"/>
            <w:noWrap/>
            <w:vAlign w:val="bottom"/>
            <w:tcPrChange w:id="2258" w:author="Fernandes, Richard (he, him, his | il, le, lui)" w:date="2023-07-14T17:06:00Z">
              <w:tcPr>
                <w:tcW w:w="850" w:type="dxa"/>
                <w:tcBorders>
                  <w:top w:val="single" w:sz="4" w:space="0" w:color="auto"/>
                  <w:left w:val="nil"/>
                  <w:bottom w:val="single" w:sz="4" w:space="0" w:color="auto"/>
                  <w:right w:val="single" w:sz="4" w:space="0" w:color="auto"/>
                </w:tcBorders>
                <w:shd w:val="clear" w:color="000000" w:fill="BFBFBF"/>
                <w:noWrap/>
                <w:vAlign w:val="bottom"/>
              </w:tcPr>
            </w:tcPrChange>
          </w:tcPr>
          <w:p w14:paraId="3D6E61B2" w14:textId="2D6AFE00" w:rsidR="0097469C" w:rsidRPr="008A334C" w:rsidDel="007D13D1" w:rsidRDefault="0097469C" w:rsidP="00A36C2B">
            <w:pPr>
              <w:spacing w:after="0" w:line="240" w:lineRule="auto"/>
              <w:jc w:val="center"/>
              <w:rPr>
                <w:del w:id="2259" w:author="Fernandes, Richard (he, him, his | il, le, lui)" w:date="2023-07-14T17:06:00Z"/>
                <w:rFonts w:ascii="Arial" w:eastAsia="Times New Roman" w:hAnsi="Arial" w:cs="Arial"/>
                <w:sz w:val="16"/>
                <w:szCs w:val="16"/>
                <w:lang w:eastAsia="en-CA"/>
              </w:rPr>
            </w:pPr>
            <w:del w:id="2260" w:author="Fernandes, Richard (he, him, his | il, le, lui)" w:date="2023-07-14T17:06:00Z">
              <w:r w:rsidRPr="008A334C" w:rsidDel="007D13D1">
                <w:rPr>
                  <w:rFonts w:ascii="Arial" w:eastAsia="Times New Roman" w:hAnsi="Arial" w:cs="Arial"/>
                  <w:sz w:val="16"/>
                  <w:szCs w:val="16"/>
                  <w:lang w:eastAsia="en-CA"/>
                </w:rPr>
                <w:delText>GenEx</w:delText>
              </w:r>
            </w:del>
          </w:p>
        </w:tc>
        <w:tc>
          <w:tcPr>
            <w:tcW w:w="709" w:type="dxa"/>
            <w:tcBorders>
              <w:top w:val="single" w:sz="8" w:space="0" w:color="auto"/>
              <w:left w:val="nil"/>
              <w:bottom w:val="single" w:sz="4" w:space="0" w:color="auto"/>
              <w:right w:val="single" w:sz="8" w:space="0" w:color="auto"/>
            </w:tcBorders>
            <w:shd w:val="clear" w:color="auto" w:fill="auto"/>
            <w:noWrap/>
            <w:vAlign w:val="bottom"/>
            <w:tcPrChange w:id="2261" w:author="Fernandes, Richard (he, him, his | il, le, lui)" w:date="2023-07-14T17:06:00Z">
              <w:tcPr>
                <w:tcW w:w="709" w:type="dxa"/>
                <w:tcBorders>
                  <w:top w:val="single" w:sz="8" w:space="0" w:color="auto"/>
                  <w:left w:val="nil"/>
                  <w:bottom w:val="single" w:sz="4" w:space="0" w:color="auto"/>
                  <w:right w:val="single" w:sz="8" w:space="0" w:color="auto"/>
                </w:tcBorders>
                <w:shd w:val="clear" w:color="auto" w:fill="auto"/>
                <w:noWrap/>
                <w:vAlign w:val="bottom"/>
              </w:tcPr>
            </w:tcPrChange>
          </w:tcPr>
          <w:p w14:paraId="4EA6C095" w14:textId="7C9F0F34" w:rsidR="0097469C" w:rsidRPr="008A334C" w:rsidDel="007D13D1" w:rsidRDefault="0097469C" w:rsidP="00A36C2B">
            <w:pPr>
              <w:spacing w:after="0" w:line="240" w:lineRule="auto"/>
              <w:jc w:val="center"/>
              <w:rPr>
                <w:del w:id="2262" w:author="Fernandes, Richard (he, him, his | il, le, lui)" w:date="2023-07-14T17:06:00Z"/>
                <w:rFonts w:ascii="Arial" w:eastAsia="Times New Roman" w:hAnsi="Arial" w:cs="Arial"/>
                <w:sz w:val="16"/>
                <w:szCs w:val="16"/>
                <w:lang w:eastAsia="en-CA"/>
              </w:rPr>
            </w:pPr>
            <w:del w:id="2263" w:author="Fernandes, Richard (he, him, his | il, le, lui)" w:date="2023-07-14T17:06:00Z">
              <w:r w:rsidRPr="008A334C" w:rsidDel="007D13D1">
                <w:rPr>
                  <w:rFonts w:ascii="Arial" w:eastAsia="Times New Roman" w:hAnsi="Arial" w:cs="Arial"/>
                  <w:sz w:val="16"/>
                  <w:szCs w:val="16"/>
                  <w:lang w:eastAsia="en-CA"/>
                </w:rPr>
                <w:delText>1000</w:delText>
              </w:r>
            </w:del>
          </w:p>
        </w:tc>
        <w:tc>
          <w:tcPr>
            <w:tcW w:w="567" w:type="dxa"/>
            <w:tcBorders>
              <w:top w:val="single" w:sz="8" w:space="0" w:color="auto"/>
              <w:left w:val="nil"/>
              <w:bottom w:val="single" w:sz="4" w:space="0" w:color="auto"/>
              <w:right w:val="single" w:sz="4" w:space="0" w:color="auto"/>
            </w:tcBorders>
            <w:shd w:val="clear" w:color="auto" w:fill="auto"/>
            <w:noWrap/>
            <w:vAlign w:val="bottom"/>
            <w:tcPrChange w:id="2264" w:author="Fernandes, Richard (he, him, his | il, le, lui)" w:date="2023-07-14T17:06:00Z">
              <w:tcPr>
                <w:tcW w:w="567" w:type="dxa"/>
                <w:tcBorders>
                  <w:top w:val="single" w:sz="8" w:space="0" w:color="auto"/>
                  <w:left w:val="nil"/>
                  <w:bottom w:val="single" w:sz="4" w:space="0" w:color="auto"/>
                  <w:right w:val="single" w:sz="4" w:space="0" w:color="auto"/>
                </w:tcBorders>
                <w:shd w:val="clear" w:color="auto" w:fill="auto"/>
                <w:noWrap/>
                <w:vAlign w:val="bottom"/>
              </w:tcPr>
            </w:tcPrChange>
          </w:tcPr>
          <w:p w14:paraId="6E36E294" w14:textId="7D17297C" w:rsidR="0097469C" w:rsidRPr="008A334C" w:rsidDel="007D13D1" w:rsidRDefault="0097469C" w:rsidP="00A36C2B">
            <w:pPr>
              <w:spacing w:after="0" w:line="240" w:lineRule="auto"/>
              <w:jc w:val="center"/>
              <w:rPr>
                <w:del w:id="2265" w:author="Fernandes, Richard (he, him, his | il, le, lui)" w:date="2023-07-14T17:06:00Z"/>
                <w:rFonts w:ascii="Arial" w:eastAsia="Times New Roman" w:hAnsi="Arial" w:cs="Arial"/>
                <w:sz w:val="16"/>
                <w:szCs w:val="16"/>
                <w:lang w:eastAsia="en-CA"/>
              </w:rPr>
            </w:pPr>
            <w:del w:id="2266" w:author="Fernandes, Richard (he, him, his | il, le, lui)" w:date="2023-07-14T17:06:00Z">
              <w:r w:rsidRPr="008A334C" w:rsidDel="007D13D1">
                <w:rPr>
                  <w:rFonts w:ascii="Arial" w:eastAsia="Times New Roman" w:hAnsi="Arial" w:cs="Arial"/>
                  <w:sz w:val="16"/>
                  <w:szCs w:val="16"/>
                  <w:lang w:eastAsia="en-CA"/>
                </w:rPr>
                <w:delText>0.0</w:delText>
              </w:r>
            </w:del>
          </w:p>
        </w:tc>
        <w:tc>
          <w:tcPr>
            <w:tcW w:w="709" w:type="dxa"/>
            <w:tcBorders>
              <w:top w:val="single" w:sz="8" w:space="0" w:color="auto"/>
              <w:left w:val="nil"/>
              <w:bottom w:val="single" w:sz="4" w:space="0" w:color="auto"/>
              <w:right w:val="single" w:sz="4" w:space="0" w:color="auto"/>
            </w:tcBorders>
            <w:shd w:val="clear" w:color="auto" w:fill="auto"/>
            <w:noWrap/>
            <w:vAlign w:val="bottom"/>
            <w:tcPrChange w:id="2267" w:author="Fernandes, Richard (he, him, his | il, le, lui)" w:date="2023-07-14T17:06:00Z">
              <w:tcPr>
                <w:tcW w:w="709" w:type="dxa"/>
                <w:tcBorders>
                  <w:top w:val="single" w:sz="8" w:space="0" w:color="auto"/>
                  <w:left w:val="nil"/>
                  <w:bottom w:val="single" w:sz="4" w:space="0" w:color="auto"/>
                  <w:right w:val="single" w:sz="4" w:space="0" w:color="auto"/>
                </w:tcBorders>
                <w:shd w:val="clear" w:color="auto" w:fill="auto"/>
                <w:noWrap/>
                <w:vAlign w:val="bottom"/>
              </w:tcPr>
            </w:tcPrChange>
          </w:tcPr>
          <w:p w14:paraId="4A9F286C" w14:textId="7C9F73F4" w:rsidR="0097469C" w:rsidRPr="008A334C" w:rsidDel="007D13D1" w:rsidRDefault="0097469C" w:rsidP="00A36C2B">
            <w:pPr>
              <w:spacing w:after="0" w:line="240" w:lineRule="auto"/>
              <w:jc w:val="center"/>
              <w:rPr>
                <w:del w:id="2268" w:author="Fernandes, Richard (he, him, his | il, le, lui)" w:date="2023-07-14T17:06:00Z"/>
                <w:rFonts w:ascii="Arial" w:eastAsia="Times New Roman" w:hAnsi="Arial" w:cs="Arial"/>
                <w:sz w:val="16"/>
                <w:szCs w:val="16"/>
                <w:lang w:eastAsia="en-CA"/>
              </w:rPr>
            </w:pPr>
            <w:del w:id="2269" w:author="Fernandes, Richard (he, him, his | il, le, lui)" w:date="2023-07-14T17:06:00Z">
              <w:r w:rsidRPr="008A334C" w:rsidDel="007D13D1">
                <w:rPr>
                  <w:rFonts w:ascii="Arial" w:eastAsia="Times New Roman" w:hAnsi="Arial" w:cs="Arial"/>
                  <w:sz w:val="16"/>
                  <w:szCs w:val="16"/>
                  <w:lang w:eastAsia="en-CA"/>
                </w:rPr>
                <w:delText>10.0</w:delText>
              </w:r>
            </w:del>
          </w:p>
        </w:tc>
        <w:tc>
          <w:tcPr>
            <w:tcW w:w="813" w:type="dxa"/>
            <w:tcBorders>
              <w:top w:val="single" w:sz="8" w:space="0" w:color="auto"/>
              <w:left w:val="single" w:sz="8" w:space="0" w:color="auto"/>
              <w:bottom w:val="single" w:sz="4" w:space="0" w:color="auto"/>
              <w:right w:val="single" w:sz="4" w:space="0" w:color="auto"/>
            </w:tcBorders>
            <w:shd w:val="clear" w:color="auto" w:fill="auto"/>
            <w:noWrap/>
            <w:vAlign w:val="bottom"/>
            <w:tcPrChange w:id="2270" w:author="Fernandes, Richard (he, him, his | il, le, lui)" w:date="2023-07-14T17:06:00Z">
              <w:tcPr>
                <w:tcW w:w="813" w:type="dxa"/>
                <w:tcBorders>
                  <w:top w:val="single" w:sz="8" w:space="0" w:color="auto"/>
                  <w:left w:val="single" w:sz="8" w:space="0" w:color="auto"/>
                  <w:bottom w:val="single" w:sz="4" w:space="0" w:color="auto"/>
                  <w:right w:val="single" w:sz="4" w:space="0" w:color="auto"/>
                </w:tcBorders>
                <w:shd w:val="clear" w:color="auto" w:fill="auto"/>
                <w:noWrap/>
                <w:vAlign w:val="bottom"/>
              </w:tcPr>
            </w:tcPrChange>
          </w:tcPr>
          <w:p w14:paraId="56DE9D5C" w14:textId="0C3045DD" w:rsidR="0097469C" w:rsidRPr="008A334C" w:rsidDel="007D13D1" w:rsidRDefault="0097469C" w:rsidP="00A36C2B">
            <w:pPr>
              <w:spacing w:after="0" w:line="240" w:lineRule="auto"/>
              <w:jc w:val="center"/>
              <w:rPr>
                <w:del w:id="2271" w:author="Fernandes, Richard (he, him, his | il, le, lui)" w:date="2023-07-14T17:06:00Z"/>
                <w:rFonts w:ascii="Arial" w:eastAsia="Times New Roman" w:hAnsi="Arial" w:cs="Arial"/>
                <w:sz w:val="16"/>
                <w:szCs w:val="16"/>
                <w:lang w:eastAsia="en-CA"/>
              </w:rPr>
            </w:pPr>
            <w:del w:id="2272" w:author="Fernandes, Richard (he, him, his | il, le, lui)" w:date="2023-07-14T17:06:00Z">
              <w:r w:rsidRPr="008A334C" w:rsidDel="007D13D1">
                <w:rPr>
                  <w:rFonts w:ascii="Arial" w:eastAsia="Times New Roman" w:hAnsi="Arial" w:cs="Arial"/>
                  <w:sz w:val="16"/>
                  <w:szCs w:val="16"/>
                  <w:lang w:eastAsia="en-CA"/>
                </w:rPr>
                <w:delText>0.0</w:delText>
              </w:r>
            </w:del>
          </w:p>
        </w:tc>
        <w:tc>
          <w:tcPr>
            <w:tcW w:w="740" w:type="dxa"/>
            <w:tcBorders>
              <w:top w:val="single" w:sz="8" w:space="0" w:color="auto"/>
              <w:left w:val="nil"/>
              <w:bottom w:val="single" w:sz="4" w:space="0" w:color="auto"/>
              <w:right w:val="single" w:sz="4" w:space="0" w:color="auto"/>
            </w:tcBorders>
            <w:shd w:val="clear" w:color="auto" w:fill="auto"/>
            <w:noWrap/>
            <w:vAlign w:val="bottom"/>
            <w:tcPrChange w:id="2273" w:author="Fernandes, Richard (he, him, his | il, le, lui)" w:date="2023-07-14T17:06:00Z">
              <w:tcPr>
                <w:tcW w:w="740" w:type="dxa"/>
                <w:tcBorders>
                  <w:top w:val="single" w:sz="8" w:space="0" w:color="auto"/>
                  <w:left w:val="nil"/>
                  <w:bottom w:val="single" w:sz="4" w:space="0" w:color="auto"/>
                  <w:right w:val="single" w:sz="4" w:space="0" w:color="auto"/>
                </w:tcBorders>
                <w:shd w:val="clear" w:color="auto" w:fill="auto"/>
                <w:noWrap/>
                <w:vAlign w:val="bottom"/>
              </w:tcPr>
            </w:tcPrChange>
          </w:tcPr>
          <w:p w14:paraId="3547C25E" w14:textId="32F4EA41" w:rsidR="0097469C" w:rsidRPr="008A334C" w:rsidDel="007D13D1" w:rsidRDefault="0097469C" w:rsidP="00A36C2B">
            <w:pPr>
              <w:spacing w:after="0" w:line="240" w:lineRule="auto"/>
              <w:jc w:val="center"/>
              <w:rPr>
                <w:del w:id="2274" w:author="Fernandes, Richard (he, him, his | il, le, lui)" w:date="2023-07-14T17:06:00Z"/>
                <w:rFonts w:ascii="Arial" w:eastAsia="Times New Roman" w:hAnsi="Arial" w:cs="Arial"/>
                <w:sz w:val="16"/>
                <w:szCs w:val="16"/>
                <w:lang w:eastAsia="en-CA"/>
              </w:rPr>
            </w:pPr>
            <w:del w:id="2275" w:author="Fernandes, Richard (he, him, his | il, le, lui)" w:date="2023-07-14T17:06:00Z">
              <w:r w:rsidRPr="008A334C" w:rsidDel="007D13D1">
                <w:rPr>
                  <w:rFonts w:ascii="Arial" w:eastAsia="Times New Roman" w:hAnsi="Arial" w:cs="Arial"/>
                  <w:sz w:val="16"/>
                  <w:szCs w:val="16"/>
                  <w:lang w:eastAsia="en-CA"/>
                </w:rPr>
                <w:delText>10.0</w:delText>
              </w:r>
            </w:del>
          </w:p>
        </w:tc>
      </w:tr>
      <w:tr w:rsidR="0097469C" w:rsidRPr="008A334C" w:rsidDel="007D13D1" w14:paraId="65580A30" w14:textId="151FEF53" w:rsidTr="007D13D1">
        <w:trPr>
          <w:trHeight w:val="275"/>
          <w:del w:id="2276" w:author="Fernandes, Richard (he, him, his | il, le, lui)" w:date="2023-07-14T17:06:00Z"/>
          <w:trPrChange w:id="2277" w:author="Fernandes, Richard (he, him, his | il, le, lui)" w:date="2023-07-14T17:06:00Z">
            <w:trPr>
              <w:trHeight w:val="275"/>
            </w:trPr>
          </w:trPrChange>
        </w:trPr>
        <w:tc>
          <w:tcPr>
            <w:tcW w:w="861" w:type="dxa"/>
            <w:vMerge/>
            <w:tcBorders>
              <w:top w:val="single" w:sz="8" w:space="0" w:color="auto"/>
              <w:left w:val="single" w:sz="8" w:space="0" w:color="auto"/>
              <w:bottom w:val="single" w:sz="8" w:space="0" w:color="000000"/>
              <w:right w:val="single" w:sz="8" w:space="0" w:color="auto"/>
            </w:tcBorders>
            <w:vAlign w:val="center"/>
            <w:tcPrChange w:id="2278" w:author="Fernandes, Richard (he, him, his | il, le, lui)" w:date="2023-07-14T17:06:00Z">
              <w:tcPr>
                <w:tcW w:w="861" w:type="dxa"/>
                <w:vMerge/>
                <w:tcBorders>
                  <w:top w:val="single" w:sz="8" w:space="0" w:color="auto"/>
                  <w:left w:val="single" w:sz="8" w:space="0" w:color="auto"/>
                  <w:bottom w:val="single" w:sz="8" w:space="0" w:color="000000"/>
                  <w:right w:val="single" w:sz="8" w:space="0" w:color="auto"/>
                </w:tcBorders>
                <w:vAlign w:val="center"/>
              </w:tcPr>
            </w:tcPrChange>
          </w:tcPr>
          <w:p w14:paraId="7D694A39" w14:textId="3582EC0C" w:rsidR="0097469C" w:rsidRPr="008A334C" w:rsidDel="007D13D1" w:rsidRDefault="0097469C" w:rsidP="00A36C2B">
            <w:pPr>
              <w:spacing w:after="0" w:line="240" w:lineRule="auto"/>
              <w:rPr>
                <w:del w:id="2279" w:author="Fernandes, Richard (he, him, his | il, le, lui)" w:date="2023-07-14T17:06:00Z"/>
                <w:rFonts w:ascii="Arial" w:eastAsia="Times New Roman" w:hAnsi="Arial" w:cs="Arial"/>
                <w:b/>
                <w:bCs/>
                <w:sz w:val="16"/>
                <w:szCs w:val="16"/>
                <w:lang w:eastAsia="en-CA"/>
              </w:rPr>
            </w:pPr>
          </w:p>
        </w:tc>
        <w:tc>
          <w:tcPr>
            <w:tcW w:w="850" w:type="dxa"/>
            <w:tcBorders>
              <w:top w:val="nil"/>
              <w:left w:val="nil"/>
              <w:bottom w:val="single" w:sz="4" w:space="0" w:color="auto"/>
              <w:right w:val="nil"/>
            </w:tcBorders>
            <w:shd w:val="clear" w:color="000000" w:fill="C0C0C0"/>
            <w:noWrap/>
            <w:vAlign w:val="bottom"/>
            <w:tcPrChange w:id="2280" w:author="Fernandes, Richard (he, him, his | il, le, lui)" w:date="2023-07-14T17:06:00Z">
              <w:tcPr>
                <w:tcW w:w="850" w:type="dxa"/>
                <w:tcBorders>
                  <w:top w:val="nil"/>
                  <w:left w:val="nil"/>
                  <w:bottom w:val="single" w:sz="4" w:space="0" w:color="auto"/>
                  <w:right w:val="nil"/>
                </w:tcBorders>
                <w:shd w:val="clear" w:color="000000" w:fill="C0C0C0"/>
                <w:noWrap/>
                <w:vAlign w:val="bottom"/>
              </w:tcPr>
            </w:tcPrChange>
          </w:tcPr>
          <w:p w14:paraId="4B515CB9" w14:textId="7AA655C2" w:rsidR="0097469C" w:rsidRPr="008A334C" w:rsidDel="007D13D1" w:rsidRDefault="0097469C" w:rsidP="00A36C2B">
            <w:pPr>
              <w:spacing w:after="0" w:line="240" w:lineRule="auto"/>
              <w:rPr>
                <w:del w:id="2281" w:author="Fernandes, Richard (he, him, his | il, le, lui)" w:date="2023-07-14T17:06:00Z"/>
                <w:rFonts w:ascii="Arial" w:eastAsia="Times New Roman" w:hAnsi="Arial" w:cs="Arial"/>
                <w:b/>
                <w:bCs/>
                <w:sz w:val="16"/>
                <w:szCs w:val="16"/>
                <w:lang w:eastAsia="en-CA"/>
              </w:rPr>
            </w:pPr>
            <w:del w:id="2282" w:author="Fernandes, Richard (he, him, his | il, le, lui)" w:date="2023-07-14T17:06:00Z">
              <w:r w:rsidRPr="008A334C" w:rsidDel="007D13D1">
                <w:rPr>
                  <w:rFonts w:ascii="Arial" w:eastAsia="Times New Roman" w:hAnsi="Arial" w:cs="Arial"/>
                  <w:b/>
                  <w:bCs/>
                  <w:sz w:val="16"/>
                  <w:szCs w:val="16"/>
                  <w:lang w:eastAsia="en-CA"/>
                </w:rPr>
                <w:delText>ALA (°)</w:delText>
              </w:r>
            </w:del>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Change w:id="2283" w:author="Fernandes, Richard (he, him, his | il, le, lui)" w:date="2023-07-14T17:06:00Z">
              <w:tcPr>
                <w:tcW w:w="709" w:type="dxa"/>
                <w:tcBorders>
                  <w:top w:val="single" w:sz="8" w:space="0" w:color="auto"/>
                  <w:left w:val="single" w:sz="8" w:space="0" w:color="auto"/>
                  <w:bottom w:val="single" w:sz="8" w:space="0" w:color="auto"/>
                  <w:right w:val="single" w:sz="8" w:space="0" w:color="auto"/>
                </w:tcBorders>
                <w:shd w:val="clear" w:color="auto" w:fill="auto"/>
                <w:vAlign w:val="center"/>
              </w:tcPr>
            </w:tcPrChange>
          </w:tcPr>
          <w:p w14:paraId="0B5F1454" w14:textId="5A34E5AA" w:rsidR="0097469C" w:rsidRPr="008A334C" w:rsidDel="007D13D1" w:rsidRDefault="0097469C" w:rsidP="00A36C2B">
            <w:pPr>
              <w:spacing w:after="0" w:line="240" w:lineRule="auto"/>
              <w:jc w:val="center"/>
              <w:rPr>
                <w:del w:id="2284" w:author="Fernandes, Richard (he, him, his | il, le, lui)" w:date="2023-07-14T17:06:00Z"/>
                <w:rFonts w:ascii="Arial" w:eastAsia="Times New Roman" w:hAnsi="Arial" w:cs="Arial"/>
                <w:sz w:val="16"/>
                <w:szCs w:val="16"/>
                <w:lang w:eastAsia="en-CA"/>
              </w:rPr>
            </w:pPr>
            <w:del w:id="2285" w:author="Fernandes, Richard (he, him, his | il, le, lui)" w:date="2023-07-14T17:06:00Z">
              <w:r w:rsidRPr="008A334C" w:rsidDel="007D13D1">
                <w:rPr>
                  <w:rFonts w:ascii="Arial" w:eastAsia="Times New Roman" w:hAnsi="Arial" w:cs="Arial"/>
                  <w:sz w:val="16"/>
                  <w:szCs w:val="16"/>
                  <w:lang w:eastAsia="en-CA"/>
                </w:rPr>
                <w:delText>20</w:delText>
              </w:r>
            </w:del>
          </w:p>
        </w:tc>
        <w:tc>
          <w:tcPr>
            <w:tcW w:w="709" w:type="dxa"/>
            <w:tcBorders>
              <w:top w:val="single" w:sz="8" w:space="0" w:color="auto"/>
              <w:left w:val="nil"/>
              <w:bottom w:val="single" w:sz="8" w:space="0" w:color="auto"/>
              <w:right w:val="single" w:sz="8" w:space="0" w:color="auto"/>
            </w:tcBorders>
            <w:shd w:val="clear" w:color="auto" w:fill="auto"/>
            <w:vAlign w:val="center"/>
            <w:tcPrChange w:id="2286" w:author="Fernandes, Richard (he, him, his | il, le, lui)" w:date="2023-07-14T17:06:00Z">
              <w:tcPr>
                <w:tcW w:w="709" w:type="dxa"/>
                <w:tcBorders>
                  <w:top w:val="single" w:sz="8" w:space="0" w:color="auto"/>
                  <w:left w:val="nil"/>
                  <w:bottom w:val="single" w:sz="8" w:space="0" w:color="auto"/>
                  <w:right w:val="single" w:sz="8" w:space="0" w:color="auto"/>
                </w:tcBorders>
                <w:shd w:val="clear" w:color="auto" w:fill="auto"/>
                <w:vAlign w:val="center"/>
              </w:tcPr>
            </w:tcPrChange>
          </w:tcPr>
          <w:p w14:paraId="599B9C4D" w14:textId="3A5BA411" w:rsidR="0097469C" w:rsidRPr="008A334C" w:rsidDel="007D13D1" w:rsidRDefault="0097469C" w:rsidP="00A36C2B">
            <w:pPr>
              <w:spacing w:after="0" w:line="240" w:lineRule="auto"/>
              <w:jc w:val="center"/>
              <w:rPr>
                <w:del w:id="2287" w:author="Fernandes, Richard (he, him, his | il, le, lui)" w:date="2023-07-14T17:06:00Z"/>
                <w:rFonts w:ascii="Arial" w:eastAsia="Times New Roman" w:hAnsi="Arial" w:cs="Arial"/>
                <w:sz w:val="16"/>
                <w:szCs w:val="16"/>
                <w:lang w:eastAsia="en-CA"/>
              </w:rPr>
            </w:pPr>
            <w:del w:id="2288" w:author="Fernandes, Richard (he, him, his | il, le, lui)" w:date="2023-07-14T17:06:00Z">
              <w:r w:rsidRPr="008A334C" w:rsidDel="007D13D1">
                <w:rPr>
                  <w:rFonts w:ascii="Arial" w:eastAsia="Times New Roman" w:hAnsi="Arial" w:cs="Arial"/>
                  <w:sz w:val="16"/>
                  <w:szCs w:val="16"/>
                  <w:lang w:eastAsia="en-CA"/>
                </w:rPr>
                <w:delText>70</w:delText>
              </w:r>
            </w:del>
          </w:p>
        </w:tc>
        <w:tc>
          <w:tcPr>
            <w:tcW w:w="567" w:type="dxa"/>
            <w:tcBorders>
              <w:top w:val="single" w:sz="8" w:space="0" w:color="auto"/>
              <w:left w:val="nil"/>
              <w:bottom w:val="single" w:sz="8" w:space="0" w:color="auto"/>
              <w:right w:val="single" w:sz="8" w:space="0" w:color="auto"/>
            </w:tcBorders>
            <w:shd w:val="clear" w:color="auto" w:fill="auto"/>
            <w:vAlign w:val="center"/>
            <w:tcPrChange w:id="2289" w:author="Fernandes, Richard (he, him, his | il, le, lui)" w:date="2023-07-14T17:06:00Z">
              <w:tcPr>
                <w:tcW w:w="567" w:type="dxa"/>
                <w:tcBorders>
                  <w:top w:val="single" w:sz="8" w:space="0" w:color="auto"/>
                  <w:left w:val="nil"/>
                  <w:bottom w:val="single" w:sz="8" w:space="0" w:color="auto"/>
                  <w:right w:val="single" w:sz="8" w:space="0" w:color="auto"/>
                </w:tcBorders>
                <w:shd w:val="clear" w:color="auto" w:fill="auto"/>
                <w:vAlign w:val="center"/>
              </w:tcPr>
            </w:tcPrChange>
          </w:tcPr>
          <w:p w14:paraId="41C8223F" w14:textId="68B1FCEF" w:rsidR="0097469C" w:rsidRPr="008A334C" w:rsidDel="007D13D1" w:rsidRDefault="0097469C" w:rsidP="00A36C2B">
            <w:pPr>
              <w:spacing w:after="0" w:line="240" w:lineRule="auto"/>
              <w:jc w:val="center"/>
              <w:rPr>
                <w:del w:id="2290" w:author="Fernandes, Richard (he, him, his | il, le, lui)" w:date="2023-07-14T17:06:00Z"/>
                <w:rFonts w:ascii="Arial" w:eastAsia="Times New Roman" w:hAnsi="Arial" w:cs="Arial"/>
                <w:sz w:val="16"/>
                <w:szCs w:val="16"/>
                <w:lang w:eastAsia="en-CA"/>
              </w:rPr>
            </w:pPr>
            <w:del w:id="2291" w:author="Fernandes, Richard (he, him, his | il, le, lui)" w:date="2023-07-14T17:06:00Z">
              <w:r w:rsidRPr="008A334C" w:rsidDel="007D13D1">
                <w:rPr>
                  <w:rFonts w:ascii="Arial" w:eastAsia="Times New Roman" w:hAnsi="Arial" w:cs="Arial"/>
                  <w:sz w:val="16"/>
                  <w:szCs w:val="16"/>
                  <w:lang w:eastAsia="en-CA"/>
                </w:rPr>
                <w:delText>45</w:delText>
              </w:r>
            </w:del>
          </w:p>
        </w:tc>
        <w:tc>
          <w:tcPr>
            <w:tcW w:w="567" w:type="dxa"/>
            <w:tcBorders>
              <w:top w:val="single" w:sz="8" w:space="0" w:color="auto"/>
              <w:left w:val="nil"/>
              <w:bottom w:val="single" w:sz="8" w:space="0" w:color="auto"/>
              <w:right w:val="single" w:sz="8" w:space="0" w:color="auto"/>
            </w:tcBorders>
            <w:shd w:val="clear" w:color="auto" w:fill="auto"/>
            <w:vAlign w:val="center"/>
            <w:tcPrChange w:id="2292" w:author="Fernandes, Richard (he, him, his | il, le, lui)" w:date="2023-07-14T17:06:00Z">
              <w:tcPr>
                <w:tcW w:w="567" w:type="dxa"/>
                <w:tcBorders>
                  <w:top w:val="single" w:sz="8" w:space="0" w:color="auto"/>
                  <w:left w:val="nil"/>
                  <w:bottom w:val="single" w:sz="8" w:space="0" w:color="auto"/>
                  <w:right w:val="single" w:sz="8" w:space="0" w:color="auto"/>
                </w:tcBorders>
                <w:shd w:val="clear" w:color="auto" w:fill="auto"/>
                <w:vAlign w:val="center"/>
              </w:tcPr>
            </w:tcPrChange>
          </w:tcPr>
          <w:p w14:paraId="35D6906C" w14:textId="0F415816" w:rsidR="0097469C" w:rsidRPr="008A334C" w:rsidDel="007D13D1" w:rsidRDefault="0097469C" w:rsidP="00A36C2B">
            <w:pPr>
              <w:spacing w:after="0" w:line="240" w:lineRule="auto"/>
              <w:jc w:val="center"/>
              <w:rPr>
                <w:del w:id="2293" w:author="Fernandes, Richard (he, him, his | il, le, lui)" w:date="2023-07-14T17:06:00Z"/>
                <w:rFonts w:ascii="Arial" w:eastAsia="Times New Roman" w:hAnsi="Arial" w:cs="Arial"/>
                <w:sz w:val="16"/>
                <w:szCs w:val="16"/>
                <w:lang w:eastAsia="en-CA"/>
              </w:rPr>
            </w:pPr>
            <w:del w:id="2294" w:author="Fernandes, Richard (he, him, his | il, le, lui)" w:date="2023-07-14T17:06:00Z">
              <w:r w:rsidRPr="008A334C" w:rsidDel="007D13D1">
                <w:rPr>
                  <w:rFonts w:ascii="Arial" w:eastAsia="Times New Roman" w:hAnsi="Arial" w:cs="Arial"/>
                  <w:sz w:val="16"/>
                  <w:szCs w:val="16"/>
                  <w:lang w:eastAsia="en-CA"/>
                </w:rPr>
                <w:delText>22</w:delText>
              </w:r>
            </w:del>
          </w:p>
        </w:tc>
        <w:tc>
          <w:tcPr>
            <w:tcW w:w="709" w:type="dxa"/>
            <w:tcBorders>
              <w:top w:val="nil"/>
              <w:left w:val="single" w:sz="4" w:space="0" w:color="auto"/>
              <w:bottom w:val="single" w:sz="4" w:space="0" w:color="auto"/>
              <w:right w:val="single" w:sz="4" w:space="0" w:color="auto"/>
            </w:tcBorders>
            <w:shd w:val="clear" w:color="auto" w:fill="auto"/>
            <w:noWrap/>
            <w:vAlign w:val="bottom"/>
            <w:tcPrChange w:id="2295" w:author="Fernandes, Richard (he, him, his | il, le, lui)" w:date="2023-07-14T17:06:00Z">
              <w:tcPr>
                <w:tcW w:w="709" w:type="dxa"/>
                <w:tcBorders>
                  <w:top w:val="nil"/>
                  <w:left w:val="single" w:sz="4" w:space="0" w:color="auto"/>
                  <w:bottom w:val="single" w:sz="4" w:space="0" w:color="auto"/>
                  <w:right w:val="single" w:sz="4" w:space="0" w:color="auto"/>
                </w:tcBorders>
                <w:shd w:val="clear" w:color="auto" w:fill="auto"/>
                <w:noWrap/>
                <w:vAlign w:val="bottom"/>
              </w:tcPr>
            </w:tcPrChange>
          </w:tcPr>
          <w:p w14:paraId="036F484B" w14:textId="58DCEFC0" w:rsidR="0097469C" w:rsidRPr="008A334C" w:rsidDel="007D13D1" w:rsidRDefault="0097469C" w:rsidP="00A36C2B">
            <w:pPr>
              <w:spacing w:after="0" w:line="240" w:lineRule="auto"/>
              <w:jc w:val="center"/>
              <w:rPr>
                <w:del w:id="2296" w:author="Fernandes, Richard (he, him, his | il, le, lui)" w:date="2023-07-14T17:06:00Z"/>
                <w:rFonts w:ascii="Arial" w:eastAsia="Times New Roman" w:hAnsi="Arial" w:cs="Arial"/>
                <w:sz w:val="16"/>
                <w:szCs w:val="16"/>
                <w:lang w:eastAsia="en-CA"/>
              </w:rPr>
            </w:pPr>
            <w:del w:id="2297" w:author="Fernandes, Richard (he, him, his | il, le, lui)" w:date="2023-07-14T17:06:00Z">
              <w:r w:rsidRPr="008A334C" w:rsidDel="007D13D1">
                <w:rPr>
                  <w:rFonts w:ascii="Arial" w:eastAsia="Times New Roman" w:hAnsi="Arial" w:cs="Arial"/>
                  <w:sz w:val="16"/>
                  <w:szCs w:val="16"/>
                  <w:lang w:eastAsia="en-CA"/>
                </w:rPr>
                <w:delText>3</w:delText>
              </w:r>
            </w:del>
          </w:p>
        </w:tc>
        <w:tc>
          <w:tcPr>
            <w:tcW w:w="850" w:type="dxa"/>
            <w:tcBorders>
              <w:top w:val="nil"/>
              <w:left w:val="nil"/>
              <w:bottom w:val="single" w:sz="4" w:space="0" w:color="auto"/>
              <w:right w:val="single" w:sz="4" w:space="0" w:color="auto"/>
            </w:tcBorders>
            <w:shd w:val="clear" w:color="000000" w:fill="BFBFBF"/>
            <w:noWrap/>
            <w:vAlign w:val="bottom"/>
            <w:tcPrChange w:id="2298" w:author="Fernandes, Richard (he, him, his | il, le, lui)" w:date="2023-07-14T17:06:00Z">
              <w:tcPr>
                <w:tcW w:w="850" w:type="dxa"/>
                <w:tcBorders>
                  <w:top w:val="nil"/>
                  <w:left w:val="nil"/>
                  <w:bottom w:val="single" w:sz="4" w:space="0" w:color="auto"/>
                  <w:right w:val="single" w:sz="4" w:space="0" w:color="auto"/>
                </w:tcBorders>
                <w:shd w:val="clear" w:color="000000" w:fill="BFBFBF"/>
                <w:noWrap/>
                <w:vAlign w:val="bottom"/>
              </w:tcPr>
            </w:tcPrChange>
          </w:tcPr>
          <w:p w14:paraId="5F351C8B" w14:textId="2EE67596" w:rsidR="0097469C" w:rsidRPr="008A334C" w:rsidDel="007D13D1" w:rsidRDefault="0097469C" w:rsidP="00A36C2B">
            <w:pPr>
              <w:spacing w:after="0" w:line="240" w:lineRule="auto"/>
              <w:jc w:val="center"/>
              <w:rPr>
                <w:del w:id="2299" w:author="Fernandes, Richard (he, him, his | il, le, lui)" w:date="2023-07-14T17:06:00Z"/>
                <w:rFonts w:ascii="Arial" w:eastAsia="Times New Roman" w:hAnsi="Arial" w:cs="Arial"/>
                <w:sz w:val="16"/>
                <w:szCs w:val="16"/>
                <w:lang w:eastAsia="en-CA"/>
              </w:rPr>
            </w:pPr>
            <w:del w:id="2300" w:author="Fernandes, Richard (he, him, his | il, le, lui)" w:date="2023-07-14T17:06:00Z">
              <w:r w:rsidRPr="008A334C" w:rsidDel="007D13D1">
                <w:rPr>
                  <w:rFonts w:ascii="Arial" w:eastAsia="Times New Roman" w:hAnsi="Arial" w:cs="Arial"/>
                  <w:sz w:val="16"/>
                  <w:szCs w:val="16"/>
                  <w:lang w:eastAsia="en-CA"/>
                </w:rPr>
                <w:delText>Normal</w:delText>
              </w:r>
            </w:del>
          </w:p>
        </w:tc>
        <w:tc>
          <w:tcPr>
            <w:tcW w:w="709" w:type="dxa"/>
            <w:tcBorders>
              <w:top w:val="nil"/>
              <w:left w:val="nil"/>
              <w:bottom w:val="single" w:sz="4" w:space="0" w:color="auto"/>
              <w:right w:val="single" w:sz="8" w:space="0" w:color="auto"/>
            </w:tcBorders>
            <w:shd w:val="clear" w:color="auto" w:fill="auto"/>
            <w:noWrap/>
            <w:vAlign w:val="bottom"/>
            <w:tcPrChange w:id="2301" w:author="Fernandes, Richard (he, him, his | il, le, lui)" w:date="2023-07-14T17:06:00Z">
              <w:tcPr>
                <w:tcW w:w="709" w:type="dxa"/>
                <w:tcBorders>
                  <w:top w:val="nil"/>
                  <w:left w:val="nil"/>
                  <w:bottom w:val="single" w:sz="4" w:space="0" w:color="auto"/>
                  <w:right w:val="single" w:sz="8" w:space="0" w:color="auto"/>
                </w:tcBorders>
                <w:shd w:val="clear" w:color="auto" w:fill="auto"/>
                <w:noWrap/>
                <w:vAlign w:val="bottom"/>
              </w:tcPr>
            </w:tcPrChange>
          </w:tcPr>
          <w:p w14:paraId="1394DC49" w14:textId="5A39D75A" w:rsidR="0097469C" w:rsidRPr="008A334C" w:rsidDel="007D13D1" w:rsidRDefault="0097469C" w:rsidP="00A36C2B">
            <w:pPr>
              <w:spacing w:after="0" w:line="240" w:lineRule="auto"/>
              <w:jc w:val="center"/>
              <w:rPr>
                <w:del w:id="2302" w:author="Fernandes, Richard (he, him, his | il, le, lui)" w:date="2023-07-14T17:06:00Z"/>
                <w:rFonts w:ascii="Arial" w:eastAsia="Times New Roman" w:hAnsi="Arial" w:cs="Arial"/>
                <w:sz w:val="16"/>
                <w:szCs w:val="16"/>
                <w:lang w:eastAsia="en-CA"/>
              </w:rPr>
            </w:pPr>
            <w:del w:id="2303" w:author="Fernandes, Richard (he, him, his | il, le, lui)" w:date="2023-07-14T17:06:00Z">
              <w:r w:rsidRPr="008A334C" w:rsidDel="007D13D1">
                <w:rPr>
                  <w:rFonts w:ascii="Arial" w:eastAsia="Times New Roman" w:hAnsi="Arial" w:cs="Arial"/>
                  <w:sz w:val="16"/>
                  <w:szCs w:val="16"/>
                  <w:lang w:eastAsia="en-CA"/>
                </w:rPr>
                <w:delText>10</w:delText>
              </w:r>
            </w:del>
          </w:p>
        </w:tc>
        <w:tc>
          <w:tcPr>
            <w:tcW w:w="567" w:type="dxa"/>
            <w:tcBorders>
              <w:top w:val="single" w:sz="8" w:space="0" w:color="auto"/>
              <w:left w:val="nil"/>
              <w:bottom w:val="single" w:sz="8" w:space="0" w:color="auto"/>
              <w:right w:val="single" w:sz="8" w:space="0" w:color="auto"/>
            </w:tcBorders>
            <w:shd w:val="clear" w:color="auto" w:fill="auto"/>
            <w:vAlign w:val="center"/>
            <w:tcPrChange w:id="2304" w:author="Fernandes, Richard (he, him, his | il, le, lui)" w:date="2023-07-14T17:06:00Z">
              <w:tcPr>
                <w:tcW w:w="567" w:type="dxa"/>
                <w:tcBorders>
                  <w:top w:val="single" w:sz="8" w:space="0" w:color="auto"/>
                  <w:left w:val="nil"/>
                  <w:bottom w:val="single" w:sz="8" w:space="0" w:color="auto"/>
                  <w:right w:val="single" w:sz="8" w:space="0" w:color="auto"/>
                </w:tcBorders>
                <w:shd w:val="clear" w:color="auto" w:fill="auto"/>
                <w:vAlign w:val="center"/>
              </w:tcPr>
            </w:tcPrChange>
          </w:tcPr>
          <w:p w14:paraId="50D3A38D" w14:textId="78078C0E" w:rsidR="0097469C" w:rsidRPr="008A334C" w:rsidDel="007D13D1" w:rsidRDefault="0097469C" w:rsidP="00A36C2B">
            <w:pPr>
              <w:spacing w:after="0" w:line="240" w:lineRule="auto"/>
              <w:jc w:val="center"/>
              <w:rPr>
                <w:del w:id="2305" w:author="Fernandes, Richard (he, him, his | il, le, lui)" w:date="2023-07-14T17:06:00Z"/>
                <w:rFonts w:ascii="Arial" w:eastAsia="Times New Roman" w:hAnsi="Arial" w:cs="Arial"/>
                <w:sz w:val="16"/>
                <w:szCs w:val="16"/>
                <w:lang w:eastAsia="en-CA"/>
              </w:rPr>
            </w:pPr>
            <w:del w:id="2306" w:author="Fernandes, Richard (he, him, his | il, le, lui)" w:date="2023-07-14T17:06:00Z">
              <w:r w:rsidRPr="008A334C" w:rsidDel="007D13D1">
                <w:rPr>
                  <w:rFonts w:ascii="Arial" w:eastAsia="Times New Roman" w:hAnsi="Arial" w:cs="Arial"/>
                  <w:sz w:val="16"/>
                  <w:szCs w:val="16"/>
                  <w:lang w:eastAsia="en-CA"/>
                </w:rPr>
                <w:delText>20</w:delText>
              </w:r>
            </w:del>
          </w:p>
        </w:tc>
        <w:tc>
          <w:tcPr>
            <w:tcW w:w="709" w:type="dxa"/>
            <w:tcBorders>
              <w:top w:val="single" w:sz="8" w:space="0" w:color="auto"/>
              <w:left w:val="nil"/>
              <w:bottom w:val="single" w:sz="8" w:space="0" w:color="auto"/>
              <w:right w:val="single" w:sz="8" w:space="0" w:color="auto"/>
            </w:tcBorders>
            <w:shd w:val="clear" w:color="auto" w:fill="auto"/>
            <w:vAlign w:val="center"/>
            <w:tcPrChange w:id="2307" w:author="Fernandes, Richard (he, him, his | il, le, lui)" w:date="2023-07-14T17:06:00Z">
              <w:tcPr>
                <w:tcW w:w="709" w:type="dxa"/>
                <w:tcBorders>
                  <w:top w:val="single" w:sz="8" w:space="0" w:color="auto"/>
                  <w:left w:val="nil"/>
                  <w:bottom w:val="single" w:sz="8" w:space="0" w:color="auto"/>
                  <w:right w:val="single" w:sz="8" w:space="0" w:color="auto"/>
                </w:tcBorders>
                <w:shd w:val="clear" w:color="auto" w:fill="auto"/>
                <w:vAlign w:val="center"/>
              </w:tcPr>
            </w:tcPrChange>
          </w:tcPr>
          <w:p w14:paraId="6236398E" w14:textId="5494F8A9" w:rsidR="0097469C" w:rsidRPr="008A334C" w:rsidDel="007D13D1" w:rsidRDefault="0097469C" w:rsidP="00A36C2B">
            <w:pPr>
              <w:spacing w:after="0" w:line="240" w:lineRule="auto"/>
              <w:jc w:val="center"/>
              <w:rPr>
                <w:del w:id="2308" w:author="Fernandes, Richard (he, him, his | il, le, lui)" w:date="2023-07-14T17:06:00Z"/>
                <w:rFonts w:ascii="Arial" w:eastAsia="Times New Roman" w:hAnsi="Arial" w:cs="Arial"/>
                <w:sz w:val="16"/>
                <w:szCs w:val="16"/>
                <w:lang w:eastAsia="en-CA"/>
              </w:rPr>
            </w:pPr>
            <w:del w:id="2309" w:author="Fernandes, Richard (he, him, his | il, le, lui)" w:date="2023-07-14T17:06:00Z">
              <w:r w:rsidRPr="008A334C" w:rsidDel="007D13D1">
                <w:rPr>
                  <w:rFonts w:ascii="Arial" w:eastAsia="Times New Roman" w:hAnsi="Arial" w:cs="Arial"/>
                  <w:sz w:val="16"/>
                  <w:szCs w:val="16"/>
                  <w:lang w:eastAsia="en-CA"/>
                </w:rPr>
                <w:delText>70</w:delText>
              </w:r>
            </w:del>
          </w:p>
        </w:tc>
        <w:tc>
          <w:tcPr>
            <w:tcW w:w="813" w:type="dxa"/>
            <w:tcBorders>
              <w:top w:val="single" w:sz="8" w:space="0" w:color="auto"/>
              <w:left w:val="nil"/>
              <w:bottom w:val="single" w:sz="8" w:space="0" w:color="auto"/>
              <w:right w:val="single" w:sz="8" w:space="0" w:color="auto"/>
            </w:tcBorders>
            <w:shd w:val="clear" w:color="auto" w:fill="auto"/>
            <w:vAlign w:val="center"/>
            <w:tcPrChange w:id="2310" w:author="Fernandes, Richard (he, him, his | il, le, lui)" w:date="2023-07-14T17:06:00Z">
              <w:tcPr>
                <w:tcW w:w="813" w:type="dxa"/>
                <w:tcBorders>
                  <w:top w:val="single" w:sz="8" w:space="0" w:color="auto"/>
                  <w:left w:val="nil"/>
                  <w:bottom w:val="single" w:sz="8" w:space="0" w:color="auto"/>
                  <w:right w:val="single" w:sz="8" w:space="0" w:color="auto"/>
                </w:tcBorders>
                <w:shd w:val="clear" w:color="auto" w:fill="auto"/>
                <w:vAlign w:val="center"/>
              </w:tcPr>
            </w:tcPrChange>
          </w:tcPr>
          <w:p w14:paraId="554AD48D" w14:textId="721443BB" w:rsidR="0097469C" w:rsidRPr="008A334C" w:rsidDel="007D13D1" w:rsidRDefault="0097469C" w:rsidP="00A36C2B">
            <w:pPr>
              <w:spacing w:after="0" w:line="240" w:lineRule="auto"/>
              <w:jc w:val="center"/>
              <w:rPr>
                <w:del w:id="2311" w:author="Fernandes, Richard (he, him, his | il, le, lui)" w:date="2023-07-14T17:06:00Z"/>
                <w:rFonts w:ascii="Arial" w:eastAsia="Times New Roman" w:hAnsi="Arial" w:cs="Arial"/>
                <w:sz w:val="16"/>
                <w:szCs w:val="16"/>
                <w:lang w:eastAsia="en-CA"/>
              </w:rPr>
            </w:pPr>
            <w:del w:id="2312" w:author="Fernandes, Richard (he, him, his | il, le, lui)" w:date="2023-07-14T17:06:00Z">
              <w:r w:rsidRPr="008A334C" w:rsidDel="007D13D1">
                <w:rPr>
                  <w:rFonts w:ascii="Arial" w:eastAsia="Times New Roman" w:hAnsi="Arial" w:cs="Arial"/>
                  <w:sz w:val="16"/>
                  <w:szCs w:val="16"/>
                  <w:lang w:eastAsia="en-CA"/>
                </w:rPr>
                <w:delText>20</w:delText>
              </w:r>
            </w:del>
          </w:p>
        </w:tc>
        <w:tc>
          <w:tcPr>
            <w:tcW w:w="740" w:type="dxa"/>
            <w:tcBorders>
              <w:top w:val="single" w:sz="8" w:space="0" w:color="auto"/>
              <w:left w:val="nil"/>
              <w:bottom w:val="single" w:sz="8" w:space="0" w:color="auto"/>
              <w:right w:val="single" w:sz="8" w:space="0" w:color="auto"/>
            </w:tcBorders>
            <w:shd w:val="clear" w:color="auto" w:fill="auto"/>
            <w:vAlign w:val="center"/>
            <w:tcPrChange w:id="2313" w:author="Fernandes, Richard (he, him, his | il, le, lui)" w:date="2023-07-14T17:06:00Z">
              <w:tcPr>
                <w:tcW w:w="740" w:type="dxa"/>
                <w:tcBorders>
                  <w:top w:val="single" w:sz="8" w:space="0" w:color="auto"/>
                  <w:left w:val="nil"/>
                  <w:bottom w:val="single" w:sz="8" w:space="0" w:color="auto"/>
                  <w:right w:val="single" w:sz="8" w:space="0" w:color="auto"/>
                </w:tcBorders>
                <w:shd w:val="clear" w:color="auto" w:fill="auto"/>
                <w:vAlign w:val="center"/>
              </w:tcPr>
            </w:tcPrChange>
          </w:tcPr>
          <w:p w14:paraId="32C90881" w14:textId="0E77630F" w:rsidR="0097469C" w:rsidRPr="008A334C" w:rsidDel="007D13D1" w:rsidRDefault="0097469C" w:rsidP="00A36C2B">
            <w:pPr>
              <w:spacing w:after="0" w:line="240" w:lineRule="auto"/>
              <w:jc w:val="center"/>
              <w:rPr>
                <w:del w:id="2314" w:author="Fernandes, Richard (he, him, his | il, le, lui)" w:date="2023-07-14T17:06:00Z"/>
                <w:rFonts w:ascii="Arial" w:eastAsia="Times New Roman" w:hAnsi="Arial" w:cs="Arial"/>
                <w:sz w:val="16"/>
                <w:szCs w:val="16"/>
                <w:lang w:eastAsia="en-CA"/>
              </w:rPr>
            </w:pPr>
            <w:del w:id="2315" w:author="Fernandes, Richard (he, him, his | il, le, lui)" w:date="2023-07-14T17:06:00Z">
              <w:r w:rsidRPr="008A334C" w:rsidDel="007D13D1">
                <w:rPr>
                  <w:rFonts w:ascii="Arial" w:eastAsia="Times New Roman" w:hAnsi="Arial" w:cs="Arial"/>
                  <w:sz w:val="16"/>
                  <w:szCs w:val="16"/>
                  <w:lang w:eastAsia="en-CA"/>
                </w:rPr>
                <w:delText>70</w:delText>
              </w:r>
            </w:del>
          </w:p>
        </w:tc>
      </w:tr>
      <w:tr w:rsidR="0097469C" w:rsidRPr="008A334C" w:rsidDel="007D13D1" w14:paraId="5567ACF0" w14:textId="1F0D7D3D" w:rsidTr="007D13D1">
        <w:trPr>
          <w:trHeight w:val="275"/>
          <w:del w:id="2316" w:author="Fernandes, Richard (he, him, his | il, le, lui)" w:date="2023-07-14T17:06:00Z"/>
          <w:trPrChange w:id="2317" w:author="Fernandes, Richard (he, him, his | il, le, lui)" w:date="2023-07-14T17:06:00Z">
            <w:trPr>
              <w:trHeight w:val="275"/>
            </w:trPr>
          </w:trPrChange>
        </w:trPr>
        <w:tc>
          <w:tcPr>
            <w:tcW w:w="861" w:type="dxa"/>
            <w:vMerge/>
            <w:tcBorders>
              <w:top w:val="single" w:sz="8" w:space="0" w:color="auto"/>
              <w:left w:val="single" w:sz="8" w:space="0" w:color="auto"/>
              <w:bottom w:val="single" w:sz="8" w:space="0" w:color="000000"/>
              <w:right w:val="single" w:sz="8" w:space="0" w:color="auto"/>
            </w:tcBorders>
            <w:vAlign w:val="center"/>
            <w:tcPrChange w:id="2318" w:author="Fernandes, Richard (he, him, his | il, le, lui)" w:date="2023-07-14T17:06:00Z">
              <w:tcPr>
                <w:tcW w:w="861" w:type="dxa"/>
                <w:vMerge/>
                <w:tcBorders>
                  <w:top w:val="single" w:sz="8" w:space="0" w:color="auto"/>
                  <w:left w:val="single" w:sz="8" w:space="0" w:color="auto"/>
                  <w:bottom w:val="single" w:sz="8" w:space="0" w:color="000000"/>
                  <w:right w:val="single" w:sz="8" w:space="0" w:color="auto"/>
                </w:tcBorders>
                <w:vAlign w:val="center"/>
              </w:tcPr>
            </w:tcPrChange>
          </w:tcPr>
          <w:p w14:paraId="7D8BBEA8" w14:textId="052CF176" w:rsidR="0097469C" w:rsidRPr="008A334C" w:rsidDel="007D13D1" w:rsidRDefault="0097469C" w:rsidP="00A36C2B">
            <w:pPr>
              <w:spacing w:after="0" w:line="240" w:lineRule="auto"/>
              <w:rPr>
                <w:del w:id="2319" w:author="Fernandes, Richard (he, him, his | il, le, lui)" w:date="2023-07-14T17:06:00Z"/>
                <w:rFonts w:ascii="Arial" w:eastAsia="Times New Roman" w:hAnsi="Arial" w:cs="Arial"/>
                <w:b/>
                <w:bCs/>
                <w:sz w:val="16"/>
                <w:szCs w:val="16"/>
                <w:lang w:eastAsia="en-CA"/>
              </w:rPr>
            </w:pPr>
          </w:p>
        </w:tc>
        <w:tc>
          <w:tcPr>
            <w:tcW w:w="850" w:type="dxa"/>
            <w:tcBorders>
              <w:top w:val="nil"/>
              <w:left w:val="nil"/>
              <w:bottom w:val="single" w:sz="8" w:space="0" w:color="auto"/>
              <w:right w:val="nil"/>
            </w:tcBorders>
            <w:shd w:val="clear" w:color="000000" w:fill="C0C0C0"/>
            <w:noWrap/>
            <w:vAlign w:val="bottom"/>
            <w:tcPrChange w:id="2320" w:author="Fernandes, Richard (he, him, his | il, le, lui)" w:date="2023-07-14T17:06:00Z">
              <w:tcPr>
                <w:tcW w:w="850" w:type="dxa"/>
                <w:tcBorders>
                  <w:top w:val="nil"/>
                  <w:left w:val="nil"/>
                  <w:bottom w:val="single" w:sz="8" w:space="0" w:color="auto"/>
                  <w:right w:val="nil"/>
                </w:tcBorders>
                <w:shd w:val="clear" w:color="000000" w:fill="C0C0C0"/>
                <w:noWrap/>
                <w:vAlign w:val="bottom"/>
              </w:tcPr>
            </w:tcPrChange>
          </w:tcPr>
          <w:p w14:paraId="751E3075" w14:textId="2837F916" w:rsidR="0097469C" w:rsidRPr="008A334C" w:rsidDel="007D13D1" w:rsidRDefault="0097469C" w:rsidP="00A36C2B">
            <w:pPr>
              <w:spacing w:after="0" w:line="240" w:lineRule="auto"/>
              <w:rPr>
                <w:del w:id="2321" w:author="Fernandes, Richard (he, him, his | il, le, lui)" w:date="2023-07-14T17:06:00Z"/>
                <w:rFonts w:ascii="Arial" w:eastAsia="Times New Roman" w:hAnsi="Arial" w:cs="Arial"/>
                <w:b/>
                <w:bCs/>
                <w:sz w:val="16"/>
                <w:szCs w:val="16"/>
                <w:lang w:eastAsia="en-CA"/>
              </w:rPr>
            </w:pPr>
            <w:del w:id="2322" w:author="Fernandes, Richard (he, him, his | il, le, lui)" w:date="2023-07-14T17:06:00Z">
              <w:r w:rsidRPr="008A334C" w:rsidDel="007D13D1">
                <w:rPr>
                  <w:rFonts w:ascii="Arial" w:eastAsia="Times New Roman" w:hAnsi="Arial" w:cs="Arial"/>
                  <w:b/>
                  <w:bCs/>
                  <w:sz w:val="16"/>
                  <w:szCs w:val="16"/>
                  <w:lang w:eastAsia="en-CA"/>
                </w:rPr>
                <w:delText>Crown_Cover</w:delText>
              </w:r>
            </w:del>
          </w:p>
        </w:tc>
        <w:tc>
          <w:tcPr>
            <w:tcW w:w="709" w:type="dxa"/>
            <w:tcBorders>
              <w:top w:val="nil"/>
              <w:left w:val="single" w:sz="8" w:space="0" w:color="auto"/>
              <w:bottom w:val="single" w:sz="8" w:space="0" w:color="auto"/>
              <w:right w:val="single" w:sz="8" w:space="0" w:color="auto"/>
            </w:tcBorders>
            <w:shd w:val="clear" w:color="auto" w:fill="auto"/>
            <w:noWrap/>
            <w:vAlign w:val="center"/>
            <w:tcPrChange w:id="2323" w:author="Fernandes, Richard (he, him, his | il, le, lui)" w:date="2023-07-14T17:06:00Z">
              <w:tcPr>
                <w:tcW w:w="709" w:type="dxa"/>
                <w:tcBorders>
                  <w:top w:val="nil"/>
                  <w:left w:val="single" w:sz="8" w:space="0" w:color="auto"/>
                  <w:bottom w:val="single" w:sz="8" w:space="0" w:color="auto"/>
                  <w:right w:val="single" w:sz="8" w:space="0" w:color="auto"/>
                </w:tcBorders>
                <w:shd w:val="clear" w:color="auto" w:fill="auto"/>
                <w:noWrap/>
                <w:vAlign w:val="center"/>
              </w:tcPr>
            </w:tcPrChange>
          </w:tcPr>
          <w:p w14:paraId="2235FB68" w14:textId="065B83D5" w:rsidR="0097469C" w:rsidRPr="008A334C" w:rsidDel="007D13D1" w:rsidRDefault="0097469C" w:rsidP="00A36C2B">
            <w:pPr>
              <w:spacing w:after="0" w:line="240" w:lineRule="auto"/>
              <w:jc w:val="center"/>
              <w:rPr>
                <w:del w:id="2324" w:author="Fernandes, Richard (he, him, his | il, le, lui)" w:date="2023-07-14T17:06:00Z"/>
                <w:rFonts w:ascii="Arial" w:eastAsia="Times New Roman" w:hAnsi="Arial" w:cs="Arial"/>
                <w:sz w:val="16"/>
                <w:szCs w:val="16"/>
                <w:lang w:eastAsia="en-CA"/>
              </w:rPr>
            </w:pPr>
            <w:del w:id="2325" w:author="Fernandes, Richard (he, him, his | il, le, lui)" w:date="2023-07-14T17:06:00Z">
              <w:r w:rsidRPr="008A334C" w:rsidDel="007D13D1">
                <w:rPr>
                  <w:rFonts w:ascii="Arial" w:eastAsia="Times New Roman" w:hAnsi="Arial" w:cs="Arial"/>
                  <w:sz w:val="16"/>
                  <w:szCs w:val="16"/>
                  <w:lang w:eastAsia="en-CA"/>
                </w:rPr>
                <w:delText>0.05</w:delText>
              </w:r>
            </w:del>
          </w:p>
        </w:tc>
        <w:tc>
          <w:tcPr>
            <w:tcW w:w="709" w:type="dxa"/>
            <w:tcBorders>
              <w:top w:val="nil"/>
              <w:left w:val="nil"/>
              <w:bottom w:val="single" w:sz="8" w:space="0" w:color="auto"/>
              <w:right w:val="single" w:sz="8" w:space="0" w:color="auto"/>
            </w:tcBorders>
            <w:shd w:val="clear" w:color="auto" w:fill="auto"/>
            <w:noWrap/>
            <w:vAlign w:val="center"/>
            <w:tcPrChange w:id="2326" w:author="Fernandes, Richard (he, him, his | il, le, lui)" w:date="2023-07-14T17:06:00Z">
              <w:tcPr>
                <w:tcW w:w="709" w:type="dxa"/>
                <w:tcBorders>
                  <w:top w:val="nil"/>
                  <w:left w:val="nil"/>
                  <w:bottom w:val="single" w:sz="8" w:space="0" w:color="auto"/>
                  <w:right w:val="single" w:sz="8" w:space="0" w:color="auto"/>
                </w:tcBorders>
                <w:shd w:val="clear" w:color="auto" w:fill="auto"/>
                <w:noWrap/>
                <w:vAlign w:val="center"/>
              </w:tcPr>
            </w:tcPrChange>
          </w:tcPr>
          <w:p w14:paraId="0BFA84D9" w14:textId="7FDD36C0" w:rsidR="0097469C" w:rsidRPr="008A334C" w:rsidDel="007D13D1" w:rsidRDefault="0097469C" w:rsidP="00A36C2B">
            <w:pPr>
              <w:spacing w:after="0" w:line="240" w:lineRule="auto"/>
              <w:jc w:val="center"/>
              <w:rPr>
                <w:del w:id="2327" w:author="Fernandes, Richard (he, him, his | il, le, lui)" w:date="2023-07-14T17:06:00Z"/>
                <w:rFonts w:ascii="Arial" w:eastAsia="Times New Roman" w:hAnsi="Arial" w:cs="Arial"/>
                <w:sz w:val="16"/>
                <w:szCs w:val="16"/>
                <w:lang w:eastAsia="en-CA"/>
              </w:rPr>
            </w:pPr>
            <w:del w:id="2328" w:author="Fernandes, Richard (he, him, his | il, le, lui)" w:date="2023-07-14T17:06:00Z">
              <w:r w:rsidRPr="008A334C" w:rsidDel="007D13D1">
                <w:rPr>
                  <w:rFonts w:ascii="Arial" w:eastAsia="Times New Roman" w:hAnsi="Arial" w:cs="Arial"/>
                  <w:sz w:val="16"/>
                  <w:szCs w:val="16"/>
                  <w:lang w:eastAsia="en-CA"/>
                </w:rPr>
                <w:delText>1</w:delText>
              </w:r>
            </w:del>
          </w:p>
        </w:tc>
        <w:tc>
          <w:tcPr>
            <w:tcW w:w="567" w:type="dxa"/>
            <w:tcBorders>
              <w:top w:val="nil"/>
              <w:left w:val="nil"/>
              <w:bottom w:val="single" w:sz="8" w:space="0" w:color="auto"/>
              <w:right w:val="single" w:sz="8" w:space="0" w:color="auto"/>
            </w:tcBorders>
            <w:shd w:val="clear" w:color="auto" w:fill="auto"/>
            <w:noWrap/>
            <w:vAlign w:val="center"/>
            <w:tcPrChange w:id="2329" w:author="Fernandes, Richard (he, him, his | il, le, lui)" w:date="2023-07-14T17:06:00Z">
              <w:tcPr>
                <w:tcW w:w="567" w:type="dxa"/>
                <w:tcBorders>
                  <w:top w:val="nil"/>
                  <w:left w:val="nil"/>
                  <w:bottom w:val="single" w:sz="8" w:space="0" w:color="auto"/>
                  <w:right w:val="single" w:sz="8" w:space="0" w:color="auto"/>
                </w:tcBorders>
                <w:shd w:val="clear" w:color="auto" w:fill="auto"/>
                <w:noWrap/>
                <w:vAlign w:val="center"/>
              </w:tcPr>
            </w:tcPrChange>
          </w:tcPr>
          <w:p w14:paraId="24C737EC" w14:textId="648A62AD" w:rsidR="0097469C" w:rsidRPr="008A334C" w:rsidDel="007D13D1" w:rsidRDefault="0097469C" w:rsidP="00A36C2B">
            <w:pPr>
              <w:spacing w:after="0" w:line="240" w:lineRule="auto"/>
              <w:jc w:val="center"/>
              <w:rPr>
                <w:del w:id="2330" w:author="Fernandes, Richard (he, him, his | il, le, lui)" w:date="2023-07-14T17:06:00Z"/>
                <w:rFonts w:ascii="Arial" w:eastAsia="Times New Roman" w:hAnsi="Arial" w:cs="Arial"/>
                <w:sz w:val="16"/>
                <w:szCs w:val="16"/>
                <w:lang w:eastAsia="en-CA"/>
              </w:rPr>
            </w:pPr>
            <w:del w:id="2331" w:author="Fernandes, Richard (he, him, his | il, le, lui)" w:date="2023-07-14T17:06:00Z">
              <w:r w:rsidRPr="008A334C" w:rsidDel="007D13D1">
                <w:rPr>
                  <w:rFonts w:ascii="Arial" w:eastAsia="Times New Roman" w:hAnsi="Arial" w:cs="Arial"/>
                  <w:sz w:val="16"/>
                  <w:szCs w:val="16"/>
                  <w:lang w:eastAsia="en-CA"/>
                </w:rPr>
                <w:delText>0.05</w:delText>
              </w:r>
            </w:del>
          </w:p>
        </w:tc>
        <w:tc>
          <w:tcPr>
            <w:tcW w:w="567" w:type="dxa"/>
            <w:tcBorders>
              <w:top w:val="nil"/>
              <w:left w:val="nil"/>
              <w:bottom w:val="single" w:sz="8" w:space="0" w:color="auto"/>
              <w:right w:val="single" w:sz="8" w:space="0" w:color="auto"/>
            </w:tcBorders>
            <w:shd w:val="clear" w:color="auto" w:fill="auto"/>
            <w:noWrap/>
            <w:vAlign w:val="center"/>
            <w:tcPrChange w:id="2332" w:author="Fernandes, Richard (he, him, his | il, le, lui)" w:date="2023-07-14T17:06:00Z">
              <w:tcPr>
                <w:tcW w:w="567" w:type="dxa"/>
                <w:tcBorders>
                  <w:top w:val="nil"/>
                  <w:left w:val="nil"/>
                  <w:bottom w:val="single" w:sz="8" w:space="0" w:color="auto"/>
                  <w:right w:val="single" w:sz="8" w:space="0" w:color="auto"/>
                </w:tcBorders>
                <w:shd w:val="clear" w:color="auto" w:fill="auto"/>
                <w:noWrap/>
                <w:vAlign w:val="center"/>
              </w:tcPr>
            </w:tcPrChange>
          </w:tcPr>
          <w:p w14:paraId="09B93054" w14:textId="2BF87BAA" w:rsidR="0097469C" w:rsidRPr="008A334C" w:rsidDel="007D13D1" w:rsidRDefault="0097469C" w:rsidP="00A36C2B">
            <w:pPr>
              <w:spacing w:after="0" w:line="240" w:lineRule="auto"/>
              <w:jc w:val="center"/>
              <w:rPr>
                <w:del w:id="2333" w:author="Fernandes, Richard (he, him, his | il, le, lui)" w:date="2023-07-14T17:06:00Z"/>
                <w:rFonts w:ascii="Arial" w:eastAsia="Times New Roman" w:hAnsi="Arial" w:cs="Arial"/>
                <w:sz w:val="16"/>
                <w:szCs w:val="16"/>
                <w:lang w:eastAsia="en-CA"/>
              </w:rPr>
            </w:pPr>
            <w:del w:id="2334" w:author="Fernandes, Richard (he, him, his | il, le, lui)" w:date="2023-07-14T17:06:00Z">
              <w:r w:rsidRPr="008A334C" w:rsidDel="007D13D1">
                <w:rPr>
                  <w:rFonts w:ascii="Arial" w:eastAsia="Times New Roman" w:hAnsi="Arial" w:cs="Arial"/>
                  <w:sz w:val="16"/>
                  <w:szCs w:val="16"/>
                  <w:lang w:eastAsia="en-CA"/>
                </w:rPr>
                <w:delText>1</w:delText>
              </w:r>
            </w:del>
          </w:p>
        </w:tc>
        <w:tc>
          <w:tcPr>
            <w:tcW w:w="709" w:type="dxa"/>
            <w:tcBorders>
              <w:top w:val="nil"/>
              <w:left w:val="single" w:sz="4" w:space="0" w:color="auto"/>
              <w:bottom w:val="single" w:sz="4" w:space="0" w:color="auto"/>
              <w:right w:val="single" w:sz="4" w:space="0" w:color="auto"/>
            </w:tcBorders>
            <w:shd w:val="clear" w:color="auto" w:fill="auto"/>
            <w:noWrap/>
            <w:vAlign w:val="bottom"/>
            <w:tcPrChange w:id="2335" w:author="Fernandes, Richard (he, him, his | il, le, lui)" w:date="2023-07-14T17:06:00Z">
              <w:tcPr>
                <w:tcW w:w="709" w:type="dxa"/>
                <w:tcBorders>
                  <w:top w:val="nil"/>
                  <w:left w:val="single" w:sz="4" w:space="0" w:color="auto"/>
                  <w:bottom w:val="single" w:sz="4" w:space="0" w:color="auto"/>
                  <w:right w:val="single" w:sz="4" w:space="0" w:color="auto"/>
                </w:tcBorders>
                <w:shd w:val="clear" w:color="auto" w:fill="auto"/>
                <w:noWrap/>
                <w:vAlign w:val="bottom"/>
              </w:tcPr>
            </w:tcPrChange>
          </w:tcPr>
          <w:p w14:paraId="207FC6F5" w14:textId="76ACE30D" w:rsidR="0097469C" w:rsidRPr="008A334C" w:rsidDel="007D13D1" w:rsidRDefault="0097469C" w:rsidP="00A36C2B">
            <w:pPr>
              <w:spacing w:after="0" w:line="240" w:lineRule="auto"/>
              <w:jc w:val="center"/>
              <w:rPr>
                <w:del w:id="2336" w:author="Fernandes, Richard (he, him, his | il, le, lui)" w:date="2023-07-14T17:06:00Z"/>
                <w:rFonts w:ascii="Arial" w:eastAsia="Times New Roman" w:hAnsi="Arial" w:cs="Arial"/>
                <w:sz w:val="16"/>
                <w:szCs w:val="16"/>
                <w:lang w:eastAsia="en-CA"/>
              </w:rPr>
            </w:pPr>
            <w:del w:id="2337" w:author="Fernandes, Richard (he, him, his | il, le, lui)" w:date="2023-07-14T17:06:00Z">
              <w:r w:rsidRPr="008A334C" w:rsidDel="007D13D1">
                <w:rPr>
                  <w:rFonts w:ascii="Arial" w:eastAsia="Times New Roman" w:hAnsi="Arial" w:cs="Arial"/>
                  <w:sz w:val="16"/>
                  <w:szCs w:val="16"/>
                  <w:lang w:eastAsia="en-CA"/>
                </w:rPr>
                <w:delText>6</w:delText>
              </w:r>
            </w:del>
          </w:p>
        </w:tc>
        <w:tc>
          <w:tcPr>
            <w:tcW w:w="850" w:type="dxa"/>
            <w:tcBorders>
              <w:top w:val="nil"/>
              <w:left w:val="nil"/>
              <w:bottom w:val="single" w:sz="4" w:space="0" w:color="auto"/>
              <w:right w:val="single" w:sz="4" w:space="0" w:color="auto"/>
            </w:tcBorders>
            <w:shd w:val="clear" w:color="000000" w:fill="BFBFBF"/>
            <w:noWrap/>
            <w:vAlign w:val="bottom"/>
            <w:tcPrChange w:id="2338" w:author="Fernandes, Richard (he, him, his | il, le, lui)" w:date="2023-07-14T17:06:00Z">
              <w:tcPr>
                <w:tcW w:w="850" w:type="dxa"/>
                <w:tcBorders>
                  <w:top w:val="nil"/>
                  <w:left w:val="nil"/>
                  <w:bottom w:val="single" w:sz="4" w:space="0" w:color="auto"/>
                  <w:right w:val="single" w:sz="4" w:space="0" w:color="auto"/>
                </w:tcBorders>
                <w:shd w:val="clear" w:color="000000" w:fill="BFBFBF"/>
                <w:noWrap/>
                <w:vAlign w:val="bottom"/>
              </w:tcPr>
            </w:tcPrChange>
          </w:tcPr>
          <w:p w14:paraId="61006092" w14:textId="618F4FB3" w:rsidR="0097469C" w:rsidRPr="008A334C" w:rsidDel="007D13D1" w:rsidRDefault="0097469C" w:rsidP="00A36C2B">
            <w:pPr>
              <w:spacing w:after="0" w:line="240" w:lineRule="auto"/>
              <w:jc w:val="center"/>
              <w:rPr>
                <w:del w:id="2339" w:author="Fernandes, Richard (he, him, his | il, le, lui)" w:date="2023-07-14T17:06:00Z"/>
                <w:rFonts w:ascii="Arial" w:eastAsia="Times New Roman" w:hAnsi="Arial" w:cs="Arial"/>
                <w:sz w:val="16"/>
                <w:szCs w:val="16"/>
                <w:lang w:eastAsia="en-CA"/>
              </w:rPr>
            </w:pPr>
            <w:del w:id="2340" w:author="Fernandes, Richard (he, him, his | il, le, lui)" w:date="2023-07-14T17:06:00Z">
              <w:r w:rsidRPr="008A334C" w:rsidDel="007D13D1">
                <w:rPr>
                  <w:rFonts w:ascii="Arial" w:eastAsia="Times New Roman" w:hAnsi="Arial" w:cs="Arial"/>
                  <w:sz w:val="16"/>
                  <w:szCs w:val="16"/>
                  <w:lang w:eastAsia="en-CA"/>
                </w:rPr>
                <w:delText>Uniform</w:delText>
              </w:r>
            </w:del>
          </w:p>
        </w:tc>
        <w:tc>
          <w:tcPr>
            <w:tcW w:w="709" w:type="dxa"/>
            <w:tcBorders>
              <w:top w:val="nil"/>
              <w:left w:val="nil"/>
              <w:bottom w:val="single" w:sz="4" w:space="0" w:color="auto"/>
              <w:right w:val="single" w:sz="8" w:space="0" w:color="auto"/>
            </w:tcBorders>
            <w:shd w:val="clear" w:color="auto" w:fill="auto"/>
            <w:noWrap/>
            <w:vAlign w:val="bottom"/>
            <w:tcPrChange w:id="2341" w:author="Fernandes, Richard (he, him, his | il, le, lui)" w:date="2023-07-14T17:06:00Z">
              <w:tcPr>
                <w:tcW w:w="709" w:type="dxa"/>
                <w:tcBorders>
                  <w:top w:val="nil"/>
                  <w:left w:val="nil"/>
                  <w:bottom w:val="single" w:sz="4" w:space="0" w:color="auto"/>
                  <w:right w:val="single" w:sz="8" w:space="0" w:color="auto"/>
                </w:tcBorders>
                <w:shd w:val="clear" w:color="auto" w:fill="auto"/>
                <w:noWrap/>
                <w:vAlign w:val="bottom"/>
              </w:tcPr>
            </w:tcPrChange>
          </w:tcPr>
          <w:p w14:paraId="6685AA63" w14:textId="51F1681C" w:rsidR="0097469C" w:rsidRPr="008A334C" w:rsidDel="007D13D1" w:rsidRDefault="0097469C" w:rsidP="00A36C2B">
            <w:pPr>
              <w:spacing w:after="0" w:line="240" w:lineRule="auto"/>
              <w:jc w:val="center"/>
              <w:rPr>
                <w:del w:id="2342" w:author="Fernandes, Richard (he, him, his | il, le, lui)" w:date="2023-07-14T17:06:00Z"/>
                <w:rFonts w:ascii="Arial" w:eastAsia="Times New Roman" w:hAnsi="Arial" w:cs="Arial"/>
                <w:sz w:val="16"/>
                <w:szCs w:val="16"/>
                <w:lang w:eastAsia="en-CA"/>
              </w:rPr>
            </w:pPr>
            <w:del w:id="2343" w:author="Fernandes, Richard (he, him, his | il, le, lui)" w:date="2023-07-14T17:06:00Z">
              <w:r w:rsidRPr="008A334C" w:rsidDel="007D13D1">
                <w:rPr>
                  <w:rFonts w:ascii="Arial" w:eastAsia="Times New Roman" w:hAnsi="Arial" w:cs="Arial"/>
                  <w:sz w:val="16"/>
                  <w:szCs w:val="16"/>
                  <w:lang w:eastAsia="en-CA"/>
                </w:rPr>
                <w:delText>7</w:delText>
              </w:r>
            </w:del>
          </w:p>
        </w:tc>
        <w:tc>
          <w:tcPr>
            <w:tcW w:w="567" w:type="dxa"/>
            <w:tcBorders>
              <w:top w:val="nil"/>
              <w:left w:val="nil"/>
              <w:bottom w:val="single" w:sz="8" w:space="0" w:color="auto"/>
              <w:right w:val="single" w:sz="8" w:space="0" w:color="auto"/>
            </w:tcBorders>
            <w:shd w:val="clear" w:color="auto" w:fill="auto"/>
            <w:noWrap/>
            <w:vAlign w:val="center"/>
            <w:tcPrChange w:id="2344" w:author="Fernandes, Richard (he, him, his | il, le, lui)" w:date="2023-07-14T17:06:00Z">
              <w:tcPr>
                <w:tcW w:w="567" w:type="dxa"/>
                <w:tcBorders>
                  <w:top w:val="nil"/>
                  <w:left w:val="nil"/>
                  <w:bottom w:val="single" w:sz="8" w:space="0" w:color="auto"/>
                  <w:right w:val="single" w:sz="8" w:space="0" w:color="auto"/>
                </w:tcBorders>
                <w:shd w:val="clear" w:color="auto" w:fill="auto"/>
                <w:noWrap/>
                <w:vAlign w:val="center"/>
              </w:tcPr>
            </w:tcPrChange>
          </w:tcPr>
          <w:p w14:paraId="30E680A4" w14:textId="3533CB18" w:rsidR="0097469C" w:rsidRPr="008A334C" w:rsidDel="007D13D1" w:rsidRDefault="0097469C" w:rsidP="00A36C2B">
            <w:pPr>
              <w:spacing w:after="0" w:line="240" w:lineRule="auto"/>
              <w:jc w:val="center"/>
              <w:rPr>
                <w:del w:id="2345" w:author="Fernandes, Richard (he, him, his | il, le, lui)" w:date="2023-07-14T17:06:00Z"/>
                <w:rFonts w:ascii="Arial" w:eastAsia="Times New Roman" w:hAnsi="Arial" w:cs="Arial"/>
                <w:color w:val="000000"/>
                <w:sz w:val="16"/>
                <w:szCs w:val="16"/>
                <w:lang w:eastAsia="en-CA"/>
              </w:rPr>
            </w:pPr>
            <w:del w:id="2346" w:author="Fernandes, Richard (he, him, his | il, le, lui)" w:date="2023-07-14T17:06:00Z">
              <w:r w:rsidRPr="008A334C" w:rsidDel="007D13D1">
                <w:rPr>
                  <w:rFonts w:ascii="Arial" w:eastAsia="Times New Roman" w:hAnsi="Arial" w:cs="Arial"/>
                  <w:color w:val="000000"/>
                  <w:sz w:val="16"/>
                  <w:szCs w:val="16"/>
                  <w:lang w:eastAsia="en-CA"/>
                </w:rPr>
                <w:delText>0</w:delText>
              </w:r>
            </w:del>
          </w:p>
        </w:tc>
        <w:tc>
          <w:tcPr>
            <w:tcW w:w="709" w:type="dxa"/>
            <w:tcBorders>
              <w:top w:val="nil"/>
              <w:left w:val="nil"/>
              <w:bottom w:val="single" w:sz="8" w:space="0" w:color="auto"/>
              <w:right w:val="single" w:sz="8" w:space="0" w:color="auto"/>
            </w:tcBorders>
            <w:shd w:val="clear" w:color="auto" w:fill="auto"/>
            <w:noWrap/>
            <w:vAlign w:val="center"/>
            <w:tcPrChange w:id="2347" w:author="Fernandes, Richard (he, him, his | il, le, lui)" w:date="2023-07-14T17:06:00Z">
              <w:tcPr>
                <w:tcW w:w="709" w:type="dxa"/>
                <w:tcBorders>
                  <w:top w:val="nil"/>
                  <w:left w:val="nil"/>
                  <w:bottom w:val="single" w:sz="8" w:space="0" w:color="auto"/>
                  <w:right w:val="single" w:sz="8" w:space="0" w:color="auto"/>
                </w:tcBorders>
                <w:shd w:val="clear" w:color="auto" w:fill="auto"/>
                <w:noWrap/>
                <w:vAlign w:val="center"/>
              </w:tcPr>
            </w:tcPrChange>
          </w:tcPr>
          <w:p w14:paraId="15E1E3E7" w14:textId="1F033827" w:rsidR="0097469C" w:rsidRPr="008A334C" w:rsidDel="007D13D1" w:rsidRDefault="0097469C" w:rsidP="00A36C2B">
            <w:pPr>
              <w:spacing w:after="0" w:line="240" w:lineRule="auto"/>
              <w:jc w:val="center"/>
              <w:rPr>
                <w:del w:id="2348" w:author="Fernandes, Richard (he, him, his | il, le, lui)" w:date="2023-07-14T17:06:00Z"/>
                <w:rFonts w:ascii="Arial" w:eastAsia="Times New Roman" w:hAnsi="Arial" w:cs="Arial"/>
                <w:color w:val="000000"/>
                <w:sz w:val="16"/>
                <w:szCs w:val="16"/>
                <w:lang w:eastAsia="en-CA"/>
              </w:rPr>
            </w:pPr>
            <w:del w:id="2349" w:author="Fernandes, Richard (he, him, his | il, le, lui)" w:date="2023-07-14T17:06:00Z">
              <w:r w:rsidRPr="008A334C" w:rsidDel="007D13D1">
                <w:rPr>
                  <w:rFonts w:ascii="Arial" w:eastAsia="Times New Roman" w:hAnsi="Arial" w:cs="Arial"/>
                  <w:color w:val="000000"/>
                  <w:sz w:val="16"/>
                  <w:szCs w:val="16"/>
                  <w:lang w:eastAsia="en-CA"/>
                </w:rPr>
                <w:delText>0.2</w:delText>
              </w:r>
            </w:del>
          </w:p>
        </w:tc>
        <w:tc>
          <w:tcPr>
            <w:tcW w:w="813" w:type="dxa"/>
            <w:tcBorders>
              <w:top w:val="nil"/>
              <w:left w:val="nil"/>
              <w:bottom w:val="single" w:sz="8" w:space="0" w:color="auto"/>
              <w:right w:val="single" w:sz="8" w:space="0" w:color="auto"/>
            </w:tcBorders>
            <w:shd w:val="clear" w:color="auto" w:fill="auto"/>
            <w:noWrap/>
            <w:vAlign w:val="center"/>
            <w:tcPrChange w:id="2350" w:author="Fernandes, Richard (he, him, his | il, le, lui)" w:date="2023-07-14T17:06:00Z">
              <w:tcPr>
                <w:tcW w:w="813" w:type="dxa"/>
                <w:tcBorders>
                  <w:top w:val="nil"/>
                  <w:left w:val="nil"/>
                  <w:bottom w:val="single" w:sz="8" w:space="0" w:color="auto"/>
                  <w:right w:val="single" w:sz="8" w:space="0" w:color="auto"/>
                </w:tcBorders>
                <w:shd w:val="clear" w:color="auto" w:fill="auto"/>
                <w:noWrap/>
                <w:vAlign w:val="center"/>
              </w:tcPr>
            </w:tcPrChange>
          </w:tcPr>
          <w:p w14:paraId="15F0E3F8" w14:textId="598E013D" w:rsidR="0097469C" w:rsidRPr="008A334C" w:rsidDel="007D13D1" w:rsidRDefault="0097469C" w:rsidP="00A36C2B">
            <w:pPr>
              <w:spacing w:after="0" w:line="240" w:lineRule="auto"/>
              <w:jc w:val="center"/>
              <w:rPr>
                <w:del w:id="2351" w:author="Fernandes, Richard (he, him, his | il, le, lui)" w:date="2023-07-14T17:06:00Z"/>
                <w:rFonts w:ascii="Arial" w:eastAsia="Times New Roman" w:hAnsi="Arial" w:cs="Arial"/>
                <w:color w:val="000000"/>
                <w:sz w:val="16"/>
                <w:szCs w:val="16"/>
                <w:lang w:eastAsia="en-CA"/>
              </w:rPr>
            </w:pPr>
            <w:del w:id="2352" w:author="Fernandes, Richard (he, him, his | il, le, lui)" w:date="2023-07-14T17:06:00Z">
              <w:r w:rsidRPr="008A334C" w:rsidDel="007D13D1">
                <w:rPr>
                  <w:rFonts w:ascii="Arial" w:eastAsia="Times New Roman" w:hAnsi="Arial" w:cs="Arial"/>
                  <w:color w:val="000000"/>
                  <w:sz w:val="16"/>
                  <w:szCs w:val="16"/>
                  <w:lang w:eastAsia="en-CA"/>
                </w:rPr>
                <w:delText>0.9</w:delText>
              </w:r>
            </w:del>
          </w:p>
        </w:tc>
        <w:tc>
          <w:tcPr>
            <w:tcW w:w="740" w:type="dxa"/>
            <w:tcBorders>
              <w:top w:val="nil"/>
              <w:left w:val="nil"/>
              <w:bottom w:val="single" w:sz="8" w:space="0" w:color="auto"/>
              <w:right w:val="single" w:sz="8" w:space="0" w:color="auto"/>
            </w:tcBorders>
            <w:shd w:val="clear" w:color="auto" w:fill="auto"/>
            <w:noWrap/>
            <w:vAlign w:val="center"/>
            <w:tcPrChange w:id="2353" w:author="Fernandes, Richard (he, him, his | il, le, lui)" w:date="2023-07-14T17:06:00Z">
              <w:tcPr>
                <w:tcW w:w="740" w:type="dxa"/>
                <w:tcBorders>
                  <w:top w:val="nil"/>
                  <w:left w:val="nil"/>
                  <w:bottom w:val="single" w:sz="8" w:space="0" w:color="auto"/>
                  <w:right w:val="single" w:sz="8" w:space="0" w:color="auto"/>
                </w:tcBorders>
                <w:shd w:val="clear" w:color="auto" w:fill="auto"/>
                <w:noWrap/>
                <w:vAlign w:val="center"/>
              </w:tcPr>
            </w:tcPrChange>
          </w:tcPr>
          <w:p w14:paraId="55666CC5" w14:textId="37D26F88" w:rsidR="0097469C" w:rsidRPr="008A334C" w:rsidDel="007D13D1" w:rsidRDefault="0097469C" w:rsidP="00A36C2B">
            <w:pPr>
              <w:spacing w:after="0" w:line="240" w:lineRule="auto"/>
              <w:jc w:val="center"/>
              <w:rPr>
                <w:del w:id="2354" w:author="Fernandes, Richard (he, him, his | il, le, lui)" w:date="2023-07-14T17:06:00Z"/>
                <w:rFonts w:ascii="Arial" w:eastAsia="Times New Roman" w:hAnsi="Arial" w:cs="Arial"/>
                <w:color w:val="000000"/>
                <w:sz w:val="16"/>
                <w:szCs w:val="16"/>
                <w:lang w:eastAsia="en-CA"/>
              </w:rPr>
            </w:pPr>
            <w:del w:id="2355" w:author="Fernandes, Richard (he, him, his | il, le, lui)" w:date="2023-07-14T17:06:00Z">
              <w:r w:rsidRPr="008A334C" w:rsidDel="007D13D1">
                <w:rPr>
                  <w:rFonts w:ascii="Arial" w:eastAsia="Times New Roman" w:hAnsi="Arial" w:cs="Arial"/>
                  <w:color w:val="000000"/>
                  <w:sz w:val="16"/>
                  <w:szCs w:val="16"/>
                  <w:lang w:eastAsia="en-CA"/>
                </w:rPr>
                <w:delText>8.75</w:delText>
              </w:r>
            </w:del>
          </w:p>
        </w:tc>
      </w:tr>
      <w:tr w:rsidR="0097469C" w:rsidRPr="008A334C" w:rsidDel="007D13D1" w14:paraId="51C16CAA" w14:textId="0ECFB48A" w:rsidTr="007D13D1">
        <w:trPr>
          <w:trHeight w:val="275"/>
          <w:del w:id="2356" w:author="Fernandes, Richard (he, him, his | il, le, lui)" w:date="2023-07-14T17:06:00Z"/>
          <w:trPrChange w:id="2357" w:author="Fernandes, Richard (he, him, his | il, le, lui)" w:date="2023-07-14T17:06:00Z">
            <w:trPr>
              <w:trHeight w:val="275"/>
            </w:trPr>
          </w:trPrChange>
        </w:trPr>
        <w:tc>
          <w:tcPr>
            <w:tcW w:w="861" w:type="dxa"/>
            <w:vMerge/>
            <w:tcBorders>
              <w:top w:val="single" w:sz="8" w:space="0" w:color="auto"/>
              <w:left w:val="single" w:sz="8" w:space="0" w:color="auto"/>
              <w:bottom w:val="single" w:sz="8" w:space="0" w:color="000000"/>
              <w:right w:val="single" w:sz="8" w:space="0" w:color="auto"/>
            </w:tcBorders>
            <w:vAlign w:val="center"/>
            <w:tcPrChange w:id="2358" w:author="Fernandes, Richard (he, him, his | il, le, lui)" w:date="2023-07-14T17:06:00Z">
              <w:tcPr>
                <w:tcW w:w="861" w:type="dxa"/>
                <w:vMerge/>
                <w:tcBorders>
                  <w:top w:val="single" w:sz="8" w:space="0" w:color="auto"/>
                  <w:left w:val="single" w:sz="8" w:space="0" w:color="auto"/>
                  <w:bottom w:val="single" w:sz="8" w:space="0" w:color="000000"/>
                  <w:right w:val="single" w:sz="8" w:space="0" w:color="auto"/>
                </w:tcBorders>
                <w:vAlign w:val="center"/>
              </w:tcPr>
            </w:tcPrChange>
          </w:tcPr>
          <w:p w14:paraId="05625832" w14:textId="638A55EA" w:rsidR="0097469C" w:rsidRPr="008A334C" w:rsidDel="007D13D1" w:rsidRDefault="0097469C" w:rsidP="00A36C2B">
            <w:pPr>
              <w:spacing w:after="0" w:line="240" w:lineRule="auto"/>
              <w:rPr>
                <w:del w:id="2359" w:author="Fernandes, Richard (he, him, his | il, le, lui)" w:date="2023-07-14T17:06:00Z"/>
                <w:rFonts w:ascii="Arial" w:eastAsia="Times New Roman" w:hAnsi="Arial" w:cs="Arial"/>
                <w:b/>
                <w:bCs/>
                <w:sz w:val="16"/>
                <w:szCs w:val="16"/>
                <w:lang w:eastAsia="en-CA"/>
              </w:rPr>
            </w:pPr>
          </w:p>
        </w:tc>
        <w:tc>
          <w:tcPr>
            <w:tcW w:w="850" w:type="dxa"/>
            <w:tcBorders>
              <w:top w:val="nil"/>
              <w:left w:val="nil"/>
              <w:bottom w:val="nil"/>
              <w:right w:val="nil"/>
            </w:tcBorders>
            <w:shd w:val="clear" w:color="000000" w:fill="C0C0C0"/>
            <w:noWrap/>
            <w:vAlign w:val="bottom"/>
            <w:tcPrChange w:id="2360" w:author="Fernandes, Richard (he, him, his | il, le, lui)" w:date="2023-07-14T17:06:00Z">
              <w:tcPr>
                <w:tcW w:w="850" w:type="dxa"/>
                <w:tcBorders>
                  <w:top w:val="nil"/>
                  <w:left w:val="nil"/>
                  <w:bottom w:val="nil"/>
                  <w:right w:val="nil"/>
                </w:tcBorders>
                <w:shd w:val="clear" w:color="000000" w:fill="C0C0C0"/>
                <w:noWrap/>
                <w:vAlign w:val="bottom"/>
              </w:tcPr>
            </w:tcPrChange>
          </w:tcPr>
          <w:p w14:paraId="28DE23F2" w14:textId="4D0EDA28" w:rsidR="0097469C" w:rsidRPr="008A334C" w:rsidDel="007D13D1" w:rsidRDefault="0097469C" w:rsidP="00A36C2B">
            <w:pPr>
              <w:spacing w:after="0" w:line="240" w:lineRule="auto"/>
              <w:rPr>
                <w:del w:id="2361" w:author="Fernandes, Richard (he, him, his | il, le, lui)" w:date="2023-07-14T17:06:00Z"/>
                <w:rFonts w:ascii="Arial" w:eastAsia="Times New Roman" w:hAnsi="Arial" w:cs="Arial"/>
                <w:b/>
                <w:bCs/>
                <w:sz w:val="16"/>
                <w:szCs w:val="16"/>
                <w:lang w:eastAsia="en-CA"/>
              </w:rPr>
            </w:pPr>
            <w:del w:id="2362" w:author="Fernandes, Richard (he, him, his | il, le, lui)" w:date="2023-07-14T17:06:00Z">
              <w:r w:rsidRPr="008A334C" w:rsidDel="007D13D1">
                <w:rPr>
                  <w:rFonts w:ascii="Arial" w:eastAsia="Times New Roman" w:hAnsi="Arial" w:cs="Arial"/>
                  <w:b/>
                  <w:bCs/>
                  <w:sz w:val="16"/>
                  <w:szCs w:val="16"/>
                  <w:lang w:eastAsia="en-CA"/>
                </w:rPr>
                <w:delText>HsD</w:delText>
              </w:r>
            </w:del>
          </w:p>
        </w:tc>
        <w:tc>
          <w:tcPr>
            <w:tcW w:w="709" w:type="dxa"/>
            <w:tcBorders>
              <w:top w:val="single" w:sz="4" w:space="0" w:color="auto"/>
              <w:left w:val="single" w:sz="8" w:space="0" w:color="auto"/>
              <w:bottom w:val="single" w:sz="4" w:space="0" w:color="auto"/>
              <w:right w:val="single" w:sz="4" w:space="0" w:color="auto"/>
            </w:tcBorders>
            <w:shd w:val="clear" w:color="auto" w:fill="auto"/>
            <w:noWrap/>
            <w:vAlign w:val="bottom"/>
            <w:tcPrChange w:id="2363" w:author="Fernandes, Richard (he, him, his | il, le, lui)" w:date="2023-07-14T17:06:00Z">
              <w:tcPr>
                <w:tcW w:w="709" w:type="dxa"/>
                <w:tcBorders>
                  <w:top w:val="single" w:sz="4" w:space="0" w:color="auto"/>
                  <w:left w:val="single" w:sz="8" w:space="0" w:color="auto"/>
                  <w:bottom w:val="single" w:sz="4" w:space="0" w:color="auto"/>
                  <w:right w:val="single" w:sz="4" w:space="0" w:color="auto"/>
                </w:tcBorders>
                <w:shd w:val="clear" w:color="auto" w:fill="auto"/>
                <w:noWrap/>
                <w:vAlign w:val="bottom"/>
              </w:tcPr>
            </w:tcPrChange>
          </w:tcPr>
          <w:p w14:paraId="6D15D414" w14:textId="4DD41CCD" w:rsidR="0097469C" w:rsidRPr="008A334C" w:rsidDel="007D13D1" w:rsidRDefault="0097469C" w:rsidP="00A36C2B">
            <w:pPr>
              <w:spacing w:after="0" w:line="240" w:lineRule="auto"/>
              <w:jc w:val="center"/>
              <w:rPr>
                <w:del w:id="2364" w:author="Fernandes, Richard (he, him, his | il, le, lui)" w:date="2023-07-14T17:06:00Z"/>
                <w:rFonts w:ascii="Arial" w:eastAsia="Times New Roman" w:hAnsi="Arial" w:cs="Arial"/>
                <w:sz w:val="16"/>
                <w:szCs w:val="16"/>
                <w:lang w:eastAsia="en-CA"/>
              </w:rPr>
            </w:pPr>
            <w:del w:id="2365" w:author="Fernandes, Richard (he, him, his | il, le, lui)" w:date="2023-07-14T17:06:00Z">
              <w:r w:rsidRPr="008A334C" w:rsidDel="007D13D1">
                <w:rPr>
                  <w:rFonts w:ascii="Arial" w:eastAsia="Times New Roman" w:hAnsi="Arial" w:cs="Arial"/>
                  <w:sz w:val="16"/>
                  <w:szCs w:val="16"/>
                  <w:lang w:eastAsia="en-CA"/>
                </w:rPr>
                <w:delText>0.1</w:delText>
              </w:r>
            </w:del>
          </w:p>
        </w:tc>
        <w:tc>
          <w:tcPr>
            <w:tcW w:w="709" w:type="dxa"/>
            <w:tcBorders>
              <w:top w:val="single" w:sz="4" w:space="0" w:color="auto"/>
              <w:left w:val="nil"/>
              <w:bottom w:val="single" w:sz="4" w:space="0" w:color="auto"/>
              <w:right w:val="single" w:sz="4" w:space="0" w:color="auto"/>
            </w:tcBorders>
            <w:shd w:val="clear" w:color="auto" w:fill="auto"/>
            <w:noWrap/>
            <w:vAlign w:val="bottom"/>
            <w:tcPrChange w:id="2366" w:author="Fernandes, Richard (he, him, his | il, le, lui)" w:date="2023-07-14T17:06:00Z">
              <w:tcPr>
                <w:tcW w:w="709" w:type="dxa"/>
                <w:tcBorders>
                  <w:top w:val="single" w:sz="4" w:space="0" w:color="auto"/>
                  <w:left w:val="nil"/>
                  <w:bottom w:val="single" w:sz="4" w:space="0" w:color="auto"/>
                  <w:right w:val="single" w:sz="4" w:space="0" w:color="auto"/>
                </w:tcBorders>
                <w:shd w:val="clear" w:color="auto" w:fill="auto"/>
                <w:noWrap/>
                <w:vAlign w:val="bottom"/>
              </w:tcPr>
            </w:tcPrChange>
          </w:tcPr>
          <w:p w14:paraId="7975E2F2" w14:textId="5D61D05E" w:rsidR="0097469C" w:rsidRPr="008A334C" w:rsidDel="007D13D1" w:rsidRDefault="0097469C" w:rsidP="00A36C2B">
            <w:pPr>
              <w:spacing w:after="0" w:line="240" w:lineRule="auto"/>
              <w:jc w:val="center"/>
              <w:rPr>
                <w:del w:id="2367" w:author="Fernandes, Richard (he, him, his | il, le, lui)" w:date="2023-07-14T17:06:00Z"/>
                <w:rFonts w:ascii="Arial" w:eastAsia="Times New Roman" w:hAnsi="Arial" w:cs="Arial"/>
                <w:sz w:val="16"/>
                <w:szCs w:val="16"/>
                <w:lang w:eastAsia="en-CA"/>
              </w:rPr>
            </w:pPr>
            <w:del w:id="2368" w:author="Fernandes, Richard (he, him, his | il, le, lui)" w:date="2023-07-14T17:06:00Z">
              <w:r w:rsidRPr="008A334C" w:rsidDel="007D13D1">
                <w:rPr>
                  <w:rFonts w:ascii="Arial" w:eastAsia="Times New Roman" w:hAnsi="Arial" w:cs="Arial"/>
                  <w:sz w:val="16"/>
                  <w:szCs w:val="16"/>
                  <w:lang w:eastAsia="en-CA"/>
                </w:rPr>
                <w:delText>0.5</w:delText>
              </w:r>
            </w:del>
          </w:p>
        </w:tc>
        <w:tc>
          <w:tcPr>
            <w:tcW w:w="567" w:type="dxa"/>
            <w:tcBorders>
              <w:top w:val="single" w:sz="4" w:space="0" w:color="auto"/>
              <w:left w:val="nil"/>
              <w:bottom w:val="single" w:sz="4" w:space="0" w:color="auto"/>
              <w:right w:val="single" w:sz="4" w:space="0" w:color="auto"/>
            </w:tcBorders>
            <w:shd w:val="clear" w:color="auto" w:fill="auto"/>
            <w:noWrap/>
            <w:vAlign w:val="bottom"/>
            <w:tcPrChange w:id="2369" w:author="Fernandes, Richard (he, him, his | il, le, lui)" w:date="2023-07-14T17:06:00Z">
              <w:tcPr>
                <w:tcW w:w="567" w:type="dxa"/>
                <w:tcBorders>
                  <w:top w:val="single" w:sz="4" w:space="0" w:color="auto"/>
                  <w:left w:val="nil"/>
                  <w:bottom w:val="single" w:sz="4" w:space="0" w:color="auto"/>
                  <w:right w:val="single" w:sz="4" w:space="0" w:color="auto"/>
                </w:tcBorders>
                <w:shd w:val="clear" w:color="auto" w:fill="auto"/>
                <w:noWrap/>
                <w:vAlign w:val="bottom"/>
              </w:tcPr>
            </w:tcPrChange>
          </w:tcPr>
          <w:p w14:paraId="3A905C78" w14:textId="0C839592" w:rsidR="0097469C" w:rsidRPr="008A334C" w:rsidDel="007D13D1" w:rsidRDefault="0097469C" w:rsidP="00A36C2B">
            <w:pPr>
              <w:spacing w:after="0" w:line="240" w:lineRule="auto"/>
              <w:jc w:val="center"/>
              <w:rPr>
                <w:del w:id="2370" w:author="Fernandes, Richard (he, him, his | il, le, lui)" w:date="2023-07-14T17:06:00Z"/>
                <w:rFonts w:ascii="Arial" w:eastAsia="Times New Roman" w:hAnsi="Arial" w:cs="Arial"/>
                <w:sz w:val="16"/>
                <w:szCs w:val="16"/>
                <w:lang w:eastAsia="en-CA"/>
              </w:rPr>
            </w:pPr>
            <w:del w:id="2371" w:author="Fernandes, Richard (he, him, his | il, le, lui)" w:date="2023-07-14T17:06:00Z">
              <w:r w:rsidRPr="008A334C" w:rsidDel="007D13D1">
                <w:rPr>
                  <w:rFonts w:ascii="Arial" w:eastAsia="Times New Roman" w:hAnsi="Arial" w:cs="Arial"/>
                  <w:sz w:val="16"/>
                  <w:szCs w:val="16"/>
                  <w:lang w:eastAsia="en-CA"/>
                </w:rPr>
                <w:delText>0.2</w:delText>
              </w:r>
            </w:del>
          </w:p>
        </w:tc>
        <w:tc>
          <w:tcPr>
            <w:tcW w:w="567" w:type="dxa"/>
            <w:tcBorders>
              <w:top w:val="single" w:sz="4" w:space="0" w:color="auto"/>
              <w:left w:val="nil"/>
              <w:bottom w:val="single" w:sz="4" w:space="0" w:color="auto"/>
              <w:right w:val="single" w:sz="4" w:space="0" w:color="auto"/>
            </w:tcBorders>
            <w:shd w:val="clear" w:color="auto" w:fill="auto"/>
            <w:noWrap/>
            <w:vAlign w:val="bottom"/>
            <w:tcPrChange w:id="2372" w:author="Fernandes, Richard (he, him, his | il, le, lui)" w:date="2023-07-14T17:06:00Z">
              <w:tcPr>
                <w:tcW w:w="567" w:type="dxa"/>
                <w:tcBorders>
                  <w:top w:val="single" w:sz="4" w:space="0" w:color="auto"/>
                  <w:left w:val="nil"/>
                  <w:bottom w:val="single" w:sz="4" w:space="0" w:color="auto"/>
                  <w:right w:val="single" w:sz="4" w:space="0" w:color="auto"/>
                </w:tcBorders>
                <w:shd w:val="clear" w:color="auto" w:fill="auto"/>
                <w:noWrap/>
                <w:vAlign w:val="bottom"/>
              </w:tcPr>
            </w:tcPrChange>
          </w:tcPr>
          <w:p w14:paraId="4F38397D" w14:textId="2F0DB956" w:rsidR="0097469C" w:rsidRPr="008A334C" w:rsidDel="007D13D1" w:rsidRDefault="0097469C" w:rsidP="00A36C2B">
            <w:pPr>
              <w:spacing w:after="0" w:line="240" w:lineRule="auto"/>
              <w:jc w:val="center"/>
              <w:rPr>
                <w:del w:id="2373" w:author="Fernandes, Richard (he, him, his | il, le, lui)" w:date="2023-07-14T17:06:00Z"/>
                <w:rFonts w:ascii="Arial" w:eastAsia="Times New Roman" w:hAnsi="Arial" w:cs="Arial"/>
                <w:sz w:val="16"/>
                <w:szCs w:val="16"/>
                <w:lang w:eastAsia="en-CA"/>
              </w:rPr>
            </w:pPr>
            <w:del w:id="2374" w:author="Fernandes, Richard (he, him, his | il, le, lui)" w:date="2023-07-14T17:06:00Z">
              <w:r w:rsidRPr="008A334C" w:rsidDel="007D13D1">
                <w:rPr>
                  <w:rFonts w:ascii="Arial" w:eastAsia="Times New Roman" w:hAnsi="Arial" w:cs="Arial"/>
                  <w:sz w:val="16"/>
                  <w:szCs w:val="16"/>
                  <w:lang w:eastAsia="en-CA"/>
                </w:rPr>
                <w:delText>0.5</w:delText>
              </w:r>
            </w:del>
          </w:p>
        </w:tc>
        <w:tc>
          <w:tcPr>
            <w:tcW w:w="709" w:type="dxa"/>
            <w:tcBorders>
              <w:top w:val="nil"/>
              <w:left w:val="nil"/>
              <w:bottom w:val="single" w:sz="4" w:space="0" w:color="auto"/>
              <w:right w:val="single" w:sz="4" w:space="0" w:color="auto"/>
            </w:tcBorders>
            <w:shd w:val="clear" w:color="auto" w:fill="auto"/>
            <w:noWrap/>
            <w:vAlign w:val="bottom"/>
            <w:tcPrChange w:id="2375" w:author="Fernandes, Richard (he, him, his | il, le, lui)" w:date="2023-07-14T17:06:00Z">
              <w:tcPr>
                <w:tcW w:w="709" w:type="dxa"/>
                <w:tcBorders>
                  <w:top w:val="nil"/>
                  <w:left w:val="nil"/>
                  <w:bottom w:val="single" w:sz="4" w:space="0" w:color="auto"/>
                  <w:right w:val="single" w:sz="4" w:space="0" w:color="auto"/>
                </w:tcBorders>
                <w:shd w:val="clear" w:color="auto" w:fill="auto"/>
                <w:noWrap/>
                <w:vAlign w:val="bottom"/>
              </w:tcPr>
            </w:tcPrChange>
          </w:tcPr>
          <w:p w14:paraId="3B025EB5" w14:textId="3C8BF408" w:rsidR="0097469C" w:rsidRPr="008A334C" w:rsidDel="007D13D1" w:rsidRDefault="0097469C" w:rsidP="00A36C2B">
            <w:pPr>
              <w:spacing w:after="0" w:line="240" w:lineRule="auto"/>
              <w:jc w:val="center"/>
              <w:rPr>
                <w:del w:id="2376" w:author="Fernandes, Richard (he, him, his | il, le, lui)" w:date="2023-07-14T17:06:00Z"/>
                <w:rFonts w:ascii="Arial" w:eastAsia="Times New Roman" w:hAnsi="Arial" w:cs="Arial"/>
                <w:sz w:val="16"/>
                <w:szCs w:val="16"/>
                <w:lang w:eastAsia="en-CA"/>
              </w:rPr>
            </w:pPr>
            <w:del w:id="2377" w:author="Fernandes, Richard (he, him, his | il, le, lui)" w:date="2023-07-14T17:06:00Z">
              <w:r w:rsidRPr="008A334C" w:rsidDel="007D13D1">
                <w:rPr>
                  <w:rFonts w:ascii="Arial" w:eastAsia="Times New Roman" w:hAnsi="Arial" w:cs="Arial"/>
                  <w:sz w:val="16"/>
                  <w:szCs w:val="16"/>
                  <w:lang w:eastAsia="en-CA"/>
                </w:rPr>
                <w:delText>1</w:delText>
              </w:r>
            </w:del>
          </w:p>
        </w:tc>
        <w:tc>
          <w:tcPr>
            <w:tcW w:w="850" w:type="dxa"/>
            <w:tcBorders>
              <w:top w:val="nil"/>
              <w:left w:val="nil"/>
              <w:bottom w:val="single" w:sz="4" w:space="0" w:color="auto"/>
              <w:right w:val="single" w:sz="4" w:space="0" w:color="auto"/>
            </w:tcBorders>
            <w:shd w:val="clear" w:color="000000" w:fill="BFBFBF"/>
            <w:noWrap/>
            <w:vAlign w:val="bottom"/>
            <w:tcPrChange w:id="2378" w:author="Fernandes, Richard (he, him, his | il, le, lui)" w:date="2023-07-14T17:06:00Z">
              <w:tcPr>
                <w:tcW w:w="850" w:type="dxa"/>
                <w:tcBorders>
                  <w:top w:val="nil"/>
                  <w:left w:val="nil"/>
                  <w:bottom w:val="single" w:sz="4" w:space="0" w:color="auto"/>
                  <w:right w:val="single" w:sz="4" w:space="0" w:color="auto"/>
                </w:tcBorders>
                <w:shd w:val="clear" w:color="000000" w:fill="BFBFBF"/>
                <w:noWrap/>
                <w:vAlign w:val="bottom"/>
              </w:tcPr>
            </w:tcPrChange>
          </w:tcPr>
          <w:p w14:paraId="64F8079D" w14:textId="601D9DF0" w:rsidR="0097469C" w:rsidRPr="008A334C" w:rsidDel="007D13D1" w:rsidRDefault="0097469C" w:rsidP="00A36C2B">
            <w:pPr>
              <w:spacing w:after="0" w:line="240" w:lineRule="auto"/>
              <w:jc w:val="center"/>
              <w:rPr>
                <w:del w:id="2379" w:author="Fernandes, Richard (he, him, his | il, le, lui)" w:date="2023-07-14T17:06:00Z"/>
                <w:rFonts w:ascii="Arial" w:eastAsia="Times New Roman" w:hAnsi="Arial" w:cs="Arial"/>
                <w:sz w:val="16"/>
                <w:szCs w:val="16"/>
                <w:lang w:eastAsia="en-CA"/>
              </w:rPr>
            </w:pPr>
            <w:del w:id="2380" w:author="Fernandes, Richard (he, him, his | il, le, lui)" w:date="2023-07-14T17:06:00Z">
              <w:r w:rsidRPr="008A334C" w:rsidDel="007D13D1">
                <w:rPr>
                  <w:rFonts w:ascii="Arial" w:eastAsia="Times New Roman" w:hAnsi="Arial" w:cs="Arial"/>
                  <w:sz w:val="16"/>
                  <w:szCs w:val="16"/>
                  <w:lang w:eastAsia="en-CA"/>
                </w:rPr>
                <w:delText>Normal</w:delText>
              </w:r>
            </w:del>
          </w:p>
        </w:tc>
        <w:tc>
          <w:tcPr>
            <w:tcW w:w="709" w:type="dxa"/>
            <w:tcBorders>
              <w:top w:val="nil"/>
              <w:left w:val="nil"/>
              <w:bottom w:val="single" w:sz="4" w:space="0" w:color="auto"/>
              <w:right w:val="single" w:sz="8" w:space="0" w:color="auto"/>
            </w:tcBorders>
            <w:shd w:val="clear" w:color="auto" w:fill="auto"/>
            <w:noWrap/>
            <w:vAlign w:val="bottom"/>
            <w:tcPrChange w:id="2381" w:author="Fernandes, Richard (he, him, his | il, le, lui)" w:date="2023-07-14T17:06:00Z">
              <w:tcPr>
                <w:tcW w:w="709" w:type="dxa"/>
                <w:tcBorders>
                  <w:top w:val="nil"/>
                  <w:left w:val="nil"/>
                  <w:bottom w:val="single" w:sz="4" w:space="0" w:color="auto"/>
                  <w:right w:val="single" w:sz="8" w:space="0" w:color="auto"/>
                </w:tcBorders>
                <w:shd w:val="clear" w:color="auto" w:fill="auto"/>
                <w:noWrap/>
                <w:vAlign w:val="bottom"/>
              </w:tcPr>
            </w:tcPrChange>
          </w:tcPr>
          <w:p w14:paraId="1A490547" w14:textId="6B40E184" w:rsidR="0097469C" w:rsidRPr="008A334C" w:rsidDel="007D13D1" w:rsidRDefault="0097469C" w:rsidP="00A36C2B">
            <w:pPr>
              <w:spacing w:after="0" w:line="240" w:lineRule="auto"/>
              <w:jc w:val="center"/>
              <w:rPr>
                <w:del w:id="2382" w:author="Fernandes, Richard (he, him, his | il, le, lui)" w:date="2023-07-14T17:06:00Z"/>
                <w:rFonts w:ascii="Arial" w:eastAsia="Times New Roman" w:hAnsi="Arial" w:cs="Arial"/>
                <w:sz w:val="16"/>
                <w:szCs w:val="16"/>
                <w:lang w:eastAsia="en-CA"/>
              </w:rPr>
            </w:pPr>
            <w:del w:id="2383" w:author="Fernandes, Richard (he, him, his | il, le, lui)" w:date="2023-07-14T17:06:00Z">
              <w:r w:rsidRPr="008A334C" w:rsidDel="007D13D1">
                <w:rPr>
                  <w:rFonts w:ascii="Arial" w:eastAsia="Times New Roman" w:hAnsi="Arial" w:cs="Arial"/>
                  <w:sz w:val="16"/>
                  <w:szCs w:val="16"/>
                  <w:lang w:eastAsia="en-CA"/>
                </w:rPr>
                <w:delText>1000</w:delText>
              </w:r>
            </w:del>
          </w:p>
        </w:tc>
        <w:tc>
          <w:tcPr>
            <w:tcW w:w="567" w:type="dxa"/>
            <w:tcBorders>
              <w:top w:val="single" w:sz="4" w:space="0" w:color="auto"/>
              <w:left w:val="nil"/>
              <w:bottom w:val="single" w:sz="4" w:space="0" w:color="auto"/>
              <w:right w:val="single" w:sz="8" w:space="0" w:color="auto"/>
            </w:tcBorders>
            <w:shd w:val="clear" w:color="auto" w:fill="auto"/>
            <w:noWrap/>
            <w:vAlign w:val="bottom"/>
            <w:tcPrChange w:id="2384" w:author="Fernandes, Richard (he, him, his | il, le, lui)" w:date="2023-07-14T17:06:00Z">
              <w:tcPr>
                <w:tcW w:w="567" w:type="dxa"/>
                <w:tcBorders>
                  <w:top w:val="single" w:sz="4" w:space="0" w:color="auto"/>
                  <w:left w:val="nil"/>
                  <w:bottom w:val="single" w:sz="4" w:space="0" w:color="auto"/>
                  <w:right w:val="single" w:sz="8" w:space="0" w:color="auto"/>
                </w:tcBorders>
                <w:shd w:val="clear" w:color="auto" w:fill="auto"/>
                <w:noWrap/>
                <w:vAlign w:val="bottom"/>
              </w:tcPr>
            </w:tcPrChange>
          </w:tcPr>
          <w:p w14:paraId="7E5C3634" w14:textId="33188349" w:rsidR="0097469C" w:rsidRPr="008A334C" w:rsidDel="007D13D1" w:rsidRDefault="0097469C" w:rsidP="00A36C2B">
            <w:pPr>
              <w:spacing w:after="0" w:line="240" w:lineRule="auto"/>
              <w:jc w:val="center"/>
              <w:rPr>
                <w:del w:id="2385" w:author="Fernandes, Richard (he, him, his | il, le, lui)" w:date="2023-07-14T17:06:00Z"/>
                <w:rFonts w:ascii="Arial" w:eastAsia="Times New Roman" w:hAnsi="Arial" w:cs="Arial"/>
                <w:sz w:val="16"/>
                <w:szCs w:val="16"/>
                <w:lang w:eastAsia="en-CA"/>
              </w:rPr>
            </w:pPr>
            <w:del w:id="2386" w:author="Fernandes, Richard (he, him, his | il, le, lui)" w:date="2023-07-14T17:06:00Z">
              <w:r w:rsidRPr="008A334C" w:rsidDel="007D13D1">
                <w:rPr>
                  <w:rFonts w:ascii="Arial" w:eastAsia="Times New Roman" w:hAnsi="Arial" w:cs="Arial"/>
                  <w:sz w:val="16"/>
                  <w:szCs w:val="16"/>
                  <w:lang w:eastAsia="en-CA"/>
                </w:rPr>
                <w:delText>0.1</w:delText>
              </w:r>
            </w:del>
          </w:p>
        </w:tc>
        <w:tc>
          <w:tcPr>
            <w:tcW w:w="709" w:type="dxa"/>
            <w:tcBorders>
              <w:top w:val="single" w:sz="4" w:space="0" w:color="auto"/>
              <w:left w:val="nil"/>
              <w:bottom w:val="single" w:sz="4" w:space="0" w:color="auto"/>
              <w:right w:val="single" w:sz="8" w:space="0" w:color="auto"/>
            </w:tcBorders>
            <w:shd w:val="clear" w:color="auto" w:fill="auto"/>
            <w:noWrap/>
            <w:vAlign w:val="bottom"/>
            <w:tcPrChange w:id="2387" w:author="Fernandes, Richard (he, him, his | il, le, lui)" w:date="2023-07-14T17:06:00Z">
              <w:tcPr>
                <w:tcW w:w="709" w:type="dxa"/>
                <w:tcBorders>
                  <w:top w:val="single" w:sz="4" w:space="0" w:color="auto"/>
                  <w:left w:val="nil"/>
                  <w:bottom w:val="single" w:sz="4" w:space="0" w:color="auto"/>
                  <w:right w:val="single" w:sz="8" w:space="0" w:color="auto"/>
                </w:tcBorders>
                <w:shd w:val="clear" w:color="auto" w:fill="auto"/>
                <w:noWrap/>
                <w:vAlign w:val="bottom"/>
              </w:tcPr>
            </w:tcPrChange>
          </w:tcPr>
          <w:p w14:paraId="329858AF" w14:textId="4E714496" w:rsidR="0097469C" w:rsidRPr="008A334C" w:rsidDel="007D13D1" w:rsidRDefault="0097469C" w:rsidP="00A36C2B">
            <w:pPr>
              <w:spacing w:after="0" w:line="240" w:lineRule="auto"/>
              <w:jc w:val="center"/>
              <w:rPr>
                <w:del w:id="2388" w:author="Fernandes, Richard (he, him, his | il, le, lui)" w:date="2023-07-14T17:06:00Z"/>
                <w:rFonts w:ascii="Arial" w:eastAsia="Times New Roman" w:hAnsi="Arial" w:cs="Arial"/>
                <w:sz w:val="16"/>
                <w:szCs w:val="16"/>
                <w:lang w:eastAsia="en-CA"/>
              </w:rPr>
            </w:pPr>
            <w:del w:id="2389" w:author="Fernandes, Richard (he, him, his | il, le, lui)" w:date="2023-07-14T17:06:00Z">
              <w:r w:rsidRPr="008A334C" w:rsidDel="007D13D1">
                <w:rPr>
                  <w:rFonts w:ascii="Arial" w:eastAsia="Times New Roman" w:hAnsi="Arial" w:cs="Arial"/>
                  <w:sz w:val="16"/>
                  <w:szCs w:val="16"/>
                  <w:lang w:eastAsia="en-CA"/>
                </w:rPr>
                <w:delText>0.5</w:delText>
              </w:r>
            </w:del>
          </w:p>
        </w:tc>
        <w:tc>
          <w:tcPr>
            <w:tcW w:w="813" w:type="dxa"/>
            <w:tcBorders>
              <w:top w:val="single" w:sz="4" w:space="0" w:color="auto"/>
              <w:left w:val="nil"/>
              <w:bottom w:val="single" w:sz="4" w:space="0" w:color="auto"/>
              <w:right w:val="single" w:sz="8" w:space="0" w:color="auto"/>
            </w:tcBorders>
            <w:shd w:val="clear" w:color="auto" w:fill="auto"/>
            <w:noWrap/>
            <w:vAlign w:val="bottom"/>
            <w:tcPrChange w:id="2390" w:author="Fernandes, Richard (he, him, his | il, le, lui)" w:date="2023-07-14T17:06:00Z">
              <w:tcPr>
                <w:tcW w:w="813" w:type="dxa"/>
                <w:tcBorders>
                  <w:top w:val="single" w:sz="4" w:space="0" w:color="auto"/>
                  <w:left w:val="nil"/>
                  <w:bottom w:val="single" w:sz="4" w:space="0" w:color="auto"/>
                  <w:right w:val="single" w:sz="8" w:space="0" w:color="auto"/>
                </w:tcBorders>
                <w:shd w:val="clear" w:color="auto" w:fill="auto"/>
                <w:noWrap/>
                <w:vAlign w:val="bottom"/>
              </w:tcPr>
            </w:tcPrChange>
          </w:tcPr>
          <w:p w14:paraId="198F0BB7" w14:textId="6A6109C1" w:rsidR="0097469C" w:rsidRPr="008A334C" w:rsidDel="007D13D1" w:rsidRDefault="0097469C" w:rsidP="00A36C2B">
            <w:pPr>
              <w:spacing w:after="0" w:line="240" w:lineRule="auto"/>
              <w:jc w:val="center"/>
              <w:rPr>
                <w:del w:id="2391" w:author="Fernandes, Richard (he, him, his | il, le, lui)" w:date="2023-07-14T17:06:00Z"/>
                <w:rFonts w:ascii="Arial" w:eastAsia="Times New Roman" w:hAnsi="Arial" w:cs="Arial"/>
                <w:sz w:val="16"/>
                <w:szCs w:val="16"/>
                <w:lang w:eastAsia="en-CA"/>
              </w:rPr>
            </w:pPr>
            <w:del w:id="2392" w:author="Fernandes, Richard (he, him, his | il, le, lui)" w:date="2023-07-14T17:06:00Z">
              <w:r w:rsidRPr="008A334C" w:rsidDel="007D13D1">
                <w:rPr>
                  <w:rFonts w:ascii="Arial" w:eastAsia="Times New Roman" w:hAnsi="Arial" w:cs="Arial"/>
                  <w:sz w:val="16"/>
                  <w:szCs w:val="16"/>
                  <w:lang w:eastAsia="en-CA"/>
                </w:rPr>
                <w:delText>0.1</w:delText>
              </w:r>
            </w:del>
          </w:p>
        </w:tc>
        <w:tc>
          <w:tcPr>
            <w:tcW w:w="740" w:type="dxa"/>
            <w:tcBorders>
              <w:top w:val="single" w:sz="4" w:space="0" w:color="auto"/>
              <w:left w:val="nil"/>
              <w:bottom w:val="single" w:sz="4" w:space="0" w:color="auto"/>
              <w:right w:val="single" w:sz="8" w:space="0" w:color="auto"/>
            </w:tcBorders>
            <w:shd w:val="clear" w:color="auto" w:fill="auto"/>
            <w:noWrap/>
            <w:vAlign w:val="bottom"/>
            <w:tcPrChange w:id="2393" w:author="Fernandes, Richard (he, him, his | il, le, lui)" w:date="2023-07-14T17:06:00Z">
              <w:tcPr>
                <w:tcW w:w="740" w:type="dxa"/>
                <w:tcBorders>
                  <w:top w:val="single" w:sz="4" w:space="0" w:color="auto"/>
                  <w:left w:val="nil"/>
                  <w:bottom w:val="single" w:sz="4" w:space="0" w:color="auto"/>
                  <w:right w:val="single" w:sz="8" w:space="0" w:color="auto"/>
                </w:tcBorders>
                <w:shd w:val="clear" w:color="auto" w:fill="auto"/>
                <w:noWrap/>
                <w:vAlign w:val="bottom"/>
              </w:tcPr>
            </w:tcPrChange>
          </w:tcPr>
          <w:p w14:paraId="1FC132AA" w14:textId="27C01418" w:rsidR="0097469C" w:rsidRPr="008A334C" w:rsidDel="007D13D1" w:rsidRDefault="0097469C" w:rsidP="00A36C2B">
            <w:pPr>
              <w:spacing w:after="0" w:line="240" w:lineRule="auto"/>
              <w:jc w:val="center"/>
              <w:rPr>
                <w:del w:id="2394" w:author="Fernandes, Richard (he, him, his | il, le, lui)" w:date="2023-07-14T17:06:00Z"/>
                <w:rFonts w:ascii="Arial" w:eastAsia="Times New Roman" w:hAnsi="Arial" w:cs="Arial"/>
                <w:sz w:val="16"/>
                <w:szCs w:val="16"/>
                <w:lang w:eastAsia="en-CA"/>
              </w:rPr>
            </w:pPr>
            <w:del w:id="2395" w:author="Fernandes, Richard (he, him, his | il, le, lui)" w:date="2023-07-14T17:06:00Z">
              <w:r w:rsidRPr="008A334C" w:rsidDel="007D13D1">
                <w:rPr>
                  <w:rFonts w:ascii="Arial" w:eastAsia="Times New Roman" w:hAnsi="Arial" w:cs="Arial"/>
                  <w:sz w:val="16"/>
                  <w:szCs w:val="16"/>
                  <w:lang w:eastAsia="en-CA"/>
                </w:rPr>
                <w:delText>0.5</w:delText>
              </w:r>
            </w:del>
          </w:p>
        </w:tc>
      </w:tr>
      <w:tr w:rsidR="0097469C" w:rsidRPr="008A334C" w:rsidDel="007D13D1" w14:paraId="5B436B51" w14:textId="46377369" w:rsidTr="007D13D1">
        <w:trPr>
          <w:trHeight w:val="275"/>
          <w:del w:id="2396" w:author="Fernandes, Richard (he, him, his | il, le, lui)" w:date="2023-07-14T17:06:00Z"/>
          <w:trPrChange w:id="2397" w:author="Fernandes, Richard (he, him, his | il, le, lui)" w:date="2023-07-14T17:06:00Z">
            <w:trPr>
              <w:trHeight w:val="275"/>
            </w:trPr>
          </w:trPrChange>
        </w:trPr>
        <w:tc>
          <w:tcPr>
            <w:tcW w:w="861" w:type="dxa"/>
            <w:vMerge w:val="restart"/>
            <w:tcBorders>
              <w:top w:val="nil"/>
              <w:left w:val="single" w:sz="8" w:space="0" w:color="auto"/>
              <w:bottom w:val="single" w:sz="8" w:space="0" w:color="000000"/>
              <w:right w:val="single" w:sz="8" w:space="0" w:color="auto"/>
            </w:tcBorders>
            <w:shd w:val="clear" w:color="000000" w:fill="C0C0C0"/>
            <w:noWrap/>
            <w:vAlign w:val="center"/>
            <w:tcPrChange w:id="2398" w:author="Fernandes, Richard (he, him, his | il, le, lui)" w:date="2023-07-14T17:06:00Z">
              <w:tcPr>
                <w:tcW w:w="861" w:type="dxa"/>
                <w:vMerge w:val="restart"/>
                <w:tcBorders>
                  <w:top w:val="nil"/>
                  <w:left w:val="single" w:sz="8" w:space="0" w:color="auto"/>
                  <w:bottom w:val="single" w:sz="8" w:space="0" w:color="000000"/>
                  <w:right w:val="single" w:sz="8" w:space="0" w:color="auto"/>
                </w:tcBorders>
                <w:shd w:val="clear" w:color="000000" w:fill="C0C0C0"/>
                <w:noWrap/>
                <w:vAlign w:val="center"/>
              </w:tcPr>
            </w:tcPrChange>
          </w:tcPr>
          <w:p w14:paraId="0472857C" w14:textId="514DC11D" w:rsidR="0097469C" w:rsidRPr="008A334C" w:rsidDel="007D13D1" w:rsidRDefault="0097469C" w:rsidP="00A36C2B">
            <w:pPr>
              <w:spacing w:after="0" w:line="240" w:lineRule="auto"/>
              <w:rPr>
                <w:del w:id="2399" w:author="Fernandes, Richard (he, him, his | il, le, lui)" w:date="2023-07-14T17:06:00Z"/>
                <w:rFonts w:ascii="Arial" w:eastAsia="Times New Roman" w:hAnsi="Arial" w:cs="Arial"/>
                <w:b/>
                <w:bCs/>
                <w:sz w:val="16"/>
                <w:szCs w:val="16"/>
                <w:lang w:eastAsia="en-CA"/>
              </w:rPr>
            </w:pPr>
            <w:del w:id="2400" w:author="Fernandes, Richard (he, him, his | il, le, lui)" w:date="2023-07-14T17:06:00Z">
              <w:r w:rsidRPr="008A334C" w:rsidDel="007D13D1">
                <w:rPr>
                  <w:rFonts w:ascii="Arial" w:eastAsia="Times New Roman" w:hAnsi="Arial" w:cs="Arial"/>
                  <w:b/>
                  <w:bCs/>
                  <w:sz w:val="16"/>
                  <w:szCs w:val="16"/>
                  <w:lang w:eastAsia="en-CA"/>
                </w:rPr>
                <w:delText>Leaf</w:delText>
              </w:r>
            </w:del>
          </w:p>
        </w:tc>
        <w:tc>
          <w:tcPr>
            <w:tcW w:w="850" w:type="dxa"/>
            <w:tcBorders>
              <w:top w:val="single" w:sz="8" w:space="0" w:color="auto"/>
              <w:left w:val="nil"/>
              <w:bottom w:val="single" w:sz="4" w:space="0" w:color="auto"/>
              <w:right w:val="nil"/>
            </w:tcBorders>
            <w:shd w:val="clear" w:color="000000" w:fill="C0C0C0"/>
            <w:noWrap/>
            <w:vAlign w:val="bottom"/>
            <w:tcPrChange w:id="2401" w:author="Fernandes, Richard (he, him, his | il, le, lui)" w:date="2023-07-14T17:06:00Z">
              <w:tcPr>
                <w:tcW w:w="850" w:type="dxa"/>
                <w:tcBorders>
                  <w:top w:val="single" w:sz="8" w:space="0" w:color="auto"/>
                  <w:left w:val="nil"/>
                  <w:bottom w:val="single" w:sz="4" w:space="0" w:color="auto"/>
                  <w:right w:val="nil"/>
                </w:tcBorders>
                <w:shd w:val="clear" w:color="000000" w:fill="C0C0C0"/>
                <w:noWrap/>
                <w:vAlign w:val="bottom"/>
              </w:tcPr>
            </w:tcPrChange>
          </w:tcPr>
          <w:p w14:paraId="3877A3B7" w14:textId="2EF64B1B" w:rsidR="0097469C" w:rsidRPr="008A334C" w:rsidDel="007D13D1" w:rsidRDefault="0097469C" w:rsidP="00A36C2B">
            <w:pPr>
              <w:spacing w:after="0" w:line="240" w:lineRule="auto"/>
              <w:rPr>
                <w:del w:id="2402" w:author="Fernandes, Richard (he, him, his | il, le, lui)" w:date="2023-07-14T17:06:00Z"/>
                <w:rFonts w:ascii="Arial" w:eastAsia="Times New Roman" w:hAnsi="Arial" w:cs="Arial"/>
                <w:b/>
                <w:bCs/>
                <w:sz w:val="16"/>
                <w:szCs w:val="16"/>
                <w:lang w:eastAsia="en-CA"/>
              </w:rPr>
            </w:pPr>
            <w:del w:id="2403" w:author="Fernandes, Richard (he, him, his | il, le, lui)" w:date="2023-07-14T17:06:00Z">
              <w:r w:rsidRPr="008A334C" w:rsidDel="007D13D1">
                <w:rPr>
                  <w:rFonts w:ascii="Arial" w:eastAsia="Times New Roman" w:hAnsi="Arial" w:cs="Arial"/>
                  <w:b/>
                  <w:bCs/>
                  <w:sz w:val="16"/>
                  <w:szCs w:val="16"/>
                  <w:lang w:eastAsia="en-CA"/>
                </w:rPr>
                <w:delText>N</w:delText>
              </w:r>
            </w:del>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Change w:id="2404" w:author="Fernandes, Richard (he, him, his | il, le, lui)" w:date="2023-07-14T17:06:00Z">
              <w:tcPr>
                <w:tcW w:w="709" w:type="dxa"/>
                <w:tcBorders>
                  <w:top w:val="single" w:sz="8" w:space="0" w:color="auto"/>
                  <w:left w:val="single" w:sz="8" w:space="0" w:color="auto"/>
                  <w:bottom w:val="single" w:sz="8" w:space="0" w:color="auto"/>
                  <w:right w:val="single" w:sz="8" w:space="0" w:color="auto"/>
                </w:tcBorders>
                <w:shd w:val="clear" w:color="auto" w:fill="auto"/>
                <w:vAlign w:val="center"/>
              </w:tcPr>
            </w:tcPrChange>
          </w:tcPr>
          <w:p w14:paraId="60D069C3" w14:textId="39AC0EEB" w:rsidR="0097469C" w:rsidRPr="008A334C" w:rsidDel="007D13D1" w:rsidRDefault="0097469C" w:rsidP="00A36C2B">
            <w:pPr>
              <w:spacing w:after="0" w:line="240" w:lineRule="auto"/>
              <w:jc w:val="center"/>
              <w:rPr>
                <w:del w:id="2405" w:author="Fernandes, Richard (he, him, his | il, le, lui)" w:date="2023-07-14T17:06:00Z"/>
                <w:rFonts w:ascii="Arial" w:eastAsia="Times New Roman" w:hAnsi="Arial" w:cs="Arial"/>
                <w:sz w:val="16"/>
                <w:szCs w:val="16"/>
                <w:lang w:eastAsia="en-CA"/>
              </w:rPr>
            </w:pPr>
            <w:del w:id="2406" w:author="Fernandes, Richard (he, him, his | il, le, lui)" w:date="2023-07-14T17:06:00Z">
              <w:r w:rsidRPr="008A334C" w:rsidDel="007D13D1">
                <w:rPr>
                  <w:rFonts w:ascii="Arial" w:eastAsia="Times New Roman" w:hAnsi="Arial" w:cs="Arial"/>
                  <w:sz w:val="16"/>
                  <w:szCs w:val="16"/>
                  <w:lang w:eastAsia="en-CA"/>
                </w:rPr>
                <w:delText>1.1</w:delText>
              </w:r>
            </w:del>
          </w:p>
        </w:tc>
        <w:tc>
          <w:tcPr>
            <w:tcW w:w="709" w:type="dxa"/>
            <w:tcBorders>
              <w:top w:val="single" w:sz="8" w:space="0" w:color="auto"/>
              <w:left w:val="nil"/>
              <w:bottom w:val="single" w:sz="8" w:space="0" w:color="auto"/>
              <w:right w:val="single" w:sz="8" w:space="0" w:color="auto"/>
            </w:tcBorders>
            <w:shd w:val="clear" w:color="auto" w:fill="auto"/>
            <w:vAlign w:val="center"/>
            <w:tcPrChange w:id="2407" w:author="Fernandes, Richard (he, him, his | il, le, lui)" w:date="2023-07-14T17:06:00Z">
              <w:tcPr>
                <w:tcW w:w="709" w:type="dxa"/>
                <w:tcBorders>
                  <w:top w:val="single" w:sz="8" w:space="0" w:color="auto"/>
                  <w:left w:val="nil"/>
                  <w:bottom w:val="single" w:sz="8" w:space="0" w:color="auto"/>
                  <w:right w:val="single" w:sz="8" w:space="0" w:color="auto"/>
                </w:tcBorders>
                <w:shd w:val="clear" w:color="auto" w:fill="auto"/>
                <w:vAlign w:val="center"/>
              </w:tcPr>
            </w:tcPrChange>
          </w:tcPr>
          <w:p w14:paraId="36764637" w14:textId="18C52B7C" w:rsidR="0097469C" w:rsidRPr="008A334C" w:rsidDel="007D13D1" w:rsidRDefault="0097469C" w:rsidP="00A36C2B">
            <w:pPr>
              <w:spacing w:after="0" w:line="240" w:lineRule="auto"/>
              <w:jc w:val="center"/>
              <w:rPr>
                <w:del w:id="2408" w:author="Fernandes, Richard (he, him, his | il, le, lui)" w:date="2023-07-14T17:06:00Z"/>
                <w:rFonts w:ascii="Arial" w:eastAsia="Times New Roman" w:hAnsi="Arial" w:cs="Arial"/>
                <w:sz w:val="16"/>
                <w:szCs w:val="16"/>
                <w:lang w:eastAsia="en-CA"/>
              </w:rPr>
            </w:pPr>
            <w:del w:id="2409" w:author="Fernandes, Richard (he, him, his | il, le, lui)" w:date="2023-07-14T17:06:00Z">
              <w:r w:rsidRPr="008A334C" w:rsidDel="007D13D1">
                <w:rPr>
                  <w:rFonts w:ascii="Arial" w:eastAsia="Times New Roman" w:hAnsi="Arial" w:cs="Arial"/>
                  <w:sz w:val="16"/>
                  <w:szCs w:val="16"/>
                  <w:lang w:eastAsia="en-CA"/>
                </w:rPr>
                <w:delText>2.3</w:delText>
              </w:r>
            </w:del>
          </w:p>
        </w:tc>
        <w:tc>
          <w:tcPr>
            <w:tcW w:w="567" w:type="dxa"/>
            <w:tcBorders>
              <w:top w:val="single" w:sz="8" w:space="0" w:color="auto"/>
              <w:left w:val="nil"/>
              <w:bottom w:val="single" w:sz="8" w:space="0" w:color="auto"/>
              <w:right w:val="single" w:sz="8" w:space="0" w:color="auto"/>
            </w:tcBorders>
            <w:shd w:val="clear" w:color="auto" w:fill="auto"/>
            <w:vAlign w:val="center"/>
            <w:tcPrChange w:id="2410" w:author="Fernandes, Richard (he, him, his | il, le, lui)" w:date="2023-07-14T17:06:00Z">
              <w:tcPr>
                <w:tcW w:w="567" w:type="dxa"/>
                <w:tcBorders>
                  <w:top w:val="single" w:sz="8" w:space="0" w:color="auto"/>
                  <w:left w:val="nil"/>
                  <w:bottom w:val="single" w:sz="8" w:space="0" w:color="auto"/>
                  <w:right w:val="single" w:sz="8" w:space="0" w:color="auto"/>
                </w:tcBorders>
                <w:shd w:val="clear" w:color="auto" w:fill="auto"/>
                <w:vAlign w:val="center"/>
              </w:tcPr>
            </w:tcPrChange>
          </w:tcPr>
          <w:p w14:paraId="727086CA" w14:textId="5F21ECEA" w:rsidR="0097469C" w:rsidRPr="008A334C" w:rsidDel="007D13D1" w:rsidRDefault="0097469C" w:rsidP="00A36C2B">
            <w:pPr>
              <w:spacing w:after="0" w:line="240" w:lineRule="auto"/>
              <w:jc w:val="center"/>
              <w:rPr>
                <w:del w:id="2411" w:author="Fernandes, Richard (he, him, his | il, le, lui)" w:date="2023-07-14T17:06:00Z"/>
                <w:rFonts w:ascii="Arial" w:eastAsia="Times New Roman" w:hAnsi="Arial" w:cs="Arial"/>
                <w:sz w:val="16"/>
                <w:szCs w:val="16"/>
                <w:lang w:eastAsia="en-CA"/>
              </w:rPr>
            </w:pPr>
            <w:del w:id="2412" w:author="Fernandes, Richard (he, him, his | il, le, lui)" w:date="2023-07-14T17:06:00Z">
              <w:r w:rsidRPr="008A334C" w:rsidDel="007D13D1">
                <w:rPr>
                  <w:rFonts w:ascii="Arial" w:eastAsia="Times New Roman" w:hAnsi="Arial" w:cs="Arial"/>
                  <w:sz w:val="16"/>
                  <w:szCs w:val="16"/>
                  <w:lang w:eastAsia="en-CA"/>
                </w:rPr>
                <w:delText>1.1</w:delText>
              </w:r>
            </w:del>
          </w:p>
        </w:tc>
        <w:tc>
          <w:tcPr>
            <w:tcW w:w="567" w:type="dxa"/>
            <w:tcBorders>
              <w:top w:val="single" w:sz="8" w:space="0" w:color="auto"/>
              <w:left w:val="nil"/>
              <w:bottom w:val="single" w:sz="8" w:space="0" w:color="auto"/>
              <w:right w:val="single" w:sz="8" w:space="0" w:color="auto"/>
            </w:tcBorders>
            <w:shd w:val="clear" w:color="auto" w:fill="auto"/>
            <w:vAlign w:val="center"/>
            <w:tcPrChange w:id="2413" w:author="Fernandes, Richard (he, him, his | il, le, lui)" w:date="2023-07-14T17:06:00Z">
              <w:tcPr>
                <w:tcW w:w="567" w:type="dxa"/>
                <w:tcBorders>
                  <w:top w:val="single" w:sz="8" w:space="0" w:color="auto"/>
                  <w:left w:val="nil"/>
                  <w:bottom w:val="single" w:sz="8" w:space="0" w:color="auto"/>
                  <w:right w:val="single" w:sz="8" w:space="0" w:color="auto"/>
                </w:tcBorders>
                <w:shd w:val="clear" w:color="auto" w:fill="auto"/>
                <w:vAlign w:val="center"/>
              </w:tcPr>
            </w:tcPrChange>
          </w:tcPr>
          <w:p w14:paraId="61EFF947" w14:textId="338AC80B" w:rsidR="0097469C" w:rsidRPr="008A334C" w:rsidDel="007D13D1" w:rsidRDefault="0097469C" w:rsidP="00A36C2B">
            <w:pPr>
              <w:spacing w:after="0" w:line="240" w:lineRule="auto"/>
              <w:jc w:val="center"/>
              <w:rPr>
                <w:del w:id="2414" w:author="Fernandes, Richard (he, him, his | il, le, lui)" w:date="2023-07-14T17:06:00Z"/>
                <w:rFonts w:ascii="Arial" w:eastAsia="Times New Roman" w:hAnsi="Arial" w:cs="Arial"/>
                <w:sz w:val="16"/>
                <w:szCs w:val="16"/>
                <w:lang w:eastAsia="en-CA"/>
              </w:rPr>
            </w:pPr>
            <w:del w:id="2415" w:author="Fernandes, Richard (he, him, his | il, le, lui)" w:date="2023-07-14T17:06:00Z">
              <w:r w:rsidRPr="008A334C" w:rsidDel="007D13D1">
                <w:rPr>
                  <w:rFonts w:ascii="Arial" w:eastAsia="Times New Roman" w:hAnsi="Arial" w:cs="Arial"/>
                  <w:sz w:val="16"/>
                  <w:szCs w:val="16"/>
                  <w:lang w:eastAsia="en-CA"/>
                </w:rPr>
                <w:delText>2.3</w:delText>
              </w:r>
            </w:del>
          </w:p>
        </w:tc>
        <w:tc>
          <w:tcPr>
            <w:tcW w:w="709" w:type="dxa"/>
            <w:tcBorders>
              <w:top w:val="nil"/>
              <w:left w:val="nil"/>
              <w:bottom w:val="single" w:sz="8" w:space="0" w:color="auto"/>
              <w:right w:val="single" w:sz="8" w:space="0" w:color="auto"/>
            </w:tcBorders>
            <w:shd w:val="clear" w:color="auto" w:fill="auto"/>
            <w:noWrap/>
            <w:vAlign w:val="center"/>
            <w:tcPrChange w:id="2416" w:author="Fernandes, Richard (he, him, his | il, le, lui)" w:date="2023-07-14T17:06:00Z">
              <w:tcPr>
                <w:tcW w:w="709" w:type="dxa"/>
                <w:tcBorders>
                  <w:top w:val="nil"/>
                  <w:left w:val="nil"/>
                  <w:bottom w:val="single" w:sz="8" w:space="0" w:color="auto"/>
                  <w:right w:val="single" w:sz="8" w:space="0" w:color="auto"/>
                </w:tcBorders>
                <w:shd w:val="clear" w:color="auto" w:fill="auto"/>
                <w:noWrap/>
                <w:vAlign w:val="center"/>
              </w:tcPr>
            </w:tcPrChange>
          </w:tcPr>
          <w:p w14:paraId="4E3B0969" w14:textId="6E290B36" w:rsidR="0097469C" w:rsidRPr="008A334C" w:rsidDel="007D13D1" w:rsidRDefault="0097469C" w:rsidP="00A36C2B">
            <w:pPr>
              <w:spacing w:after="0" w:line="240" w:lineRule="auto"/>
              <w:jc w:val="center"/>
              <w:rPr>
                <w:del w:id="2417" w:author="Fernandes, Richard (he, him, his | il, le, lui)" w:date="2023-07-14T17:06:00Z"/>
                <w:rFonts w:ascii="Arial" w:eastAsia="Times New Roman" w:hAnsi="Arial" w:cs="Arial"/>
                <w:sz w:val="16"/>
                <w:szCs w:val="16"/>
                <w:lang w:eastAsia="en-CA"/>
              </w:rPr>
            </w:pPr>
            <w:del w:id="2418" w:author="Fernandes, Richard (he, him, his | il, le, lui)" w:date="2023-07-14T17:06:00Z">
              <w:r w:rsidRPr="008A334C" w:rsidDel="007D13D1">
                <w:rPr>
                  <w:rFonts w:ascii="Arial" w:eastAsia="Times New Roman" w:hAnsi="Arial" w:cs="Arial"/>
                  <w:sz w:val="16"/>
                  <w:szCs w:val="16"/>
                  <w:lang w:eastAsia="en-CA"/>
                </w:rPr>
                <w:delText>3</w:delText>
              </w:r>
            </w:del>
          </w:p>
        </w:tc>
        <w:tc>
          <w:tcPr>
            <w:tcW w:w="850" w:type="dxa"/>
            <w:tcBorders>
              <w:top w:val="nil"/>
              <w:left w:val="single" w:sz="4" w:space="0" w:color="auto"/>
              <w:bottom w:val="single" w:sz="4" w:space="0" w:color="auto"/>
              <w:right w:val="single" w:sz="4" w:space="0" w:color="auto"/>
            </w:tcBorders>
            <w:shd w:val="clear" w:color="000000" w:fill="BFBFBF"/>
            <w:noWrap/>
            <w:vAlign w:val="bottom"/>
            <w:tcPrChange w:id="2419" w:author="Fernandes, Richard (he, him, his | il, le, lui)" w:date="2023-07-14T17:06:00Z">
              <w:tcPr>
                <w:tcW w:w="850" w:type="dxa"/>
                <w:tcBorders>
                  <w:top w:val="nil"/>
                  <w:left w:val="single" w:sz="4" w:space="0" w:color="auto"/>
                  <w:bottom w:val="single" w:sz="4" w:space="0" w:color="auto"/>
                  <w:right w:val="single" w:sz="4" w:space="0" w:color="auto"/>
                </w:tcBorders>
                <w:shd w:val="clear" w:color="000000" w:fill="BFBFBF"/>
                <w:noWrap/>
                <w:vAlign w:val="bottom"/>
              </w:tcPr>
            </w:tcPrChange>
          </w:tcPr>
          <w:p w14:paraId="49E4DB35" w14:textId="379FFFD1" w:rsidR="0097469C" w:rsidRPr="008A334C" w:rsidDel="007D13D1" w:rsidRDefault="0097469C" w:rsidP="00A36C2B">
            <w:pPr>
              <w:spacing w:after="0" w:line="240" w:lineRule="auto"/>
              <w:jc w:val="center"/>
              <w:rPr>
                <w:del w:id="2420" w:author="Fernandes, Richard (he, him, his | il, le, lui)" w:date="2023-07-14T17:06:00Z"/>
                <w:rFonts w:ascii="Arial" w:eastAsia="Times New Roman" w:hAnsi="Arial" w:cs="Arial"/>
                <w:sz w:val="16"/>
                <w:szCs w:val="16"/>
                <w:lang w:eastAsia="en-CA"/>
              </w:rPr>
            </w:pPr>
            <w:del w:id="2421" w:author="Fernandes, Richard (he, him, his | il, le, lui)" w:date="2023-07-14T17:06:00Z">
              <w:r w:rsidRPr="008A334C" w:rsidDel="007D13D1">
                <w:rPr>
                  <w:rFonts w:ascii="Arial" w:eastAsia="Times New Roman" w:hAnsi="Arial" w:cs="Arial"/>
                  <w:sz w:val="16"/>
                  <w:szCs w:val="16"/>
                  <w:lang w:eastAsia="en-CA"/>
                </w:rPr>
                <w:delText>Uniform</w:delText>
              </w:r>
            </w:del>
          </w:p>
        </w:tc>
        <w:tc>
          <w:tcPr>
            <w:tcW w:w="709" w:type="dxa"/>
            <w:tcBorders>
              <w:top w:val="nil"/>
              <w:left w:val="nil"/>
              <w:bottom w:val="single" w:sz="4" w:space="0" w:color="auto"/>
              <w:right w:val="single" w:sz="8" w:space="0" w:color="auto"/>
            </w:tcBorders>
            <w:shd w:val="clear" w:color="auto" w:fill="auto"/>
            <w:noWrap/>
            <w:vAlign w:val="bottom"/>
            <w:tcPrChange w:id="2422" w:author="Fernandes, Richard (he, him, his | il, le, lui)" w:date="2023-07-14T17:06:00Z">
              <w:tcPr>
                <w:tcW w:w="709" w:type="dxa"/>
                <w:tcBorders>
                  <w:top w:val="nil"/>
                  <w:left w:val="nil"/>
                  <w:bottom w:val="single" w:sz="4" w:space="0" w:color="auto"/>
                  <w:right w:val="single" w:sz="8" w:space="0" w:color="auto"/>
                </w:tcBorders>
                <w:shd w:val="clear" w:color="auto" w:fill="auto"/>
                <w:noWrap/>
                <w:vAlign w:val="bottom"/>
              </w:tcPr>
            </w:tcPrChange>
          </w:tcPr>
          <w:p w14:paraId="6BBA66D4" w14:textId="1025CFAB" w:rsidR="0097469C" w:rsidRPr="008A334C" w:rsidDel="007D13D1" w:rsidRDefault="0097469C" w:rsidP="00A36C2B">
            <w:pPr>
              <w:spacing w:after="0" w:line="240" w:lineRule="auto"/>
              <w:jc w:val="center"/>
              <w:rPr>
                <w:del w:id="2423" w:author="Fernandes, Richard (he, him, his | il, le, lui)" w:date="2023-07-14T17:06:00Z"/>
                <w:rFonts w:ascii="Arial" w:eastAsia="Times New Roman" w:hAnsi="Arial" w:cs="Arial"/>
                <w:sz w:val="16"/>
                <w:szCs w:val="16"/>
                <w:lang w:eastAsia="en-CA"/>
              </w:rPr>
            </w:pPr>
            <w:del w:id="2424" w:author="Fernandes, Richard (he, him, his | il, le, lui)" w:date="2023-07-14T17:06:00Z">
              <w:r w:rsidRPr="008A334C" w:rsidDel="007D13D1">
                <w:rPr>
                  <w:rFonts w:ascii="Arial" w:eastAsia="Times New Roman" w:hAnsi="Arial" w:cs="Arial"/>
                  <w:sz w:val="16"/>
                  <w:szCs w:val="16"/>
                  <w:lang w:eastAsia="en-CA"/>
                </w:rPr>
                <w:delText>10</w:delText>
              </w:r>
            </w:del>
          </w:p>
        </w:tc>
        <w:tc>
          <w:tcPr>
            <w:tcW w:w="567" w:type="dxa"/>
            <w:tcBorders>
              <w:top w:val="single" w:sz="8" w:space="0" w:color="auto"/>
              <w:left w:val="nil"/>
              <w:bottom w:val="single" w:sz="8" w:space="0" w:color="auto"/>
              <w:right w:val="single" w:sz="8" w:space="0" w:color="auto"/>
            </w:tcBorders>
            <w:shd w:val="clear" w:color="auto" w:fill="auto"/>
            <w:vAlign w:val="center"/>
            <w:tcPrChange w:id="2425" w:author="Fernandes, Richard (he, him, his | il, le, lui)" w:date="2023-07-14T17:06:00Z">
              <w:tcPr>
                <w:tcW w:w="567" w:type="dxa"/>
                <w:tcBorders>
                  <w:top w:val="single" w:sz="8" w:space="0" w:color="auto"/>
                  <w:left w:val="nil"/>
                  <w:bottom w:val="single" w:sz="8" w:space="0" w:color="auto"/>
                  <w:right w:val="single" w:sz="8" w:space="0" w:color="auto"/>
                </w:tcBorders>
                <w:shd w:val="clear" w:color="auto" w:fill="auto"/>
                <w:vAlign w:val="center"/>
              </w:tcPr>
            </w:tcPrChange>
          </w:tcPr>
          <w:p w14:paraId="6907C667" w14:textId="159C8553" w:rsidR="0097469C" w:rsidRPr="008A334C" w:rsidDel="007D13D1" w:rsidRDefault="0097469C" w:rsidP="00A36C2B">
            <w:pPr>
              <w:spacing w:after="0" w:line="240" w:lineRule="auto"/>
              <w:jc w:val="center"/>
              <w:rPr>
                <w:del w:id="2426" w:author="Fernandes, Richard (he, him, his | il, le, lui)" w:date="2023-07-14T17:06:00Z"/>
                <w:rFonts w:ascii="Arial" w:eastAsia="Times New Roman" w:hAnsi="Arial" w:cs="Arial"/>
                <w:sz w:val="16"/>
                <w:szCs w:val="16"/>
                <w:lang w:eastAsia="en-CA"/>
              </w:rPr>
            </w:pPr>
            <w:del w:id="2427" w:author="Fernandes, Richard (he, him, his | il, le, lui)" w:date="2023-07-14T17:06:00Z">
              <w:r w:rsidRPr="008A334C" w:rsidDel="007D13D1">
                <w:rPr>
                  <w:rFonts w:ascii="Arial" w:eastAsia="Times New Roman" w:hAnsi="Arial" w:cs="Arial"/>
                  <w:sz w:val="16"/>
                  <w:szCs w:val="16"/>
                  <w:lang w:eastAsia="en-CA"/>
                </w:rPr>
                <w:delText>1.1</w:delText>
              </w:r>
            </w:del>
          </w:p>
        </w:tc>
        <w:tc>
          <w:tcPr>
            <w:tcW w:w="709" w:type="dxa"/>
            <w:tcBorders>
              <w:top w:val="single" w:sz="8" w:space="0" w:color="auto"/>
              <w:left w:val="nil"/>
              <w:bottom w:val="single" w:sz="8" w:space="0" w:color="auto"/>
              <w:right w:val="single" w:sz="8" w:space="0" w:color="auto"/>
            </w:tcBorders>
            <w:shd w:val="clear" w:color="auto" w:fill="auto"/>
            <w:vAlign w:val="center"/>
            <w:tcPrChange w:id="2428" w:author="Fernandes, Richard (he, him, his | il, le, lui)" w:date="2023-07-14T17:06:00Z">
              <w:tcPr>
                <w:tcW w:w="709" w:type="dxa"/>
                <w:tcBorders>
                  <w:top w:val="single" w:sz="8" w:space="0" w:color="auto"/>
                  <w:left w:val="nil"/>
                  <w:bottom w:val="single" w:sz="8" w:space="0" w:color="auto"/>
                  <w:right w:val="single" w:sz="8" w:space="0" w:color="auto"/>
                </w:tcBorders>
                <w:shd w:val="clear" w:color="auto" w:fill="auto"/>
                <w:vAlign w:val="center"/>
              </w:tcPr>
            </w:tcPrChange>
          </w:tcPr>
          <w:p w14:paraId="6A535321" w14:textId="30B38F74" w:rsidR="0097469C" w:rsidRPr="008A334C" w:rsidDel="007D13D1" w:rsidRDefault="0097469C" w:rsidP="00A36C2B">
            <w:pPr>
              <w:spacing w:after="0" w:line="240" w:lineRule="auto"/>
              <w:jc w:val="center"/>
              <w:rPr>
                <w:del w:id="2429" w:author="Fernandes, Richard (he, him, his | il, le, lui)" w:date="2023-07-14T17:06:00Z"/>
                <w:rFonts w:ascii="Arial" w:eastAsia="Times New Roman" w:hAnsi="Arial" w:cs="Arial"/>
                <w:sz w:val="16"/>
                <w:szCs w:val="16"/>
                <w:lang w:eastAsia="en-CA"/>
              </w:rPr>
            </w:pPr>
            <w:del w:id="2430" w:author="Fernandes, Richard (he, him, his | il, le, lui)" w:date="2023-07-14T17:06:00Z">
              <w:r w:rsidRPr="008A334C" w:rsidDel="007D13D1">
                <w:rPr>
                  <w:rFonts w:ascii="Arial" w:eastAsia="Times New Roman" w:hAnsi="Arial" w:cs="Arial"/>
                  <w:sz w:val="16"/>
                  <w:szCs w:val="16"/>
                  <w:lang w:eastAsia="en-CA"/>
                </w:rPr>
                <w:delText>2.3</w:delText>
              </w:r>
            </w:del>
          </w:p>
        </w:tc>
        <w:tc>
          <w:tcPr>
            <w:tcW w:w="813" w:type="dxa"/>
            <w:tcBorders>
              <w:top w:val="single" w:sz="8" w:space="0" w:color="auto"/>
              <w:left w:val="nil"/>
              <w:bottom w:val="single" w:sz="8" w:space="0" w:color="auto"/>
              <w:right w:val="single" w:sz="8" w:space="0" w:color="auto"/>
            </w:tcBorders>
            <w:shd w:val="clear" w:color="auto" w:fill="auto"/>
            <w:vAlign w:val="center"/>
            <w:tcPrChange w:id="2431" w:author="Fernandes, Richard (he, him, his | il, le, lui)" w:date="2023-07-14T17:06:00Z">
              <w:tcPr>
                <w:tcW w:w="813" w:type="dxa"/>
                <w:tcBorders>
                  <w:top w:val="single" w:sz="8" w:space="0" w:color="auto"/>
                  <w:left w:val="nil"/>
                  <w:bottom w:val="single" w:sz="8" w:space="0" w:color="auto"/>
                  <w:right w:val="single" w:sz="8" w:space="0" w:color="auto"/>
                </w:tcBorders>
                <w:shd w:val="clear" w:color="auto" w:fill="auto"/>
                <w:vAlign w:val="center"/>
              </w:tcPr>
            </w:tcPrChange>
          </w:tcPr>
          <w:p w14:paraId="19A9008B" w14:textId="739327DC" w:rsidR="0097469C" w:rsidRPr="008A334C" w:rsidDel="007D13D1" w:rsidRDefault="0097469C" w:rsidP="00A36C2B">
            <w:pPr>
              <w:spacing w:after="0" w:line="240" w:lineRule="auto"/>
              <w:jc w:val="center"/>
              <w:rPr>
                <w:del w:id="2432" w:author="Fernandes, Richard (he, him, his | il, le, lui)" w:date="2023-07-14T17:06:00Z"/>
                <w:rFonts w:ascii="Arial" w:eastAsia="Times New Roman" w:hAnsi="Arial" w:cs="Arial"/>
                <w:sz w:val="16"/>
                <w:szCs w:val="16"/>
                <w:lang w:eastAsia="en-CA"/>
              </w:rPr>
            </w:pPr>
            <w:del w:id="2433" w:author="Fernandes, Richard (he, him, his | il, le, lui)" w:date="2023-07-14T17:06:00Z">
              <w:r w:rsidRPr="008A334C" w:rsidDel="007D13D1">
                <w:rPr>
                  <w:rFonts w:ascii="Arial" w:eastAsia="Times New Roman" w:hAnsi="Arial" w:cs="Arial"/>
                  <w:sz w:val="16"/>
                  <w:szCs w:val="16"/>
                  <w:lang w:eastAsia="en-CA"/>
                </w:rPr>
                <w:delText>1.1</w:delText>
              </w:r>
            </w:del>
          </w:p>
        </w:tc>
        <w:tc>
          <w:tcPr>
            <w:tcW w:w="740" w:type="dxa"/>
            <w:tcBorders>
              <w:top w:val="single" w:sz="8" w:space="0" w:color="auto"/>
              <w:left w:val="nil"/>
              <w:bottom w:val="single" w:sz="8" w:space="0" w:color="auto"/>
              <w:right w:val="single" w:sz="8" w:space="0" w:color="auto"/>
            </w:tcBorders>
            <w:shd w:val="clear" w:color="auto" w:fill="auto"/>
            <w:vAlign w:val="center"/>
            <w:tcPrChange w:id="2434" w:author="Fernandes, Richard (he, him, his | il, le, lui)" w:date="2023-07-14T17:06:00Z">
              <w:tcPr>
                <w:tcW w:w="740" w:type="dxa"/>
                <w:tcBorders>
                  <w:top w:val="single" w:sz="8" w:space="0" w:color="auto"/>
                  <w:left w:val="nil"/>
                  <w:bottom w:val="single" w:sz="8" w:space="0" w:color="auto"/>
                  <w:right w:val="single" w:sz="8" w:space="0" w:color="auto"/>
                </w:tcBorders>
                <w:shd w:val="clear" w:color="auto" w:fill="auto"/>
                <w:vAlign w:val="center"/>
              </w:tcPr>
            </w:tcPrChange>
          </w:tcPr>
          <w:p w14:paraId="03868906" w14:textId="6F6D1124" w:rsidR="0097469C" w:rsidRPr="008A334C" w:rsidDel="007D13D1" w:rsidRDefault="0097469C" w:rsidP="00A36C2B">
            <w:pPr>
              <w:spacing w:after="0" w:line="240" w:lineRule="auto"/>
              <w:jc w:val="center"/>
              <w:rPr>
                <w:del w:id="2435" w:author="Fernandes, Richard (he, him, his | il, le, lui)" w:date="2023-07-14T17:06:00Z"/>
                <w:rFonts w:ascii="Arial" w:eastAsia="Times New Roman" w:hAnsi="Arial" w:cs="Arial"/>
                <w:sz w:val="16"/>
                <w:szCs w:val="16"/>
                <w:lang w:eastAsia="en-CA"/>
              </w:rPr>
            </w:pPr>
            <w:del w:id="2436" w:author="Fernandes, Richard (he, him, his | il, le, lui)" w:date="2023-07-14T17:06:00Z">
              <w:r w:rsidRPr="008A334C" w:rsidDel="007D13D1">
                <w:rPr>
                  <w:rFonts w:ascii="Arial" w:eastAsia="Times New Roman" w:hAnsi="Arial" w:cs="Arial"/>
                  <w:sz w:val="16"/>
                  <w:szCs w:val="16"/>
                  <w:lang w:eastAsia="en-CA"/>
                </w:rPr>
                <w:delText>2.3</w:delText>
              </w:r>
            </w:del>
          </w:p>
        </w:tc>
      </w:tr>
      <w:tr w:rsidR="0097469C" w:rsidRPr="008A334C" w:rsidDel="007D13D1" w14:paraId="572B44CC" w14:textId="4D003EA1" w:rsidTr="007D13D1">
        <w:trPr>
          <w:trHeight w:val="315"/>
          <w:del w:id="2437" w:author="Fernandes, Richard (he, him, his | il, le, lui)" w:date="2023-07-14T17:06:00Z"/>
          <w:trPrChange w:id="2438" w:author="Fernandes, Richard (he, him, his | il, le, lui)" w:date="2023-07-14T17:06:00Z">
            <w:trPr>
              <w:trHeight w:val="315"/>
            </w:trPr>
          </w:trPrChange>
        </w:trPr>
        <w:tc>
          <w:tcPr>
            <w:tcW w:w="861" w:type="dxa"/>
            <w:vMerge/>
            <w:tcBorders>
              <w:top w:val="nil"/>
              <w:left w:val="single" w:sz="8" w:space="0" w:color="auto"/>
              <w:bottom w:val="single" w:sz="8" w:space="0" w:color="000000"/>
              <w:right w:val="single" w:sz="8" w:space="0" w:color="auto"/>
            </w:tcBorders>
            <w:vAlign w:val="center"/>
            <w:tcPrChange w:id="2439" w:author="Fernandes, Richard (he, him, his | il, le, lui)" w:date="2023-07-14T17:06:00Z">
              <w:tcPr>
                <w:tcW w:w="861" w:type="dxa"/>
                <w:vMerge/>
                <w:tcBorders>
                  <w:top w:val="nil"/>
                  <w:left w:val="single" w:sz="8" w:space="0" w:color="auto"/>
                  <w:bottom w:val="single" w:sz="8" w:space="0" w:color="000000"/>
                  <w:right w:val="single" w:sz="8" w:space="0" w:color="auto"/>
                </w:tcBorders>
                <w:vAlign w:val="center"/>
              </w:tcPr>
            </w:tcPrChange>
          </w:tcPr>
          <w:p w14:paraId="4478EED9" w14:textId="58535B2F" w:rsidR="0097469C" w:rsidRPr="008A334C" w:rsidDel="007D13D1" w:rsidRDefault="0097469C" w:rsidP="00A36C2B">
            <w:pPr>
              <w:spacing w:after="0" w:line="240" w:lineRule="auto"/>
              <w:rPr>
                <w:del w:id="2440" w:author="Fernandes, Richard (he, him, his | il, le, lui)" w:date="2023-07-14T17:06:00Z"/>
                <w:rFonts w:ascii="Arial" w:eastAsia="Times New Roman" w:hAnsi="Arial" w:cs="Arial"/>
                <w:b/>
                <w:bCs/>
                <w:sz w:val="16"/>
                <w:szCs w:val="16"/>
                <w:lang w:eastAsia="en-CA"/>
              </w:rPr>
            </w:pPr>
          </w:p>
        </w:tc>
        <w:tc>
          <w:tcPr>
            <w:tcW w:w="850" w:type="dxa"/>
            <w:tcBorders>
              <w:top w:val="nil"/>
              <w:left w:val="nil"/>
              <w:bottom w:val="single" w:sz="4" w:space="0" w:color="auto"/>
              <w:right w:val="nil"/>
            </w:tcBorders>
            <w:shd w:val="clear" w:color="000000" w:fill="C0C0C0"/>
            <w:noWrap/>
            <w:vAlign w:val="bottom"/>
            <w:tcPrChange w:id="2441" w:author="Fernandes, Richard (he, him, his | il, le, lui)" w:date="2023-07-14T17:06:00Z">
              <w:tcPr>
                <w:tcW w:w="850" w:type="dxa"/>
                <w:tcBorders>
                  <w:top w:val="nil"/>
                  <w:left w:val="nil"/>
                  <w:bottom w:val="single" w:sz="4" w:space="0" w:color="auto"/>
                  <w:right w:val="nil"/>
                </w:tcBorders>
                <w:shd w:val="clear" w:color="000000" w:fill="C0C0C0"/>
                <w:noWrap/>
                <w:vAlign w:val="bottom"/>
              </w:tcPr>
            </w:tcPrChange>
          </w:tcPr>
          <w:p w14:paraId="6E6FCE4D" w14:textId="10DE0453" w:rsidR="0097469C" w:rsidRPr="008A334C" w:rsidDel="007D13D1" w:rsidRDefault="0097469C" w:rsidP="00A36C2B">
            <w:pPr>
              <w:spacing w:after="0" w:line="240" w:lineRule="auto"/>
              <w:rPr>
                <w:del w:id="2442" w:author="Fernandes, Richard (he, him, his | il, le, lui)" w:date="2023-07-14T17:06:00Z"/>
                <w:rFonts w:ascii="Arial" w:eastAsia="Times New Roman" w:hAnsi="Arial" w:cs="Arial"/>
                <w:b/>
                <w:bCs/>
                <w:sz w:val="16"/>
                <w:szCs w:val="16"/>
                <w:lang w:eastAsia="en-CA"/>
              </w:rPr>
            </w:pPr>
            <w:del w:id="2443" w:author="Fernandes, Richard (he, him, his | il, le, lui)" w:date="2023-07-14T17:06:00Z">
              <w:r w:rsidRPr="008A334C" w:rsidDel="007D13D1">
                <w:rPr>
                  <w:rFonts w:ascii="Arial" w:eastAsia="Times New Roman" w:hAnsi="Arial" w:cs="Arial"/>
                  <w:b/>
                  <w:bCs/>
                  <w:sz w:val="16"/>
                  <w:szCs w:val="16"/>
                  <w:lang w:eastAsia="en-CA"/>
                </w:rPr>
                <w:delText>Cab (µg.m</w:delText>
              </w:r>
              <w:r w:rsidRPr="008A334C" w:rsidDel="007D13D1">
                <w:rPr>
                  <w:rFonts w:ascii="Arial" w:eastAsia="Times New Roman" w:hAnsi="Arial" w:cs="Arial"/>
                  <w:b/>
                  <w:bCs/>
                  <w:sz w:val="16"/>
                  <w:szCs w:val="16"/>
                  <w:vertAlign w:val="superscript"/>
                  <w:lang w:eastAsia="en-CA"/>
                </w:rPr>
                <w:delText>-2</w:delText>
              </w:r>
              <w:r w:rsidRPr="008A334C" w:rsidDel="007D13D1">
                <w:rPr>
                  <w:rFonts w:ascii="Arial" w:eastAsia="Times New Roman" w:hAnsi="Arial" w:cs="Arial"/>
                  <w:b/>
                  <w:bCs/>
                  <w:sz w:val="16"/>
                  <w:szCs w:val="16"/>
                  <w:lang w:eastAsia="en-CA"/>
                </w:rPr>
                <w:delText>)</w:delText>
              </w:r>
            </w:del>
          </w:p>
        </w:tc>
        <w:tc>
          <w:tcPr>
            <w:tcW w:w="709" w:type="dxa"/>
            <w:tcBorders>
              <w:top w:val="single" w:sz="4" w:space="0" w:color="auto"/>
              <w:left w:val="single" w:sz="8" w:space="0" w:color="auto"/>
              <w:bottom w:val="single" w:sz="4" w:space="0" w:color="auto"/>
              <w:right w:val="single" w:sz="4" w:space="0" w:color="auto"/>
            </w:tcBorders>
            <w:shd w:val="clear" w:color="auto" w:fill="auto"/>
            <w:noWrap/>
            <w:vAlign w:val="bottom"/>
            <w:tcPrChange w:id="2444" w:author="Fernandes, Richard (he, him, his | il, le, lui)" w:date="2023-07-14T17:06:00Z">
              <w:tcPr>
                <w:tcW w:w="709" w:type="dxa"/>
                <w:tcBorders>
                  <w:top w:val="single" w:sz="4" w:space="0" w:color="auto"/>
                  <w:left w:val="single" w:sz="8" w:space="0" w:color="auto"/>
                  <w:bottom w:val="single" w:sz="4" w:space="0" w:color="auto"/>
                  <w:right w:val="single" w:sz="4" w:space="0" w:color="auto"/>
                </w:tcBorders>
                <w:shd w:val="clear" w:color="auto" w:fill="auto"/>
                <w:noWrap/>
                <w:vAlign w:val="bottom"/>
              </w:tcPr>
            </w:tcPrChange>
          </w:tcPr>
          <w:p w14:paraId="524A4726" w14:textId="3058AD5C" w:rsidR="0097469C" w:rsidRPr="008A334C" w:rsidDel="007D13D1" w:rsidRDefault="0097469C" w:rsidP="00A36C2B">
            <w:pPr>
              <w:spacing w:after="0" w:line="240" w:lineRule="auto"/>
              <w:jc w:val="center"/>
              <w:rPr>
                <w:del w:id="2445" w:author="Fernandes, Richard (he, him, his | il, le, lui)" w:date="2023-07-14T17:06:00Z"/>
                <w:rFonts w:ascii="Arial" w:eastAsia="Times New Roman" w:hAnsi="Arial" w:cs="Arial"/>
                <w:sz w:val="16"/>
                <w:szCs w:val="16"/>
                <w:lang w:eastAsia="en-CA"/>
              </w:rPr>
            </w:pPr>
            <w:del w:id="2446" w:author="Fernandes, Richard (he, him, his | il, le, lui)" w:date="2023-07-14T17:06:00Z">
              <w:r w:rsidRPr="008A334C" w:rsidDel="007D13D1">
                <w:rPr>
                  <w:rFonts w:ascii="Arial" w:eastAsia="Times New Roman" w:hAnsi="Arial" w:cs="Arial"/>
                  <w:sz w:val="16"/>
                  <w:szCs w:val="16"/>
                  <w:lang w:eastAsia="en-CA"/>
                </w:rPr>
                <w:delText>20</w:delText>
              </w:r>
            </w:del>
          </w:p>
        </w:tc>
        <w:tc>
          <w:tcPr>
            <w:tcW w:w="709" w:type="dxa"/>
            <w:tcBorders>
              <w:top w:val="single" w:sz="4" w:space="0" w:color="auto"/>
              <w:left w:val="nil"/>
              <w:bottom w:val="single" w:sz="4" w:space="0" w:color="auto"/>
              <w:right w:val="single" w:sz="4" w:space="0" w:color="auto"/>
            </w:tcBorders>
            <w:shd w:val="clear" w:color="auto" w:fill="auto"/>
            <w:noWrap/>
            <w:vAlign w:val="bottom"/>
            <w:tcPrChange w:id="2447" w:author="Fernandes, Richard (he, him, his | il, le, lui)" w:date="2023-07-14T17:06:00Z">
              <w:tcPr>
                <w:tcW w:w="709" w:type="dxa"/>
                <w:tcBorders>
                  <w:top w:val="single" w:sz="4" w:space="0" w:color="auto"/>
                  <w:left w:val="nil"/>
                  <w:bottom w:val="single" w:sz="4" w:space="0" w:color="auto"/>
                  <w:right w:val="single" w:sz="4" w:space="0" w:color="auto"/>
                </w:tcBorders>
                <w:shd w:val="clear" w:color="auto" w:fill="auto"/>
                <w:noWrap/>
                <w:vAlign w:val="bottom"/>
              </w:tcPr>
            </w:tcPrChange>
          </w:tcPr>
          <w:p w14:paraId="06985B4B" w14:textId="54FF67A8" w:rsidR="0097469C" w:rsidRPr="008A334C" w:rsidDel="007D13D1" w:rsidRDefault="0097469C" w:rsidP="00A36C2B">
            <w:pPr>
              <w:spacing w:after="0" w:line="240" w:lineRule="auto"/>
              <w:jc w:val="center"/>
              <w:rPr>
                <w:del w:id="2448" w:author="Fernandes, Richard (he, him, his | il, le, lui)" w:date="2023-07-14T17:06:00Z"/>
                <w:rFonts w:ascii="Arial" w:eastAsia="Times New Roman" w:hAnsi="Arial" w:cs="Arial"/>
                <w:sz w:val="16"/>
                <w:szCs w:val="16"/>
                <w:lang w:eastAsia="en-CA"/>
              </w:rPr>
            </w:pPr>
            <w:del w:id="2449" w:author="Fernandes, Richard (he, him, his | il, le, lui)" w:date="2023-07-14T17:06:00Z">
              <w:r w:rsidRPr="008A334C" w:rsidDel="007D13D1">
                <w:rPr>
                  <w:rFonts w:ascii="Arial" w:eastAsia="Times New Roman" w:hAnsi="Arial" w:cs="Arial"/>
                  <w:sz w:val="16"/>
                  <w:szCs w:val="16"/>
                  <w:lang w:eastAsia="en-CA"/>
                </w:rPr>
                <w:delText>60</w:delText>
              </w:r>
            </w:del>
          </w:p>
        </w:tc>
        <w:tc>
          <w:tcPr>
            <w:tcW w:w="567" w:type="dxa"/>
            <w:tcBorders>
              <w:top w:val="single" w:sz="4" w:space="0" w:color="auto"/>
              <w:left w:val="single" w:sz="8" w:space="0" w:color="auto"/>
              <w:bottom w:val="single" w:sz="4" w:space="0" w:color="auto"/>
              <w:right w:val="single" w:sz="4" w:space="0" w:color="auto"/>
            </w:tcBorders>
            <w:shd w:val="clear" w:color="auto" w:fill="auto"/>
            <w:noWrap/>
            <w:vAlign w:val="bottom"/>
            <w:tcPrChange w:id="2450" w:author="Fernandes, Richard (he, him, his | il, le, lui)" w:date="2023-07-14T17:06:00Z">
              <w:tcPr>
                <w:tcW w:w="567" w:type="dxa"/>
                <w:tcBorders>
                  <w:top w:val="single" w:sz="4" w:space="0" w:color="auto"/>
                  <w:left w:val="single" w:sz="8" w:space="0" w:color="auto"/>
                  <w:bottom w:val="single" w:sz="4" w:space="0" w:color="auto"/>
                  <w:right w:val="single" w:sz="4" w:space="0" w:color="auto"/>
                </w:tcBorders>
                <w:shd w:val="clear" w:color="auto" w:fill="auto"/>
                <w:noWrap/>
                <w:vAlign w:val="bottom"/>
              </w:tcPr>
            </w:tcPrChange>
          </w:tcPr>
          <w:p w14:paraId="1DF30199" w14:textId="65386B93" w:rsidR="0097469C" w:rsidRPr="008A334C" w:rsidDel="007D13D1" w:rsidRDefault="0097469C" w:rsidP="00A36C2B">
            <w:pPr>
              <w:spacing w:after="0" w:line="240" w:lineRule="auto"/>
              <w:jc w:val="center"/>
              <w:rPr>
                <w:del w:id="2451" w:author="Fernandes, Richard (he, him, his | il, le, lui)" w:date="2023-07-14T17:06:00Z"/>
                <w:rFonts w:ascii="Arial" w:eastAsia="Times New Roman" w:hAnsi="Arial" w:cs="Arial"/>
                <w:sz w:val="16"/>
                <w:szCs w:val="16"/>
                <w:lang w:eastAsia="en-CA"/>
              </w:rPr>
            </w:pPr>
            <w:del w:id="2452" w:author="Fernandes, Richard (he, him, his | il, le, lui)" w:date="2023-07-14T17:06:00Z">
              <w:r w:rsidRPr="008A334C" w:rsidDel="007D13D1">
                <w:rPr>
                  <w:rFonts w:ascii="Arial" w:eastAsia="Times New Roman" w:hAnsi="Arial" w:cs="Arial"/>
                  <w:sz w:val="16"/>
                  <w:szCs w:val="16"/>
                  <w:lang w:eastAsia="en-CA"/>
                </w:rPr>
                <w:delText>20</w:delText>
              </w:r>
            </w:del>
          </w:p>
        </w:tc>
        <w:tc>
          <w:tcPr>
            <w:tcW w:w="567" w:type="dxa"/>
            <w:tcBorders>
              <w:top w:val="single" w:sz="4" w:space="0" w:color="auto"/>
              <w:left w:val="nil"/>
              <w:bottom w:val="single" w:sz="4" w:space="0" w:color="auto"/>
              <w:right w:val="single" w:sz="4" w:space="0" w:color="auto"/>
            </w:tcBorders>
            <w:shd w:val="clear" w:color="auto" w:fill="auto"/>
            <w:noWrap/>
            <w:vAlign w:val="bottom"/>
            <w:tcPrChange w:id="2453" w:author="Fernandes, Richard (he, him, his | il, le, lui)" w:date="2023-07-14T17:06:00Z">
              <w:tcPr>
                <w:tcW w:w="567" w:type="dxa"/>
                <w:tcBorders>
                  <w:top w:val="single" w:sz="4" w:space="0" w:color="auto"/>
                  <w:left w:val="nil"/>
                  <w:bottom w:val="single" w:sz="4" w:space="0" w:color="auto"/>
                  <w:right w:val="single" w:sz="4" w:space="0" w:color="auto"/>
                </w:tcBorders>
                <w:shd w:val="clear" w:color="auto" w:fill="auto"/>
                <w:noWrap/>
                <w:vAlign w:val="bottom"/>
              </w:tcPr>
            </w:tcPrChange>
          </w:tcPr>
          <w:p w14:paraId="0E910AA6" w14:textId="4083D48C" w:rsidR="0097469C" w:rsidRPr="008A334C" w:rsidDel="007D13D1" w:rsidRDefault="0097469C" w:rsidP="00A36C2B">
            <w:pPr>
              <w:spacing w:after="0" w:line="240" w:lineRule="auto"/>
              <w:jc w:val="center"/>
              <w:rPr>
                <w:del w:id="2454" w:author="Fernandes, Richard (he, him, his | il, le, lui)" w:date="2023-07-14T17:06:00Z"/>
                <w:rFonts w:ascii="Arial" w:eastAsia="Times New Roman" w:hAnsi="Arial" w:cs="Arial"/>
                <w:sz w:val="16"/>
                <w:szCs w:val="16"/>
                <w:lang w:eastAsia="en-CA"/>
              </w:rPr>
            </w:pPr>
            <w:del w:id="2455" w:author="Fernandes, Richard (he, him, his | il, le, lui)" w:date="2023-07-14T17:06:00Z">
              <w:r w:rsidRPr="008A334C" w:rsidDel="007D13D1">
                <w:rPr>
                  <w:rFonts w:ascii="Arial" w:eastAsia="Times New Roman" w:hAnsi="Arial" w:cs="Arial"/>
                  <w:sz w:val="16"/>
                  <w:szCs w:val="16"/>
                  <w:lang w:eastAsia="en-CA"/>
                </w:rPr>
                <w:delText>60</w:delText>
              </w:r>
            </w:del>
          </w:p>
        </w:tc>
        <w:tc>
          <w:tcPr>
            <w:tcW w:w="709" w:type="dxa"/>
            <w:tcBorders>
              <w:top w:val="nil"/>
              <w:left w:val="nil"/>
              <w:bottom w:val="single" w:sz="8" w:space="0" w:color="auto"/>
              <w:right w:val="single" w:sz="8" w:space="0" w:color="auto"/>
            </w:tcBorders>
            <w:shd w:val="clear" w:color="auto" w:fill="auto"/>
            <w:noWrap/>
            <w:vAlign w:val="center"/>
            <w:tcPrChange w:id="2456" w:author="Fernandes, Richard (he, him, his | il, le, lui)" w:date="2023-07-14T17:06:00Z">
              <w:tcPr>
                <w:tcW w:w="709" w:type="dxa"/>
                <w:tcBorders>
                  <w:top w:val="nil"/>
                  <w:left w:val="nil"/>
                  <w:bottom w:val="single" w:sz="8" w:space="0" w:color="auto"/>
                  <w:right w:val="single" w:sz="8" w:space="0" w:color="auto"/>
                </w:tcBorders>
                <w:shd w:val="clear" w:color="auto" w:fill="auto"/>
                <w:noWrap/>
                <w:vAlign w:val="center"/>
              </w:tcPr>
            </w:tcPrChange>
          </w:tcPr>
          <w:p w14:paraId="6D524164" w14:textId="1C7DD927" w:rsidR="0097469C" w:rsidRPr="008A334C" w:rsidDel="007D13D1" w:rsidRDefault="0097469C" w:rsidP="00A36C2B">
            <w:pPr>
              <w:spacing w:after="0" w:line="240" w:lineRule="auto"/>
              <w:jc w:val="center"/>
              <w:rPr>
                <w:del w:id="2457" w:author="Fernandes, Richard (he, him, his | il, le, lui)" w:date="2023-07-14T17:06:00Z"/>
                <w:rFonts w:ascii="Arial" w:eastAsia="Times New Roman" w:hAnsi="Arial" w:cs="Arial"/>
                <w:sz w:val="16"/>
                <w:szCs w:val="16"/>
                <w:lang w:eastAsia="en-CA"/>
              </w:rPr>
            </w:pPr>
            <w:del w:id="2458" w:author="Fernandes, Richard (he, him, his | il, le, lui)" w:date="2023-07-14T17:06:00Z">
              <w:r w:rsidRPr="008A334C" w:rsidDel="007D13D1">
                <w:rPr>
                  <w:rFonts w:ascii="Arial" w:eastAsia="Times New Roman" w:hAnsi="Arial" w:cs="Arial"/>
                  <w:sz w:val="16"/>
                  <w:szCs w:val="16"/>
                  <w:lang w:eastAsia="en-CA"/>
                </w:rPr>
                <w:delText>4</w:delText>
              </w:r>
            </w:del>
          </w:p>
        </w:tc>
        <w:tc>
          <w:tcPr>
            <w:tcW w:w="850" w:type="dxa"/>
            <w:tcBorders>
              <w:top w:val="nil"/>
              <w:left w:val="single" w:sz="4" w:space="0" w:color="auto"/>
              <w:bottom w:val="single" w:sz="4" w:space="0" w:color="auto"/>
              <w:right w:val="single" w:sz="4" w:space="0" w:color="auto"/>
            </w:tcBorders>
            <w:shd w:val="clear" w:color="000000" w:fill="BFBFBF"/>
            <w:noWrap/>
            <w:vAlign w:val="bottom"/>
            <w:tcPrChange w:id="2459" w:author="Fernandes, Richard (he, him, his | il, le, lui)" w:date="2023-07-14T17:06:00Z">
              <w:tcPr>
                <w:tcW w:w="850" w:type="dxa"/>
                <w:tcBorders>
                  <w:top w:val="nil"/>
                  <w:left w:val="single" w:sz="4" w:space="0" w:color="auto"/>
                  <w:bottom w:val="single" w:sz="4" w:space="0" w:color="auto"/>
                  <w:right w:val="single" w:sz="4" w:space="0" w:color="auto"/>
                </w:tcBorders>
                <w:shd w:val="clear" w:color="000000" w:fill="BFBFBF"/>
                <w:noWrap/>
                <w:vAlign w:val="bottom"/>
              </w:tcPr>
            </w:tcPrChange>
          </w:tcPr>
          <w:p w14:paraId="07A39749" w14:textId="23005BED" w:rsidR="0097469C" w:rsidRPr="008A334C" w:rsidDel="007D13D1" w:rsidRDefault="0097469C" w:rsidP="00A36C2B">
            <w:pPr>
              <w:spacing w:after="0" w:line="240" w:lineRule="auto"/>
              <w:jc w:val="center"/>
              <w:rPr>
                <w:del w:id="2460" w:author="Fernandes, Richard (he, him, his | il, le, lui)" w:date="2023-07-14T17:06:00Z"/>
                <w:rFonts w:ascii="Arial" w:eastAsia="Times New Roman" w:hAnsi="Arial" w:cs="Arial"/>
                <w:sz w:val="16"/>
                <w:szCs w:val="16"/>
                <w:lang w:eastAsia="en-CA"/>
              </w:rPr>
            </w:pPr>
            <w:del w:id="2461" w:author="Fernandes, Richard (he, him, his | il, le, lui)" w:date="2023-07-14T17:06:00Z">
              <w:r w:rsidRPr="008A334C" w:rsidDel="007D13D1">
                <w:rPr>
                  <w:rFonts w:ascii="Arial" w:eastAsia="Times New Roman" w:hAnsi="Arial" w:cs="Arial"/>
                  <w:sz w:val="16"/>
                  <w:szCs w:val="16"/>
                  <w:lang w:eastAsia="en-CA"/>
                </w:rPr>
                <w:delText>Uniform</w:delText>
              </w:r>
            </w:del>
          </w:p>
        </w:tc>
        <w:tc>
          <w:tcPr>
            <w:tcW w:w="709" w:type="dxa"/>
            <w:tcBorders>
              <w:top w:val="nil"/>
              <w:left w:val="nil"/>
              <w:bottom w:val="single" w:sz="4" w:space="0" w:color="auto"/>
              <w:right w:val="single" w:sz="8" w:space="0" w:color="auto"/>
            </w:tcBorders>
            <w:shd w:val="clear" w:color="auto" w:fill="auto"/>
            <w:noWrap/>
            <w:vAlign w:val="bottom"/>
            <w:tcPrChange w:id="2462" w:author="Fernandes, Richard (he, him, his | il, le, lui)" w:date="2023-07-14T17:06:00Z">
              <w:tcPr>
                <w:tcW w:w="709" w:type="dxa"/>
                <w:tcBorders>
                  <w:top w:val="nil"/>
                  <w:left w:val="nil"/>
                  <w:bottom w:val="single" w:sz="4" w:space="0" w:color="auto"/>
                  <w:right w:val="single" w:sz="8" w:space="0" w:color="auto"/>
                </w:tcBorders>
                <w:shd w:val="clear" w:color="auto" w:fill="auto"/>
                <w:noWrap/>
                <w:vAlign w:val="bottom"/>
              </w:tcPr>
            </w:tcPrChange>
          </w:tcPr>
          <w:p w14:paraId="29EF8C09" w14:textId="5FD353C2" w:rsidR="0097469C" w:rsidRPr="008A334C" w:rsidDel="007D13D1" w:rsidRDefault="0097469C" w:rsidP="00A36C2B">
            <w:pPr>
              <w:spacing w:after="0" w:line="240" w:lineRule="auto"/>
              <w:jc w:val="center"/>
              <w:rPr>
                <w:del w:id="2463" w:author="Fernandes, Richard (he, him, his | il, le, lui)" w:date="2023-07-14T17:06:00Z"/>
                <w:rFonts w:ascii="Arial" w:eastAsia="Times New Roman" w:hAnsi="Arial" w:cs="Arial"/>
                <w:sz w:val="16"/>
                <w:szCs w:val="16"/>
                <w:lang w:eastAsia="en-CA"/>
              </w:rPr>
            </w:pPr>
            <w:del w:id="2464" w:author="Fernandes, Richard (he, him, his | il, le, lui)" w:date="2023-07-14T17:06:00Z">
              <w:r w:rsidRPr="008A334C" w:rsidDel="007D13D1">
                <w:rPr>
                  <w:rFonts w:ascii="Arial" w:eastAsia="Times New Roman" w:hAnsi="Arial" w:cs="Arial"/>
                  <w:sz w:val="16"/>
                  <w:szCs w:val="16"/>
                  <w:lang w:eastAsia="en-CA"/>
                </w:rPr>
                <w:delText>10</w:delText>
              </w:r>
            </w:del>
          </w:p>
        </w:tc>
        <w:tc>
          <w:tcPr>
            <w:tcW w:w="567" w:type="dxa"/>
            <w:tcBorders>
              <w:top w:val="single" w:sz="4" w:space="0" w:color="auto"/>
              <w:left w:val="nil"/>
              <w:bottom w:val="single" w:sz="4" w:space="0" w:color="auto"/>
              <w:right w:val="single" w:sz="4" w:space="0" w:color="auto"/>
            </w:tcBorders>
            <w:shd w:val="clear" w:color="auto" w:fill="auto"/>
            <w:noWrap/>
            <w:vAlign w:val="bottom"/>
            <w:tcPrChange w:id="2465" w:author="Fernandes, Richard (he, him, his | il, le, lui)" w:date="2023-07-14T17:06:00Z">
              <w:tcPr>
                <w:tcW w:w="567" w:type="dxa"/>
                <w:tcBorders>
                  <w:top w:val="single" w:sz="4" w:space="0" w:color="auto"/>
                  <w:left w:val="nil"/>
                  <w:bottom w:val="single" w:sz="4" w:space="0" w:color="auto"/>
                  <w:right w:val="single" w:sz="4" w:space="0" w:color="auto"/>
                </w:tcBorders>
                <w:shd w:val="clear" w:color="auto" w:fill="auto"/>
                <w:noWrap/>
                <w:vAlign w:val="bottom"/>
              </w:tcPr>
            </w:tcPrChange>
          </w:tcPr>
          <w:p w14:paraId="65DBF7CE" w14:textId="49413050" w:rsidR="0097469C" w:rsidRPr="008A334C" w:rsidDel="007D13D1" w:rsidRDefault="0097469C" w:rsidP="00A36C2B">
            <w:pPr>
              <w:spacing w:after="0" w:line="240" w:lineRule="auto"/>
              <w:jc w:val="center"/>
              <w:rPr>
                <w:del w:id="2466" w:author="Fernandes, Richard (he, him, his | il, le, lui)" w:date="2023-07-14T17:06:00Z"/>
                <w:rFonts w:ascii="Arial" w:eastAsia="Times New Roman" w:hAnsi="Arial" w:cs="Arial"/>
                <w:sz w:val="16"/>
                <w:szCs w:val="16"/>
                <w:lang w:eastAsia="en-CA"/>
              </w:rPr>
            </w:pPr>
            <w:del w:id="2467" w:author="Fernandes, Richard (he, him, his | il, le, lui)" w:date="2023-07-14T17:06:00Z">
              <w:r w:rsidRPr="008A334C" w:rsidDel="007D13D1">
                <w:rPr>
                  <w:rFonts w:ascii="Arial" w:eastAsia="Times New Roman" w:hAnsi="Arial" w:cs="Arial"/>
                  <w:sz w:val="16"/>
                  <w:szCs w:val="16"/>
                  <w:lang w:eastAsia="en-CA"/>
                </w:rPr>
                <w:delText>20</w:delText>
              </w:r>
            </w:del>
          </w:p>
        </w:tc>
        <w:tc>
          <w:tcPr>
            <w:tcW w:w="709" w:type="dxa"/>
            <w:tcBorders>
              <w:top w:val="single" w:sz="4" w:space="0" w:color="auto"/>
              <w:left w:val="nil"/>
              <w:bottom w:val="single" w:sz="4" w:space="0" w:color="auto"/>
              <w:right w:val="single" w:sz="4" w:space="0" w:color="auto"/>
            </w:tcBorders>
            <w:shd w:val="clear" w:color="auto" w:fill="auto"/>
            <w:noWrap/>
            <w:vAlign w:val="bottom"/>
            <w:tcPrChange w:id="2468" w:author="Fernandes, Richard (he, him, his | il, le, lui)" w:date="2023-07-14T17:06:00Z">
              <w:tcPr>
                <w:tcW w:w="709" w:type="dxa"/>
                <w:tcBorders>
                  <w:top w:val="single" w:sz="4" w:space="0" w:color="auto"/>
                  <w:left w:val="nil"/>
                  <w:bottom w:val="single" w:sz="4" w:space="0" w:color="auto"/>
                  <w:right w:val="single" w:sz="4" w:space="0" w:color="auto"/>
                </w:tcBorders>
                <w:shd w:val="clear" w:color="auto" w:fill="auto"/>
                <w:noWrap/>
                <w:vAlign w:val="bottom"/>
              </w:tcPr>
            </w:tcPrChange>
          </w:tcPr>
          <w:p w14:paraId="42BE7F10" w14:textId="64E74A0C" w:rsidR="0097469C" w:rsidRPr="008A334C" w:rsidDel="007D13D1" w:rsidRDefault="0097469C" w:rsidP="00A36C2B">
            <w:pPr>
              <w:spacing w:after="0" w:line="240" w:lineRule="auto"/>
              <w:jc w:val="center"/>
              <w:rPr>
                <w:del w:id="2469" w:author="Fernandes, Richard (he, him, his | il, le, lui)" w:date="2023-07-14T17:06:00Z"/>
                <w:rFonts w:ascii="Arial" w:eastAsia="Times New Roman" w:hAnsi="Arial" w:cs="Arial"/>
                <w:sz w:val="16"/>
                <w:szCs w:val="16"/>
                <w:lang w:eastAsia="en-CA"/>
              </w:rPr>
            </w:pPr>
            <w:del w:id="2470" w:author="Fernandes, Richard (he, him, his | il, le, lui)" w:date="2023-07-14T17:06:00Z">
              <w:r w:rsidRPr="008A334C" w:rsidDel="007D13D1">
                <w:rPr>
                  <w:rFonts w:ascii="Arial" w:eastAsia="Times New Roman" w:hAnsi="Arial" w:cs="Arial"/>
                  <w:sz w:val="16"/>
                  <w:szCs w:val="16"/>
                  <w:lang w:eastAsia="en-CA"/>
                </w:rPr>
                <w:delText>60</w:delText>
              </w:r>
            </w:del>
          </w:p>
        </w:tc>
        <w:tc>
          <w:tcPr>
            <w:tcW w:w="813" w:type="dxa"/>
            <w:tcBorders>
              <w:top w:val="single" w:sz="4" w:space="0" w:color="auto"/>
              <w:left w:val="single" w:sz="8" w:space="0" w:color="auto"/>
              <w:bottom w:val="single" w:sz="4" w:space="0" w:color="auto"/>
              <w:right w:val="single" w:sz="8" w:space="0" w:color="auto"/>
            </w:tcBorders>
            <w:shd w:val="clear" w:color="auto" w:fill="auto"/>
            <w:noWrap/>
            <w:vAlign w:val="bottom"/>
            <w:tcPrChange w:id="2471" w:author="Fernandes, Richard (he, him, his | il, le, lui)" w:date="2023-07-14T17:06:00Z">
              <w:tcPr>
                <w:tcW w:w="813" w:type="dxa"/>
                <w:tcBorders>
                  <w:top w:val="single" w:sz="4" w:space="0" w:color="auto"/>
                  <w:left w:val="single" w:sz="8" w:space="0" w:color="auto"/>
                  <w:bottom w:val="single" w:sz="4" w:space="0" w:color="auto"/>
                  <w:right w:val="single" w:sz="8" w:space="0" w:color="auto"/>
                </w:tcBorders>
                <w:shd w:val="clear" w:color="auto" w:fill="auto"/>
                <w:noWrap/>
                <w:vAlign w:val="bottom"/>
              </w:tcPr>
            </w:tcPrChange>
          </w:tcPr>
          <w:p w14:paraId="211D71DD" w14:textId="18109829" w:rsidR="0097469C" w:rsidRPr="008A334C" w:rsidDel="007D13D1" w:rsidRDefault="0097469C" w:rsidP="00A36C2B">
            <w:pPr>
              <w:spacing w:after="0" w:line="240" w:lineRule="auto"/>
              <w:jc w:val="center"/>
              <w:rPr>
                <w:del w:id="2472" w:author="Fernandes, Richard (he, him, his | il, le, lui)" w:date="2023-07-14T17:06:00Z"/>
                <w:rFonts w:ascii="Arial" w:eastAsia="Times New Roman" w:hAnsi="Arial" w:cs="Arial"/>
                <w:sz w:val="16"/>
                <w:szCs w:val="16"/>
                <w:lang w:eastAsia="en-CA"/>
              </w:rPr>
            </w:pPr>
            <w:del w:id="2473" w:author="Fernandes, Richard (he, him, his | il, le, lui)" w:date="2023-07-14T17:06:00Z">
              <w:r w:rsidRPr="008A334C" w:rsidDel="007D13D1">
                <w:rPr>
                  <w:rFonts w:ascii="Arial" w:eastAsia="Times New Roman" w:hAnsi="Arial" w:cs="Arial"/>
                  <w:sz w:val="16"/>
                  <w:szCs w:val="16"/>
                  <w:lang w:eastAsia="en-CA"/>
                </w:rPr>
                <w:delText>45</w:delText>
              </w:r>
            </w:del>
          </w:p>
        </w:tc>
        <w:tc>
          <w:tcPr>
            <w:tcW w:w="740" w:type="dxa"/>
            <w:tcBorders>
              <w:top w:val="single" w:sz="4" w:space="0" w:color="auto"/>
              <w:left w:val="nil"/>
              <w:bottom w:val="single" w:sz="4" w:space="0" w:color="auto"/>
              <w:right w:val="single" w:sz="8" w:space="0" w:color="auto"/>
            </w:tcBorders>
            <w:shd w:val="clear" w:color="auto" w:fill="auto"/>
            <w:noWrap/>
            <w:vAlign w:val="bottom"/>
            <w:tcPrChange w:id="2474" w:author="Fernandes, Richard (he, him, his | il, le, lui)" w:date="2023-07-14T17:06:00Z">
              <w:tcPr>
                <w:tcW w:w="740" w:type="dxa"/>
                <w:tcBorders>
                  <w:top w:val="single" w:sz="4" w:space="0" w:color="auto"/>
                  <w:left w:val="nil"/>
                  <w:bottom w:val="single" w:sz="4" w:space="0" w:color="auto"/>
                  <w:right w:val="single" w:sz="8" w:space="0" w:color="auto"/>
                </w:tcBorders>
                <w:shd w:val="clear" w:color="auto" w:fill="auto"/>
                <w:noWrap/>
                <w:vAlign w:val="bottom"/>
              </w:tcPr>
            </w:tcPrChange>
          </w:tcPr>
          <w:p w14:paraId="01A5F817" w14:textId="4FAA22A7" w:rsidR="0097469C" w:rsidRPr="008A334C" w:rsidDel="007D13D1" w:rsidRDefault="0097469C" w:rsidP="00A36C2B">
            <w:pPr>
              <w:spacing w:after="0" w:line="240" w:lineRule="auto"/>
              <w:jc w:val="center"/>
              <w:rPr>
                <w:del w:id="2475" w:author="Fernandes, Richard (he, him, his | il, le, lui)" w:date="2023-07-14T17:06:00Z"/>
                <w:rFonts w:ascii="Arial" w:eastAsia="Times New Roman" w:hAnsi="Arial" w:cs="Arial"/>
                <w:sz w:val="16"/>
                <w:szCs w:val="16"/>
                <w:lang w:eastAsia="en-CA"/>
              </w:rPr>
            </w:pPr>
            <w:del w:id="2476" w:author="Fernandes, Richard (he, him, his | il, le, lui)" w:date="2023-07-14T17:06:00Z">
              <w:r w:rsidRPr="008A334C" w:rsidDel="007D13D1">
                <w:rPr>
                  <w:rFonts w:ascii="Arial" w:eastAsia="Times New Roman" w:hAnsi="Arial" w:cs="Arial"/>
                  <w:sz w:val="16"/>
                  <w:szCs w:val="16"/>
                  <w:lang w:eastAsia="en-CA"/>
                </w:rPr>
                <w:delText>60</w:delText>
              </w:r>
            </w:del>
          </w:p>
        </w:tc>
      </w:tr>
      <w:tr w:rsidR="0097469C" w:rsidRPr="008A334C" w:rsidDel="007D13D1" w14:paraId="0A7B3E96" w14:textId="1AC2B397" w:rsidTr="007D13D1">
        <w:trPr>
          <w:trHeight w:val="275"/>
          <w:del w:id="2477" w:author="Fernandes, Richard (he, him, his | il, le, lui)" w:date="2023-07-14T17:06:00Z"/>
          <w:trPrChange w:id="2478" w:author="Fernandes, Richard (he, him, his | il, le, lui)" w:date="2023-07-14T17:06:00Z">
            <w:trPr>
              <w:trHeight w:val="275"/>
            </w:trPr>
          </w:trPrChange>
        </w:trPr>
        <w:tc>
          <w:tcPr>
            <w:tcW w:w="861" w:type="dxa"/>
            <w:vMerge/>
            <w:tcBorders>
              <w:top w:val="nil"/>
              <w:left w:val="single" w:sz="8" w:space="0" w:color="auto"/>
              <w:bottom w:val="single" w:sz="8" w:space="0" w:color="000000"/>
              <w:right w:val="single" w:sz="8" w:space="0" w:color="auto"/>
            </w:tcBorders>
            <w:vAlign w:val="center"/>
            <w:tcPrChange w:id="2479" w:author="Fernandes, Richard (he, him, his | il, le, lui)" w:date="2023-07-14T17:06:00Z">
              <w:tcPr>
                <w:tcW w:w="861" w:type="dxa"/>
                <w:vMerge/>
                <w:tcBorders>
                  <w:top w:val="nil"/>
                  <w:left w:val="single" w:sz="8" w:space="0" w:color="auto"/>
                  <w:bottom w:val="single" w:sz="8" w:space="0" w:color="000000"/>
                  <w:right w:val="single" w:sz="8" w:space="0" w:color="auto"/>
                </w:tcBorders>
                <w:vAlign w:val="center"/>
              </w:tcPr>
            </w:tcPrChange>
          </w:tcPr>
          <w:p w14:paraId="31FB3A07" w14:textId="1D6F77CA" w:rsidR="0097469C" w:rsidRPr="008A334C" w:rsidDel="007D13D1" w:rsidRDefault="0097469C" w:rsidP="00A36C2B">
            <w:pPr>
              <w:spacing w:after="0" w:line="240" w:lineRule="auto"/>
              <w:rPr>
                <w:del w:id="2480" w:author="Fernandes, Richard (he, him, his | il, le, lui)" w:date="2023-07-14T17:06:00Z"/>
                <w:rFonts w:ascii="Arial" w:eastAsia="Times New Roman" w:hAnsi="Arial" w:cs="Arial"/>
                <w:b/>
                <w:bCs/>
                <w:sz w:val="16"/>
                <w:szCs w:val="16"/>
                <w:lang w:eastAsia="en-CA"/>
              </w:rPr>
            </w:pPr>
          </w:p>
        </w:tc>
        <w:tc>
          <w:tcPr>
            <w:tcW w:w="850" w:type="dxa"/>
            <w:tcBorders>
              <w:top w:val="nil"/>
              <w:left w:val="nil"/>
              <w:bottom w:val="single" w:sz="4" w:space="0" w:color="auto"/>
              <w:right w:val="nil"/>
            </w:tcBorders>
            <w:shd w:val="clear" w:color="000000" w:fill="C0C0C0"/>
            <w:noWrap/>
            <w:vAlign w:val="bottom"/>
            <w:tcPrChange w:id="2481" w:author="Fernandes, Richard (he, him, his | il, le, lui)" w:date="2023-07-14T17:06:00Z">
              <w:tcPr>
                <w:tcW w:w="850" w:type="dxa"/>
                <w:tcBorders>
                  <w:top w:val="nil"/>
                  <w:left w:val="nil"/>
                  <w:bottom w:val="single" w:sz="4" w:space="0" w:color="auto"/>
                  <w:right w:val="nil"/>
                </w:tcBorders>
                <w:shd w:val="clear" w:color="000000" w:fill="C0C0C0"/>
                <w:noWrap/>
                <w:vAlign w:val="bottom"/>
              </w:tcPr>
            </w:tcPrChange>
          </w:tcPr>
          <w:p w14:paraId="0DEDDD69" w14:textId="585336EE" w:rsidR="0097469C" w:rsidRPr="008A334C" w:rsidDel="007D13D1" w:rsidRDefault="0097469C" w:rsidP="00A36C2B">
            <w:pPr>
              <w:spacing w:after="0" w:line="240" w:lineRule="auto"/>
              <w:rPr>
                <w:del w:id="2482" w:author="Fernandes, Richard (he, him, his | il, le, lui)" w:date="2023-07-14T17:06:00Z"/>
                <w:rFonts w:ascii="Arial" w:eastAsia="Times New Roman" w:hAnsi="Arial" w:cs="Arial"/>
                <w:b/>
                <w:bCs/>
                <w:sz w:val="16"/>
                <w:szCs w:val="16"/>
                <w:lang w:eastAsia="en-CA"/>
              </w:rPr>
            </w:pPr>
            <w:del w:id="2483" w:author="Fernandes, Richard (he, him, his | il, le, lui)" w:date="2023-07-14T17:06:00Z">
              <w:r w:rsidRPr="008A334C" w:rsidDel="007D13D1">
                <w:rPr>
                  <w:rFonts w:ascii="Arial" w:eastAsia="Times New Roman" w:hAnsi="Arial" w:cs="Arial"/>
                  <w:b/>
                  <w:bCs/>
                  <w:sz w:val="16"/>
                  <w:szCs w:val="16"/>
                  <w:lang w:eastAsia="en-CA"/>
                </w:rPr>
                <w:delText>Cdm (g.m-2)</w:delText>
              </w:r>
            </w:del>
          </w:p>
        </w:tc>
        <w:tc>
          <w:tcPr>
            <w:tcW w:w="709" w:type="dxa"/>
            <w:tcBorders>
              <w:top w:val="single" w:sz="8" w:space="0" w:color="auto"/>
              <w:left w:val="single" w:sz="8" w:space="0" w:color="auto"/>
              <w:bottom w:val="single" w:sz="8" w:space="0" w:color="auto"/>
              <w:right w:val="single" w:sz="8" w:space="0" w:color="auto"/>
            </w:tcBorders>
            <w:shd w:val="clear" w:color="auto" w:fill="auto"/>
            <w:vAlign w:val="center"/>
            <w:tcPrChange w:id="2484" w:author="Fernandes, Richard (he, him, his | il, le, lui)" w:date="2023-07-14T17:06:00Z">
              <w:tcPr>
                <w:tcW w:w="709" w:type="dxa"/>
                <w:tcBorders>
                  <w:top w:val="single" w:sz="8" w:space="0" w:color="auto"/>
                  <w:left w:val="single" w:sz="8" w:space="0" w:color="auto"/>
                  <w:bottom w:val="single" w:sz="8" w:space="0" w:color="auto"/>
                  <w:right w:val="single" w:sz="8" w:space="0" w:color="auto"/>
                </w:tcBorders>
                <w:shd w:val="clear" w:color="auto" w:fill="auto"/>
                <w:vAlign w:val="center"/>
              </w:tcPr>
            </w:tcPrChange>
          </w:tcPr>
          <w:p w14:paraId="7953C7D4" w14:textId="0B6F2B4B" w:rsidR="0097469C" w:rsidRPr="008A334C" w:rsidDel="007D13D1" w:rsidRDefault="0097469C" w:rsidP="00A36C2B">
            <w:pPr>
              <w:spacing w:after="0" w:line="240" w:lineRule="auto"/>
              <w:jc w:val="center"/>
              <w:rPr>
                <w:del w:id="2485" w:author="Fernandes, Richard (he, him, his | il, le, lui)" w:date="2023-07-14T17:06:00Z"/>
                <w:rFonts w:ascii="Arial" w:eastAsia="Times New Roman" w:hAnsi="Arial" w:cs="Arial"/>
                <w:sz w:val="16"/>
                <w:szCs w:val="16"/>
                <w:lang w:eastAsia="en-CA"/>
              </w:rPr>
            </w:pPr>
            <w:del w:id="2486" w:author="Fernandes, Richard (he, him, his | il, le, lui)" w:date="2023-07-14T17:06:00Z">
              <w:r w:rsidRPr="008A334C" w:rsidDel="007D13D1">
                <w:rPr>
                  <w:rFonts w:ascii="Arial" w:eastAsia="Times New Roman" w:hAnsi="Arial" w:cs="Arial"/>
                  <w:sz w:val="16"/>
                  <w:szCs w:val="16"/>
                  <w:lang w:eastAsia="en-CA"/>
                </w:rPr>
                <w:delText>0.005</w:delText>
              </w:r>
            </w:del>
          </w:p>
        </w:tc>
        <w:tc>
          <w:tcPr>
            <w:tcW w:w="709" w:type="dxa"/>
            <w:tcBorders>
              <w:top w:val="single" w:sz="8" w:space="0" w:color="auto"/>
              <w:left w:val="nil"/>
              <w:bottom w:val="single" w:sz="8" w:space="0" w:color="auto"/>
              <w:right w:val="single" w:sz="8" w:space="0" w:color="auto"/>
            </w:tcBorders>
            <w:shd w:val="clear" w:color="auto" w:fill="auto"/>
            <w:vAlign w:val="center"/>
            <w:tcPrChange w:id="2487" w:author="Fernandes, Richard (he, him, his | il, le, lui)" w:date="2023-07-14T17:06:00Z">
              <w:tcPr>
                <w:tcW w:w="709" w:type="dxa"/>
                <w:tcBorders>
                  <w:top w:val="single" w:sz="8" w:space="0" w:color="auto"/>
                  <w:left w:val="nil"/>
                  <w:bottom w:val="single" w:sz="8" w:space="0" w:color="auto"/>
                  <w:right w:val="single" w:sz="8" w:space="0" w:color="auto"/>
                </w:tcBorders>
                <w:shd w:val="clear" w:color="auto" w:fill="auto"/>
                <w:vAlign w:val="center"/>
              </w:tcPr>
            </w:tcPrChange>
          </w:tcPr>
          <w:p w14:paraId="1E26032F" w14:textId="42DCA620" w:rsidR="0097469C" w:rsidRPr="008A334C" w:rsidDel="007D13D1" w:rsidRDefault="0097469C" w:rsidP="00A36C2B">
            <w:pPr>
              <w:spacing w:after="0" w:line="240" w:lineRule="auto"/>
              <w:jc w:val="center"/>
              <w:rPr>
                <w:del w:id="2488" w:author="Fernandes, Richard (he, him, his | il, le, lui)" w:date="2023-07-14T17:06:00Z"/>
                <w:rFonts w:ascii="Arial" w:eastAsia="Times New Roman" w:hAnsi="Arial" w:cs="Arial"/>
                <w:sz w:val="16"/>
                <w:szCs w:val="16"/>
                <w:lang w:eastAsia="en-CA"/>
              </w:rPr>
            </w:pPr>
            <w:del w:id="2489" w:author="Fernandes, Richard (he, him, his | il, le, lui)" w:date="2023-07-14T17:06:00Z">
              <w:r w:rsidRPr="008A334C" w:rsidDel="007D13D1">
                <w:rPr>
                  <w:rFonts w:ascii="Arial" w:eastAsia="Times New Roman" w:hAnsi="Arial" w:cs="Arial"/>
                  <w:sz w:val="16"/>
                  <w:szCs w:val="16"/>
                  <w:lang w:eastAsia="en-CA"/>
                </w:rPr>
                <w:delText>0.01</w:delText>
              </w:r>
            </w:del>
          </w:p>
        </w:tc>
        <w:tc>
          <w:tcPr>
            <w:tcW w:w="567" w:type="dxa"/>
            <w:tcBorders>
              <w:top w:val="single" w:sz="8" w:space="0" w:color="auto"/>
              <w:left w:val="nil"/>
              <w:bottom w:val="single" w:sz="8" w:space="0" w:color="auto"/>
              <w:right w:val="single" w:sz="8" w:space="0" w:color="auto"/>
            </w:tcBorders>
            <w:shd w:val="clear" w:color="auto" w:fill="auto"/>
            <w:vAlign w:val="center"/>
            <w:tcPrChange w:id="2490" w:author="Fernandes, Richard (he, him, his | il, le, lui)" w:date="2023-07-14T17:06:00Z">
              <w:tcPr>
                <w:tcW w:w="567" w:type="dxa"/>
                <w:tcBorders>
                  <w:top w:val="single" w:sz="8" w:space="0" w:color="auto"/>
                  <w:left w:val="nil"/>
                  <w:bottom w:val="single" w:sz="8" w:space="0" w:color="auto"/>
                  <w:right w:val="single" w:sz="8" w:space="0" w:color="auto"/>
                </w:tcBorders>
                <w:shd w:val="clear" w:color="auto" w:fill="auto"/>
                <w:vAlign w:val="center"/>
              </w:tcPr>
            </w:tcPrChange>
          </w:tcPr>
          <w:p w14:paraId="3354DC98" w14:textId="25DDF736" w:rsidR="0097469C" w:rsidRPr="008A334C" w:rsidDel="007D13D1" w:rsidRDefault="0097469C" w:rsidP="00A36C2B">
            <w:pPr>
              <w:spacing w:after="0" w:line="240" w:lineRule="auto"/>
              <w:jc w:val="center"/>
              <w:rPr>
                <w:del w:id="2491" w:author="Fernandes, Richard (he, him, his | il, le, lui)" w:date="2023-07-14T17:06:00Z"/>
                <w:rFonts w:ascii="Arial" w:eastAsia="Times New Roman" w:hAnsi="Arial" w:cs="Arial"/>
                <w:sz w:val="16"/>
                <w:szCs w:val="16"/>
                <w:lang w:eastAsia="en-CA"/>
              </w:rPr>
            </w:pPr>
            <w:del w:id="2492" w:author="Fernandes, Richard (he, him, his | il, le, lui)" w:date="2023-07-14T17:06:00Z">
              <w:r w:rsidRPr="008A334C" w:rsidDel="007D13D1">
                <w:rPr>
                  <w:rFonts w:ascii="Arial" w:eastAsia="Times New Roman" w:hAnsi="Arial" w:cs="Arial"/>
                  <w:sz w:val="16"/>
                  <w:szCs w:val="16"/>
                  <w:lang w:eastAsia="en-CA"/>
                </w:rPr>
                <w:delText>0.005</w:delText>
              </w:r>
            </w:del>
          </w:p>
        </w:tc>
        <w:tc>
          <w:tcPr>
            <w:tcW w:w="567" w:type="dxa"/>
            <w:tcBorders>
              <w:top w:val="single" w:sz="8" w:space="0" w:color="auto"/>
              <w:left w:val="nil"/>
              <w:bottom w:val="single" w:sz="8" w:space="0" w:color="auto"/>
              <w:right w:val="single" w:sz="8" w:space="0" w:color="auto"/>
            </w:tcBorders>
            <w:shd w:val="clear" w:color="auto" w:fill="auto"/>
            <w:vAlign w:val="center"/>
            <w:tcPrChange w:id="2493" w:author="Fernandes, Richard (he, him, his | il, le, lui)" w:date="2023-07-14T17:06:00Z">
              <w:tcPr>
                <w:tcW w:w="567" w:type="dxa"/>
                <w:tcBorders>
                  <w:top w:val="single" w:sz="8" w:space="0" w:color="auto"/>
                  <w:left w:val="nil"/>
                  <w:bottom w:val="single" w:sz="8" w:space="0" w:color="auto"/>
                  <w:right w:val="single" w:sz="8" w:space="0" w:color="auto"/>
                </w:tcBorders>
                <w:shd w:val="clear" w:color="auto" w:fill="auto"/>
                <w:vAlign w:val="center"/>
              </w:tcPr>
            </w:tcPrChange>
          </w:tcPr>
          <w:p w14:paraId="599F87BD" w14:textId="4F61A76F" w:rsidR="0097469C" w:rsidRPr="008A334C" w:rsidDel="007D13D1" w:rsidRDefault="0097469C" w:rsidP="00A36C2B">
            <w:pPr>
              <w:spacing w:after="0" w:line="240" w:lineRule="auto"/>
              <w:jc w:val="center"/>
              <w:rPr>
                <w:del w:id="2494" w:author="Fernandes, Richard (he, him, his | il, le, lui)" w:date="2023-07-14T17:06:00Z"/>
                <w:rFonts w:ascii="Arial" w:eastAsia="Times New Roman" w:hAnsi="Arial" w:cs="Arial"/>
                <w:sz w:val="16"/>
                <w:szCs w:val="16"/>
                <w:lang w:eastAsia="en-CA"/>
              </w:rPr>
            </w:pPr>
            <w:del w:id="2495" w:author="Fernandes, Richard (he, him, his | il, le, lui)" w:date="2023-07-14T17:06:00Z">
              <w:r w:rsidRPr="008A334C" w:rsidDel="007D13D1">
                <w:rPr>
                  <w:rFonts w:ascii="Arial" w:eastAsia="Times New Roman" w:hAnsi="Arial" w:cs="Arial"/>
                  <w:sz w:val="16"/>
                  <w:szCs w:val="16"/>
                  <w:lang w:eastAsia="en-CA"/>
                </w:rPr>
                <w:delText>0.01</w:delText>
              </w:r>
            </w:del>
          </w:p>
        </w:tc>
        <w:tc>
          <w:tcPr>
            <w:tcW w:w="709" w:type="dxa"/>
            <w:tcBorders>
              <w:top w:val="nil"/>
              <w:left w:val="nil"/>
              <w:bottom w:val="single" w:sz="8" w:space="0" w:color="auto"/>
              <w:right w:val="single" w:sz="8" w:space="0" w:color="auto"/>
            </w:tcBorders>
            <w:shd w:val="clear" w:color="auto" w:fill="auto"/>
            <w:noWrap/>
            <w:vAlign w:val="center"/>
            <w:tcPrChange w:id="2496" w:author="Fernandes, Richard (he, him, his | il, le, lui)" w:date="2023-07-14T17:06:00Z">
              <w:tcPr>
                <w:tcW w:w="709" w:type="dxa"/>
                <w:tcBorders>
                  <w:top w:val="nil"/>
                  <w:left w:val="nil"/>
                  <w:bottom w:val="single" w:sz="8" w:space="0" w:color="auto"/>
                  <w:right w:val="single" w:sz="8" w:space="0" w:color="auto"/>
                </w:tcBorders>
                <w:shd w:val="clear" w:color="auto" w:fill="auto"/>
                <w:noWrap/>
                <w:vAlign w:val="center"/>
              </w:tcPr>
            </w:tcPrChange>
          </w:tcPr>
          <w:p w14:paraId="5827334D" w14:textId="70613ED7" w:rsidR="0097469C" w:rsidRPr="008A334C" w:rsidDel="007D13D1" w:rsidRDefault="0097469C" w:rsidP="00A36C2B">
            <w:pPr>
              <w:spacing w:after="0" w:line="240" w:lineRule="auto"/>
              <w:jc w:val="center"/>
              <w:rPr>
                <w:del w:id="2497" w:author="Fernandes, Richard (he, him, his | il, le, lui)" w:date="2023-07-14T17:06:00Z"/>
                <w:rFonts w:ascii="Arial" w:eastAsia="Times New Roman" w:hAnsi="Arial" w:cs="Arial"/>
                <w:sz w:val="16"/>
                <w:szCs w:val="16"/>
                <w:lang w:eastAsia="en-CA"/>
              </w:rPr>
            </w:pPr>
            <w:del w:id="2498" w:author="Fernandes, Richard (he, him, his | il, le, lui)" w:date="2023-07-14T17:06:00Z">
              <w:r w:rsidRPr="008A334C" w:rsidDel="007D13D1">
                <w:rPr>
                  <w:rFonts w:ascii="Arial" w:eastAsia="Times New Roman" w:hAnsi="Arial" w:cs="Arial"/>
                  <w:sz w:val="16"/>
                  <w:szCs w:val="16"/>
                  <w:lang w:eastAsia="en-CA"/>
                </w:rPr>
                <w:delText>4</w:delText>
              </w:r>
            </w:del>
          </w:p>
        </w:tc>
        <w:tc>
          <w:tcPr>
            <w:tcW w:w="850" w:type="dxa"/>
            <w:tcBorders>
              <w:top w:val="nil"/>
              <w:left w:val="single" w:sz="4" w:space="0" w:color="auto"/>
              <w:bottom w:val="single" w:sz="4" w:space="0" w:color="auto"/>
              <w:right w:val="single" w:sz="4" w:space="0" w:color="auto"/>
            </w:tcBorders>
            <w:shd w:val="clear" w:color="000000" w:fill="BFBFBF"/>
            <w:noWrap/>
            <w:vAlign w:val="bottom"/>
            <w:tcPrChange w:id="2499" w:author="Fernandes, Richard (he, him, his | il, le, lui)" w:date="2023-07-14T17:06:00Z">
              <w:tcPr>
                <w:tcW w:w="850" w:type="dxa"/>
                <w:tcBorders>
                  <w:top w:val="nil"/>
                  <w:left w:val="single" w:sz="4" w:space="0" w:color="auto"/>
                  <w:bottom w:val="single" w:sz="4" w:space="0" w:color="auto"/>
                  <w:right w:val="single" w:sz="4" w:space="0" w:color="auto"/>
                </w:tcBorders>
                <w:shd w:val="clear" w:color="000000" w:fill="BFBFBF"/>
                <w:noWrap/>
                <w:vAlign w:val="bottom"/>
              </w:tcPr>
            </w:tcPrChange>
          </w:tcPr>
          <w:p w14:paraId="72E80269" w14:textId="5DB49F10" w:rsidR="0097469C" w:rsidRPr="008A334C" w:rsidDel="007D13D1" w:rsidRDefault="0097469C" w:rsidP="00A36C2B">
            <w:pPr>
              <w:spacing w:after="0" w:line="240" w:lineRule="auto"/>
              <w:jc w:val="center"/>
              <w:rPr>
                <w:del w:id="2500" w:author="Fernandes, Richard (he, him, his | il, le, lui)" w:date="2023-07-14T17:06:00Z"/>
                <w:rFonts w:ascii="Arial" w:eastAsia="Times New Roman" w:hAnsi="Arial" w:cs="Arial"/>
                <w:sz w:val="16"/>
                <w:szCs w:val="16"/>
                <w:lang w:eastAsia="en-CA"/>
              </w:rPr>
            </w:pPr>
            <w:del w:id="2501" w:author="Fernandes, Richard (he, him, his | il, le, lui)" w:date="2023-07-14T17:06:00Z">
              <w:r w:rsidRPr="008A334C" w:rsidDel="007D13D1">
                <w:rPr>
                  <w:rFonts w:ascii="Arial" w:eastAsia="Times New Roman" w:hAnsi="Arial" w:cs="Arial"/>
                  <w:sz w:val="16"/>
                  <w:szCs w:val="16"/>
                  <w:lang w:eastAsia="en-CA"/>
                </w:rPr>
                <w:delText>Uniform</w:delText>
              </w:r>
            </w:del>
          </w:p>
        </w:tc>
        <w:tc>
          <w:tcPr>
            <w:tcW w:w="709" w:type="dxa"/>
            <w:tcBorders>
              <w:top w:val="nil"/>
              <w:left w:val="nil"/>
              <w:bottom w:val="single" w:sz="4" w:space="0" w:color="auto"/>
              <w:right w:val="single" w:sz="8" w:space="0" w:color="auto"/>
            </w:tcBorders>
            <w:shd w:val="clear" w:color="auto" w:fill="auto"/>
            <w:noWrap/>
            <w:vAlign w:val="bottom"/>
            <w:tcPrChange w:id="2502" w:author="Fernandes, Richard (he, him, his | il, le, lui)" w:date="2023-07-14T17:06:00Z">
              <w:tcPr>
                <w:tcW w:w="709" w:type="dxa"/>
                <w:tcBorders>
                  <w:top w:val="nil"/>
                  <w:left w:val="nil"/>
                  <w:bottom w:val="single" w:sz="4" w:space="0" w:color="auto"/>
                  <w:right w:val="single" w:sz="8" w:space="0" w:color="auto"/>
                </w:tcBorders>
                <w:shd w:val="clear" w:color="auto" w:fill="auto"/>
                <w:noWrap/>
                <w:vAlign w:val="bottom"/>
              </w:tcPr>
            </w:tcPrChange>
          </w:tcPr>
          <w:p w14:paraId="49B1767F" w14:textId="75470472" w:rsidR="0097469C" w:rsidRPr="008A334C" w:rsidDel="007D13D1" w:rsidRDefault="0097469C" w:rsidP="00A36C2B">
            <w:pPr>
              <w:spacing w:after="0" w:line="240" w:lineRule="auto"/>
              <w:jc w:val="center"/>
              <w:rPr>
                <w:del w:id="2503" w:author="Fernandes, Richard (he, him, his | il, le, lui)" w:date="2023-07-14T17:06:00Z"/>
                <w:rFonts w:ascii="Arial" w:eastAsia="Times New Roman" w:hAnsi="Arial" w:cs="Arial"/>
                <w:sz w:val="16"/>
                <w:szCs w:val="16"/>
                <w:lang w:eastAsia="en-CA"/>
              </w:rPr>
            </w:pPr>
            <w:del w:id="2504" w:author="Fernandes, Richard (he, him, his | il, le, lui)" w:date="2023-07-14T17:06:00Z">
              <w:r w:rsidRPr="008A334C" w:rsidDel="007D13D1">
                <w:rPr>
                  <w:rFonts w:ascii="Arial" w:eastAsia="Times New Roman" w:hAnsi="Arial" w:cs="Arial"/>
                  <w:sz w:val="16"/>
                  <w:szCs w:val="16"/>
                  <w:lang w:eastAsia="en-CA"/>
                </w:rPr>
                <w:delText>10</w:delText>
              </w:r>
            </w:del>
          </w:p>
        </w:tc>
        <w:tc>
          <w:tcPr>
            <w:tcW w:w="567" w:type="dxa"/>
            <w:tcBorders>
              <w:top w:val="single" w:sz="8" w:space="0" w:color="auto"/>
              <w:left w:val="nil"/>
              <w:bottom w:val="single" w:sz="8" w:space="0" w:color="auto"/>
              <w:right w:val="single" w:sz="8" w:space="0" w:color="auto"/>
            </w:tcBorders>
            <w:shd w:val="clear" w:color="auto" w:fill="auto"/>
            <w:vAlign w:val="center"/>
            <w:tcPrChange w:id="2505" w:author="Fernandes, Richard (he, him, his | il, le, lui)" w:date="2023-07-14T17:06:00Z">
              <w:tcPr>
                <w:tcW w:w="567" w:type="dxa"/>
                <w:tcBorders>
                  <w:top w:val="single" w:sz="8" w:space="0" w:color="auto"/>
                  <w:left w:val="nil"/>
                  <w:bottom w:val="single" w:sz="8" w:space="0" w:color="auto"/>
                  <w:right w:val="single" w:sz="8" w:space="0" w:color="auto"/>
                </w:tcBorders>
                <w:shd w:val="clear" w:color="auto" w:fill="auto"/>
                <w:vAlign w:val="center"/>
              </w:tcPr>
            </w:tcPrChange>
          </w:tcPr>
          <w:p w14:paraId="381BC5D2" w14:textId="40828F3C" w:rsidR="0097469C" w:rsidRPr="008A334C" w:rsidDel="007D13D1" w:rsidRDefault="0097469C" w:rsidP="00A36C2B">
            <w:pPr>
              <w:spacing w:after="0" w:line="240" w:lineRule="auto"/>
              <w:jc w:val="center"/>
              <w:rPr>
                <w:del w:id="2506" w:author="Fernandes, Richard (he, him, his | il, le, lui)" w:date="2023-07-14T17:06:00Z"/>
                <w:rFonts w:ascii="Arial" w:eastAsia="Times New Roman" w:hAnsi="Arial" w:cs="Arial"/>
                <w:sz w:val="16"/>
                <w:szCs w:val="16"/>
                <w:lang w:eastAsia="en-CA"/>
              </w:rPr>
            </w:pPr>
            <w:del w:id="2507" w:author="Fernandes, Richard (he, him, his | il, le, lui)" w:date="2023-07-14T17:06:00Z">
              <w:r w:rsidRPr="008A334C" w:rsidDel="007D13D1">
                <w:rPr>
                  <w:rFonts w:ascii="Arial" w:eastAsia="Times New Roman" w:hAnsi="Arial" w:cs="Arial"/>
                  <w:sz w:val="16"/>
                  <w:szCs w:val="16"/>
                  <w:lang w:eastAsia="en-CA"/>
                </w:rPr>
                <w:delText>0.005</w:delText>
              </w:r>
            </w:del>
          </w:p>
        </w:tc>
        <w:tc>
          <w:tcPr>
            <w:tcW w:w="709" w:type="dxa"/>
            <w:tcBorders>
              <w:top w:val="single" w:sz="8" w:space="0" w:color="auto"/>
              <w:left w:val="nil"/>
              <w:bottom w:val="single" w:sz="8" w:space="0" w:color="auto"/>
              <w:right w:val="single" w:sz="8" w:space="0" w:color="auto"/>
            </w:tcBorders>
            <w:shd w:val="clear" w:color="auto" w:fill="auto"/>
            <w:vAlign w:val="center"/>
            <w:tcPrChange w:id="2508" w:author="Fernandes, Richard (he, him, his | il, le, lui)" w:date="2023-07-14T17:06:00Z">
              <w:tcPr>
                <w:tcW w:w="709" w:type="dxa"/>
                <w:tcBorders>
                  <w:top w:val="single" w:sz="8" w:space="0" w:color="auto"/>
                  <w:left w:val="nil"/>
                  <w:bottom w:val="single" w:sz="8" w:space="0" w:color="auto"/>
                  <w:right w:val="single" w:sz="8" w:space="0" w:color="auto"/>
                </w:tcBorders>
                <w:shd w:val="clear" w:color="auto" w:fill="auto"/>
                <w:vAlign w:val="center"/>
              </w:tcPr>
            </w:tcPrChange>
          </w:tcPr>
          <w:p w14:paraId="1C80E168" w14:textId="6BBDDA85" w:rsidR="0097469C" w:rsidRPr="008A334C" w:rsidDel="007D13D1" w:rsidRDefault="0097469C" w:rsidP="00A36C2B">
            <w:pPr>
              <w:spacing w:after="0" w:line="240" w:lineRule="auto"/>
              <w:jc w:val="center"/>
              <w:rPr>
                <w:del w:id="2509" w:author="Fernandes, Richard (he, him, his | il, le, lui)" w:date="2023-07-14T17:06:00Z"/>
                <w:rFonts w:ascii="Arial" w:eastAsia="Times New Roman" w:hAnsi="Arial" w:cs="Arial"/>
                <w:sz w:val="16"/>
                <w:szCs w:val="16"/>
                <w:lang w:eastAsia="en-CA"/>
              </w:rPr>
            </w:pPr>
            <w:del w:id="2510" w:author="Fernandes, Richard (he, him, his | il, le, lui)" w:date="2023-07-14T17:06:00Z">
              <w:r w:rsidRPr="008A334C" w:rsidDel="007D13D1">
                <w:rPr>
                  <w:rFonts w:ascii="Arial" w:eastAsia="Times New Roman" w:hAnsi="Arial" w:cs="Arial"/>
                  <w:sz w:val="16"/>
                  <w:szCs w:val="16"/>
                  <w:lang w:eastAsia="en-CA"/>
                </w:rPr>
                <w:delText>0.01</w:delText>
              </w:r>
            </w:del>
          </w:p>
        </w:tc>
        <w:tc>
          <w:tcPr>
            <w:tcW w:w="813" w:type="dxa"/>
            <w:tcBorders>
              <w:top w:val="single" w:sz="8" w:space="0" w:color="auto"/>
              <w:left w:val="nil"/>
              <w:bottom w:val="single" w:sz="8" w:space="0" w:color="auto"/>
              <w:right w:val="single" w:sz="8" w:space="0" w:color="auto"/>
            </w:tcBorders>
            <w:shd w:val="clear" w:color="auto" w:fill="auto"/>
            <w:vAlign w:val="center"/>
            <w:tcPrChange w:id="2511" w:author="Fernandes, Richard (he, him, his | il, le, lui)" w:date="2023-07-14T17:06:00Z">
              <w:tcPr>
                <w:tcW w:w="813" w:type="dxa"/>
                <w:tcBorders>
                  <w:top w:val="single" w:sz="8" w:space="0" w:color="auto"/>
                  <w:left w:val="nil"/>
                  <w:bottom w:val="single" w:sz="8" w:space="0" w:color="auto"/>
                  <w:right w:val="single" w:sz="8" w:space="0" w:color="auto"/>
                </w:tcBorders>
                <w:shd w:val="clear" w:color="auto" w:fill="auto"/>
                <w:vAlign w:val="center"/>
              </w:tcPr>
            </w:tcPrChange>
          </w:tcPr>
          <w:p w14:paraId="17541DA3" w14:textId="6D750578" w:rsidR="0097469C" w:rsidRPr="008A334C" w:rsidDel="007D13D1" w:rsidRDefault="0097469C" w:rsidP="00A36C2B">
            <w:pPr>
              <w:spacing w:after="0" w:line="240" w:lineRule="auto"/>
              <w:jc w:val="center"/>
              <w:rPr>
                <w:del w:id="2512" w:author="Fernandes, Richard (he, him, his | il, le, lui)" w:date="2023-07-14T17:06:00Z"/>
                <w:rFonts w:ascii="Arial" w:eastAsia="Times New Roman" w:hAnsi="Arial" w:cs="Arial"/>
                <w:sz w:val="16"/>
                <w:szCs w:val="16"/>
                <w:lang w:eastAsia="en-CA"/>
              </w:rPr>
            </w:pPr>
            <w:del w:id="2513" w:author="Fernandes, Richard (he, him, his | il, le, lui)" w:date="2023-07-14T17:06:00Z">
              <w:r w:rsidRPr="008A334C" w:rsidDel="007D13D1">
                <w:rPr>
                  <w:rFonts w:ascii="Arial" w:eastAsia="Times New Roman" w:hAnsi="Arial" w:cs="Arial"/>
                  <w:sz w:val="16"/>
                  <w:szCs w:val="16"/>
                  <w:lang w:eastAsia="en-CA"/>
                </w:rPr>
                <w:delText>0.005</w:delText>
              </w:r>
            </w:del>
          </w:p>
        </w:tc>
        <w:tc>
          <w:tcPr>
            <w:tcW w:w="740" w:type="dxa"/>
            <w:tcBorders>
              <w:top w:val="single" w:sz="8" w:space="0" w:color="auto"/>
              <w:left w:val="nil"/>
              <w:bottom w:val="single" w:sz="8" w:space="0" w:color="auto"/>
              <w:right w:val="single" w:sz="8" w:space="0" w:color="auto"/>
            </w:tcBorders>
            <w:shd w:val="clear" w:color="auto" w:fill="auto"/>
            <w:vAlign w:val="center"/>
            <w:tcPrChange w:id="2514" w:author="Fernandes, Richard (he, him, his | il, le, lui)" w:date="2023-07-14T17:06:00Z">
              <w:tcPr>
                <w:tcW w:w="740" w:type="dxa"/>
                <w:tcBorders>
                  <w:top w:val="single" w:sz="8" w:space="0" w:color="auto"/>
                  <w:left w:val="nil"/>
                  <w:bottom w:val="single" w:sz="8" w:space="0" w:color="auto"/>
                  <w:right w:val="single" w:sz="8" w:space="0" w:color="auto"/>
                </w:tcBorders>
                <w:shd w:val="clear" w:color="auto" w:fill="auto"/>
                <w:vAlign w:val="center"/>
              </w:tcPr>
            </w:tcPrChange>
          </w:tcPr>
          <w:p w14:paraId="1101BB4D" w14:textId="3D5FAED3" w:rsidR="0097469C" w:rsidRPr="008A334C" w:rsidDel="007D13D1" w:rsidRDefault="0097469C" w:rsidP="00A36C2B">
            <w:pPr>
              <w:spacing w:after="0" w:line="240" w:lineRule="auto"/>
              <w:jc w:val="center"/>
              <w:rPr>
                <w:del w:id="2515" w:author="Fernandes, Richard (he, him, his | il, le, lui)" w:date="2023-07-14T17:06:00Z"/>
                <w:rFonts w:ascii="Arial" w:eastAsia="Times New Roman" w:hAnsi="Arial" w:cs="Arial"/>
                <w:sz w:val="16"/>
                <w:szCs w:val="16"/>
                <w:lang w:eastAsia="en-CA"/>
              </w:rPr>
            </w:pPr>
            <w:del w:id="2516" w:author="Fernandes, Richard (he, him, his | il, le, lui)" w:date="2023-07-14T17:06:00Z">
              <w:r w:rsidRPr="008A334C" w:rsidDel="007D13D1">
                <w:rPr>
                  <w:rFonts w:ascii="Arial" w:eastAsia="Times New Roman" w:hAnsi="Arial" w:cs="Arial"/>
                  <w:sz w:val="16"/>
                  <w:szCs w:val="16"/>
                  <w:lang w:eastAsia="en-CA"/>
                </w:rPr>
                <w:delText>0.01</w:delText>
              </w:r>
            </w:del>
          </w:p>
        </w:tc>
      </w:tr>
      <w:tr w:rsidR="0097469C" w:rsidRPr="008A334C" w:rsidDel="007D13D1" w14:paraId="45E6EA1A" w14:textId="36BCEFF2" w:rsidTr="007D13D1">
        <w:trPr>
          <w:trHeight w:val="275"/>
          <w:del w:id="2517" w:author="Fernandes, Richard (he, him, his | il, le, lui)" w:date="2023-07-14T17:06:00Z"/>
          <w:trPrChange w:id="2518" w:author="Fernandes, Richard (he, him, his | il, le, lui)" w:date="2023-07-14T17:06:00Z">
            <w:trPr>
              <w:trHeight w:val="275"/>
            </w:trPr>
          </w:trPrChange>
        </w:trPr>
        <w:tc>
          <w:tcPr>
            <w:tcW w:w="861" w:type="dxa"/>
            <w:vMerge/>
            <w:tcBorders>
              <w:top w:val="nil"/>
              <w:left w:val="single" w:sz="8" w:space="0" w:color="auto"/>
              <w:bottom w:val="single" w:sz="8" w:space="0" w:color="000000"/>
              <w:right w:val="single" w:sz="8" w:space="0" w:color="auto"/>
            </w:tcBorders>
            <w:vAlign w:val="center"/>
            <w:tcPrChange w:id="2519" w:author="Fernandes, Richard (he, him, his | il, le, lui)" w:date="2023-07-14T17:06:00Z">
              <w:tcPr>
                <w:tcW w:w="861" w:type="dxa"/>
                <w:vMerge/>
                <w:tcBorders>
                  <w:top w:val="nil"/>
                  <w:left w:val="single" w:sz="8" w:space="0" w:color="auto"/>
                  <w:bottom w:val="single" w:sz="8" w:space="0" w:color="000000"/>
                  <w:right w:val="single" w:sz="8" w:space="0" w:color="auto"/>
                </w:tcBorders>
                <w:vAlign w:val="center"/>
              </w:tcPr>
            </w:tcPrChange>
          </w:tcPr>
          <w:p w14:paraId="351CAA27" w14:textId="3A7060A7" w:rsidR="0097469C" w:rsidRPr="008A334C" w:rsidDel="007D13D1" w:rsidRDefault="0097469C" w:rsidP="00A36C2B">
            <w:pPr>
              <w:spacing w:after="0" w:line="240" w:lineRule="auto"/>
              <w:rPr>
                <w:del w:id="2520" w:author="Fernandes, Richard (he, him, his | il, le, lui)" w:date="2023-07-14T17:06:00Z"/>
                <w:rFonts w:ascii="Arial" w:eastAsia="Times New Roman" w:hAnsi="Arial" w:cs="Arial"/>
                <w:b/>
                <w:bCs/>
                <w:sz w:val="16"/>
                <w:szCs w:val="16"/>
                <w:lang w:eastAsia="en-CA"/>
              </w:rPr>
            </w:pPr>
          </w:p>
        </w:tc>
        <w:tc>
          <w:tcPr>
            <w:tcW w:w="850" w:type="dxa"/>
            <w:tcBorders>
              <w:top w:val="nil"/>
              <w:left w:val="nil"/>
              <w:bottom w:val="single" w:sz="4" w:space="0" w:color="auto"/>
              <w:right w:val="nil"/>
            </w:tcBorders>
            <w:shd w:val="clear" w:color="000000" w:fill="C0C0C0"/>
            <w:noWrap/>
            <w:vAlign w:val="bottom"/>
            <w:tcPrChange w:id="2521" w:author="Fernandes, Richard (he, him, his | il, le, lui)" w:date="2023-07-14T17:06:00Z">
              <w:tcPr>
                <w:tcW w:w="850" w:type="dxa"/>
                <w:tcBorders>
                  <w:top w:val="nil"/>
                  <w:left w:val="nil"/>
                  <w:bottom w:val="single" w:sz="4" w:space="0" w:color="auto"/>
                  <w:right w:val="nil"/>
                </w:tcBorders>
                <w:shd w:val="clear" w:color="000000" w:fill="C0C0C0"/>
                <w:noWrap/>
                <w:vAlign w:val="bottom"/>
              </w:tcPr>
            </w:tcPrChange>
          </w:tcPr>
          <w:p w14:paraId="27B873B6" w14:textId="0438B45F" w:rsidR="0097469C" w:rsidRPr="008A334C" w:rsidDel="007D13D1" w:rsidRDefault="0097469C" w:rsidP="00A36C2B">
            <w:pPr>
              <w:spacing w:after="0" w:line="240" w:lineRule="auto"/>
              <w:rPr>
                <w:del w:id="2522" w:author="Fernandes, Richard (he, him, his | il, le, lui)" w:date="2023-07-14T17:06:00Z"/>
                <w:rFonts w:ascii="Arial" w:eastAsia="Times New Roman" w:hAnsi="Arial" w:cs="Arial"/>
                <w:b/>
                <w:bCs/>
                <w:sz w:val="16"/>
                <w:szCs w:val="16"/>
                <w:lang w:eastAsia="en-CA"/>
              </w:rPr>
            </w:pPr>
            <w:del w:id="2523" w:author="Fernandes, Richard (he, him, his | il, le, lui)" w:date="2023-07-14T17:06:00Z">
              <w:r w:rsidRPr="008A334C" w:rsidDel="007D13D1">
                <w:rPr>
                  <w:rFonts w:ascii="Arial" w:eastAsia="Times New Roman" w:hAnsi="Arial" w:cs="Arial"/>
                  <w:b/>
                  <w:bCs/>
                  <w:sz w:val="16"/>
                  <w:szCs w:val="16"/>
                  <w:lang w:eastAsia="en-CA"/>
                </w:rPr>
                <w:delText>Cw_Rel</w:delText>
              </w:r>
            </w:del>
          </w:p>
        </w:tc>
        <w:tc>
          <w:tcPr>
            <w:tcW w:w="709" w:type="dxa"/>
            <w:tcBorders>
              <w:top w:val="nil"/>
              <w:left w:val="single" w:sz="8" w:space="0" w:color="auto"/>
              <w:bottom w:val="single" w:sz="8" w:space="0" w:color="auto"/>
              <w:right w:val="single" w:sz="8" w:space="0" w:color="auto"/>
            </w:tcBorders>
            <w:shd w:val="clear" w:color="auto" w:fill="auto"/>
            <w:vAlign w:val="center"/>
            <w:tcPrChange w:id="2524" w:author="Fernandes, Richard (he, him, his | il, le, lui)" w:date="2023-07-14T17:06:00Z">
              <w:tcPr>
                <w:tcW w:w="709" w:type="dxa"/>
                <w:tcBorders>
                  <w:top w:val="nil"/>
                  <w:left w:val="single" w:sz="8" w:space="0" w:color="auto"/>
                  <w:bottom w:val="single" w:sz="8" w:space="0" w:color="auto"/>
                  <w:right w:val="single" w:sz="8" w:space="0" w:color="auto"/>
                </w:tcBorders>
                <w:shd w:val="clear" w:color="auto" w:fill="auto"/>
                <w:vAlign w:val="center"/>
              </w:tcPr>
            </w:tcPrChange>
          </w:tcPr>
          <w:p w14:paraId="6A3BC2EA" w14:textId="0E6C61DA" w:rsidR="0097469C" w:rsidRPr="008A334C" w:rsidDel="007D13D1" w:rsidRDefault="0097469C" w:rsidP="00A36C2B">
            <w:pPr>
              <w:spacing w:after="0" w:line="240" w:lineRule="auto"/>
              <w:jc w:val="center"/>
              <w:rPr>
                <w:del w:id="2525" w:author="Fernandes, Richard (he, him, his | il, le, lui)" w:date="2023-07-14T17:06:00Z"/>
                <w:rFonts w:ascii="Arial" w:eastAsia="Times New Roman" w:hAnsi="Arial" w:cs="Arial"/>
                <w:sz w:val="16"/>
                <w:szCs w:val="16"/>
                <w:lang w:eastAsia="en-CA"/>
              </w:rPr>
            </w:pPr>
            <w:del w:id="2526" w:author="Fernandes, Richard (he, him, his | il, le, lui)" w:date="2023-07-14T17:06:00Z">
              <w:r w:rsidRPr="008A334C" w:rsidDel="007D13D1">
                <w:rPr>
                  <w:rFonts w:ascii="Arial" w:eastAsia="Times New Roman" w:hAnsi="Arial" w:cs="Arial"/>
                  <w:sz w:val="16"/>
                  <w:szCs w:val="16"/>
                  <w:lang w:eastAsia="en-CA"/>
                </w:rPr>
                <w:delText>0.7</w:delText>
              </w:r>
            </w:del>
          </w:p>
        </w:tc>
        <w:tc>
          <w:tcPr>
            <w:tcW w:w="709" w:type="dxa"/>
            <w:tcBorders>
              <w:top w:val="nil"/>
              <w:left w:val="nil"/>
              <w:bottom w:val="single" w:sz="8" w:space="0" w:color="auto"/>
              <w:right w:val="single" w:sz="8" w:space="0" w:color="auto"/>
            </w:tcBorders>
            <w:shd w:val="clear" w:color="auto" w:fill="auto"/>
            <w:vAlign w:val="center"/>
            <w:tcPrChange w:id="2527" w:author="Fernandes, Richard (he, him, his | il, le, lui)" w:date="2023-07-14T17:06:00Z">
              <w:tcPr>
                <w:tcW w:w="709" w:type="dxa"/>
                <w:tcBorders>
                  <w:top w:val="nil"/>
                  <w:left w:val="nil"/>
                  <w:bottom w:val="single" w:sz="8" w:space="0" w:color="auto"/>
                  <w:right w:val="single" w:sz="8" w:space="0" w:color="auto"/>
                </w:tcBorders>
                <w:shd w:val="clear" w:color="auto" w:fill="auto"/>
                <w:vAlign w:val="center"/>
              </w:tcPr>
            </w:tcPrChange>
          </w:tcPr>
          <w:p w14:paraId="11B174E2" w14:textId="6EF2AAA7" w:rsidR="0097469C" w:rsidRPr="008A334C" w:rsidDel="007D13D1" w:rsidRDefault="0097469C" w:rsidP="00A36C2B">
            <w:pPr>
              <w:spacing w:after="0" w:line="240" w:lineRule="auto"/>
              <w:jc w:val="center"/>
              <w:rPr>
                <w:del w:id="2528" w:author="Fernandes, Richard (he, him, his | il, le, lui)" w:date="2023-07-14T17:06:00Z"/>
                <w:rFonts w:ascii="Arial" w:eastAsia="Times New Roman" w:hAnsi="Arial" w:cs="Arial"/>
                <w:sz w:val="16"/>
                <w:szCs w:val="16"/>
                <w:lang w:eastAsia="en-CA"/>
              </w:rPr>
            </w:pPr>
            <w:del w:id="2529" w:author="Fernandes, Richard (he, him, his | il, le, lui)" w:date="2023-07-14T17:06:00Z">
              <w:r w:rsidRPr="008A334C" w:rsidDel="007D13D1">
                <w:rPr>
                  <w:rFonts w:ascii="Arial" w:eastAsia="Times New Roman" w:hAnsi="Arial" w:cs="Arial"/>
                  <w:sz w:val="16"/>
                  <w:szCs w:val="16"/>
                  <w:lang w:eastAsia="en-CA"/>
                </w:rPr>
                <w:delText>0.9</w:delText>
              </w:r>
            </w:del>
          </w:p>
        </w:tc>
        <w:tc>
          <w:tcPr>
            <w:tcW w:w="567" w:type="dxa"/>
            <w:tcBorders>
              <w:top w:val="nil"/>
              <w:left w:val="nil"/>
              <w:bottom w:val="single" w:sz="8" w:space="0" w:color="auto"/>
              <w:right w:val="single" w:sz="8" w:space="0" w:color="auto"/>
            </w:tcBorders>
            <w:shd w:val="clear" w:color="auto" w:fill="auto"/>
            <w:vAlign w:val="center"/>
            <w:tcPrChange w:id="2530" w:author="Fernandes, Richard (he, him, his | il, le, lui)" w:date="2023-07-14T17:06:00Z">
              <w:tcPr>
                <w:tcW w:w="567" w:type="dxa"/>
                <w:tcBorders>
                  <w:top w:val="nil"/>
                  <w:left w:val="nil"/>
                  <w:bottom w:val="single" w:sz="8" w:space="0" w:color="auto"/>
                  <w:right w:val="single" w:sz="8" w:space="0" w:color="auto"/>
                </w:tcBorders>
                <w:shd w:val="clear" w:color="auto" w:fill="auto"/>
                <w:vAlign w:val="center"/>
              </w:tcPr>
            </w:tcPrChange>
          </w:tcPr>
          <w:p w14:paraId="5FDDCED4" w14:textId="6E89CD4A" w:rsidR="0097469C" w:rsidRPr="008A334C" w:rsidDel="007D13D1" w:rsidRDefault="0097469C" w:rsidP="00A36C2B">
            <w:pPr>
              <w:spacing w:after="0" w:line="240" w:lineRule="auto"/>
              <w:jc w:val="center"/>
              <w:rPr>
                <w:del w:id="2531" w:author="Fernandes, Richard (he, him, his | il, le, lui)" w:date="2023-07-14T17:06:00Z"/>
                <w:rFonts w:ascii="Arial" w:eastAsia="Times New Roman" w:hAnsi="Arial" w:cs="Arial"/>
                <w:sz w:val="16"/>
                <w:szCs w:val="16"/>
                <w:lang w:eastAsia="en-CA"/>
              </w:rPr>
            </w:pPr>
            <w:del w:id="2532" w:author="Fernandes, Richard (he, him, his | il, le, lui)" w:date="2023-07-14T17:06:00Z">
              <w:r w:rsidRPr="008A334C" w:rsidDel="007D13D1">
                <w:rPr>
                  <w:rFonts w:ascii="Arial" w:eastAsia="Times New Roman" w:hAnsi="Arial" w:cs="Arial"/>
                  <w:sz w:val="16"/>
                  <w:szCs w:val="16"/>
                  <w:lang w:eastAsia="en-CA"/>
                </w:rPr>
                <w:delText>0.8</w:delText>
              </w:r>
            </w:del>
          </w:p>
        </w:tc>
        <w:tc>
          <w:tcPr>
            <w:tcW w:w="567" w:type="dxa"/>
            <w:tcBorders>
              <w:top w:val="nil"/>
              <w:left w:val="nil"/>
              <w:bottom w:val="single" w:sz="8" w:space="0" w:color="auto"/>
              <w:right w:val="single" w:sz="8" w:space="0" w:color="auto"/>
            </w:tcBorders>
            <w:shd w:val="clear" w:color="auto" w:fill="auto"/>
            <w:vAlign w:val="center"/>
            <w:tcPrChange w:id="2533" w:author="Fernandes, Richard (he, him, his | il, le, lui)" w:date="2023-07-14T17:06:00Z">
              <w:tcPr>
                <w:tcW w:w="567" w:type="dxa"/>
                <w:tcBorders>
                  <w:top w:val="nil"/>
                  <w:left w:val="nil"/>
                  <w:bottom w:val="single" w:sz="8" w:space="0" w:color="auto"/>
                  <w:right w:val="single" w:sz="8" w:space="0" w:color="auto"/>
                </w:tcBorders>
                <w:shd w:val="clear" w:color="auto" w:fill="auto"/>
                <w:vAlign w:val="center"/>
              </w:tcPr>
            </w:tcPrChange>
          </w:tcPr>
          <w:p w14:paraId="5B5474DA" w14:textId="37957D34" w:rsidR="0097469C" w:rsidRPr="008A334C" w:rsidDel="007D13D1" w:rsidRDefault="0097469C" w:rsidP="00A36C2B">
            <w:pPr>
              <w:spacing w:after="0" w:line="240" w:lineRule="auto"/>
              <w:jc w:val="center"/>
              <w:rPr>
                <w:del w:id="2534" w:author="Fernandes, Richard (he, him, his | il, le, lui)" w:date="2023-07-14T17:06:00Z"/>
                <w:rFonts w:ascii="Arial" w:eastAsia="Times New Roman" w:hAnsi="Arial" w:cs="Arial"/>
                <w:sz w:val="16"/>
                <w:szCs w:val="16"/>
                <w:lang w:eastAsia="en-CA"/>
              </w:rPr>
            </w:pPr>
            <w:del w:id="2535" w:author="Fernandes, Richard (he, him, his | il, le, lui)" w:date="2023-07-14T17:06:00Z">
              <w:r w:rsidRPr="008A334C" w:rsidDel="007D13D1">
                <w:rPr>
                  <w:rFonts w:ascii="Arial" w:eastAsia="Times New Roman" w:hAnsi="Arial" w:cs="Arial"/>
                  <w:sz w:val="16"/>
                  <w:szCs w:val="16"/>
                  <w:lang w:eastAsia="en-CA"/>
                </w:rPr>
                <w:delText>0.08</w:delText>
              </w:r>
            </w:del>
          </w:p>
        </w:tc>
        <w:tc>
          <w:tcPr>
            <w:tcW w:w="709" w:type="dxa"/>
            <w:tcBorders>
              <w:top w:val="nil"/>
              <w:left w:val="nil"/>
              <w:bottom w:val="single" w:sz="8" w:space="0" w:color="auto"/>
              <w:right w:val="single" w:sz="8" w:space="0" w:color="auto"/>
            </w:tcBorders>
            <w:shd w:val="clear" w:color="auto" w:fill="auto"/>
            <w:noWrap/>
            <w:vAlign w:val="center"/>
            <w:tcPrChange w:id="2536" w:author="Fernandes, Richard (he, him, his | il, le, lui)" w:date="2023-07-14T17:06:00Z">
              <w:tcPr>
                <w:tcW w:w="709" w:type="dxa"/>
                <w:tcBorders>
                  <w:top w:val="nil"/>
                  <w:left w:val="nil"/>
                  <w:bottom w:val="single" w:sz="8" w:space="0" w:color="auto"/>
                  <w:right w:val="single" w:sz="8" w:space="0" w:color="auto"/>
                </w:tcBorders>
                <w:shd w:val="clear" w:color="auto" w:fill="auto"/>
                <w:noWrap/>
                <w:vAlign w:val="center"/>
              </w:tcPr>
            </w:tcPrChange>
          </w:tcPr>
          <w:p w14:paraId="5213C73B" w14:textId="7CF10E53" w:rsidR="0097469C" w:rsidRPr="008A334C" w:rsidDel="007D13D1" w:rsidRDefault="0097469C" w:rsidP="00A36C2B">
            <w:pPr>
              <w:spacing w:after="0" w:line="240" w:lineRule="auto"/>
              <w:jc w:val="center"/>
              <w:rPr>
                <w:del w:id="2537" w:author="Fernandes, Richard (he, him, his | il, le, lui)" w:date="2023-07-14T17:06:00Z"/>
                <w:rFonts w:ascii="Arial" w:eastAsia="Times New Roman" w:hAnsi="Arial" w:cs="Arial"/>
                <w:sz w:val="16"/>
                <w:szCs w:val="16"/>
                <w:lang w:eastAsia="en-CA"/>
              </w:rPr>
            </w:pPr>
            <w:del w:id="2538" w:author="Fernandes, Richard (he, him, his | il, le, lui)" w:date="2023-07-14T17:06:00Z">
              <w:r w:rsidRPr="008A334C" w:rsidDel="007D13D1">
                <w:rPr>
                  <w:rFonts w:ascii="Arial" w:eastAsia="Times New Roman" w:hAnsi="Arial" w:cs="Arial"/>
                  <w:sz w:val="16"/>
                  <w:szCs w:val="16"/>
                  <w:lang w:eastAsia="en-CA"/>
                </w:rPr>
                <w:delText>4</w:delText>
              </w:r>
            </w:del>
          </w:p>
        </w:tc>
        <w:tc>
          <w:tcPr>
            <w:tcW w:w="850" w:type="dxa"/>
            <w:tcBorders>
              <w:top w:val="nil"/>
              <w:left w:val="single" w:sz="4" w:space="0" w:color="auto"/>
              <w:bottom w:val="single" w:sz="4" w:space="0" w:color="auto"/>
              <w:right w:val="single" w:sz="4" w:space="0" w:color="auto"/>
            </w:tcBorders>
            <w:shd w:val="clear" w:color="000000" w:fill="BFBFBF"/>
            <w:noWrap/>
            <w:vAlign w:val="bottom"/>
            <w:tcPrChange w:id="2539" w:author="Fernandes, Richard (he, him, his | il, le, lui)" w:date="2023-07-14T17:06:00Z">
              <w:tcPr>
                <w:tcW w:w="850" w:type="dxa"/>
                <w:tcBorders>
                  <w:top w:val="nil"/>
                  <w:left w:val="single" w:sz="4" w:space="0" w:color="auto"/>
                  <w:bottom w:val="single" w:sz="4" w:space="0" w:color="auto"/>
                  <w:right w:val="single" w:sz="4" w:space="0" w:color="auto"/>
                </w:tcBorders>
                <w:shd w:val="clear" w:color="000000" w:fill="BFBFBF"/>
                <w:noWrap/>
                <w:vAlign w:val="bottom"/>
              </w:tcPr>
            </w:tcPrChange>
          </w:tcPr>
          <w:p w14:paraId="5BCEFBD2" w14:textId="46BF8F92" w:rsidR="0097469C" w:rsidRPr="008A334C" w:rsidDel="007D13D1" w:rsidRDefault="0097469C" w:rsidP="00A36C2B">
            <w:pPr>
              <w:spacing w:after="0" w:line="240" w:lineRule="auto"/>
              <w:jc w:val="center"/>
              <w:rPr>
                <w:del w:id="2540" w:author="Fernandes, Richard (he, him, his | il, le, lui)" w:date="2023-07-14T17:06:00Z"/>
                <w:rFonts w:ascii="Arial" w:eastAsia="Times New Roman" w:hAnsi="Arial" w:cs="Arial"/>
                <w:sz w:val="16"/>
                <w:szCs w:val="16"/>
                <w:lang w:eastAsia="en-CA"/>
              </w:rPr>
            </w:pPr>
            <w:del w:id="2541" w:author="Fernandes, Richard (he, him, his | il, le, lui)" w:date="2023-07-14T17:06:00Z">
              <w:r w:rsidRPr="008A334C" w:rsidDel="007D13D1">
                <w:rPr>
                  <w:rFonts w:ascii="Arial" w:eastAsia="Times New Roman" w:hAnsi="Arial" w:cs="Arial"/>
                  <w:sz w:val="16"/>
                  <w:szCs w:val="16"/>
                  <w:lang w:eastAsia="en-CA"/>
                </w:rPr>
                <w:delText>Normal</w:delText>
              </w:r>
            </w:del>
          </w:p>
        </w:tc>
        <w:tc>
          <w:tcPr>
            <w:tcW w:w="709" w:type="dxa"/>
            <w:tcBorders>
              <w:top w:val="nil"/>
              <w:left w:val="nil"/>
              <w:bottom w:val="single" w:sz="4" w:space="0" w:color="auto"/>
              <w:right w:val="single" w:sz="8" w:space="0" w:color="auto"/>
            </w:tcBorders>
            <w:shd w:val="clear" w:color="auto" w:fill="auto"/>
            <w:noWrap/>
            <w:vAlign w:val="bottom"/>
            <w:tcPrChange w:id="2542" w:author="Fernandes, Richard (he, him, his | il, le, lui)" w:date="2023-07-14T17:06:00Z">
              <w:tcPr>
                <w:tcW w:w="709" w:type="dxa"/>
                <w:tcBorders>
                  <w:top w:val="nil"/>
                  <w:left w:val="nil"/>
                  <w:bottom w:val="single" w:sz="4" w:space="0" w:color="auto"/>
                  <w:right w:val="single" w:sz="8" w:space="0" w:color="auto"/>
                </w:tcBorders>
                <w:shd w:val="clear" w:color="auto" w:fill="auto"/>
                <w:noWrap/>
                <w:vAlign w:val="bottom"/>
              </w:tcPr>
            </w:tcPrChange>
          </w:tcPr>
          <w:p w14:paraId="2E9F9BE1" w14:textId="3DF3B2F9" w:rsidR="0097469C" w:rsidRPr="008A334C" w:rsidDel="007D13D1" w:rsidRDefault="0097469C" w:rsidP="00A36C2B">
            <w:pPr>
              <w:spacing w:after="0" w:line="240" w:lineRule="auto"/>
              <w:jc w:val="center"/>
              <w:rPr>
                <w:del w:id="2543" w:author="Fernandes, Richard (he, him, his | il, le, lui)" w:date="2023-07-14T17:06:00Z"/>
                <w:rFonts w:ascii="Arial" w:eastAsia="Times New Roman" w:hAnsi="Arial" w:cs="Arial"/>
                <w:sz w:val="16"/>
                <w:szCs w:val="16"/>
                <w:lang w:eastAsia="en-CA"/>
              </w:rPr>
            </w:pPr>
            <w:del w:id="2544" w:author="Fernandes, Richard (he, him, his | il, le, lui)" w:date="2023-07-14T17:06:00Z">
              <w:r w:rsidRPr="008A334C" w:rsidDel="007D13D1">
                <w:rPr>
                  <w:rFonts w:ascii="Arial" w:eastAsia="Times New Roman" w:hAnsi="Arial" w:cs="Arial"/>
                  <w:sz w:val="16"/>
                  <w:szCs w:val="16"/>
                  <w:lang w:eastAsia="en-CA"/>
                </w:rPr>
                <w:delText>10</w:delText>
              </w:r>
            </w:del>
          </w:p>
        </w:tc>
        <w:tc>
          <w:tcPr>
            <w:tcW w:w="567" w:type="dxa"/>
            <w:tcBorders>
              <w:top w:val="nil"/>
              <w:left w:val="nil"/>
              <w:bottom w:val="single" w:sz="8" w:space="0" w:color="auto"/>
              <w:right w:val="single" w:sz="8" w:space="0" w:color="auto"/>
            </w:tcBorders>
            <w:shd w:val="clear" w:color="auto" w:fill="auto"/>
            <w:vAlign w:val="center"/>
            <w:tcPrChange w:id="2545" w:author="Fernandes, Richard (he, him, his | il, le, lui)" w:date="2023-07-14T17:06:00Z">
              <w:tcPr>
                <w:tcW w:w="567" w:type="dxa"/>
                <w:tcBorders>
                  <w:top w:val="nil"/>
                  <w:left w:val="nil"/>
                  <w:bottom w:val="single" w:sz="8" w:space="0" w:color="auto"/>
                  <w:right w:val="single" w:sz="8" w:space="0" w:color="auto"/>
                </w:tcBorders>
                <w:shd w:val="clear" w:color="auto" w:fill="auto"/>
                <w:vAlign w:val="center"/>
              </w:tcPr>
            </w:tcPrChange>
          </w:tcPr>
          <w:p w14:paraId="3C2BD27E" w14:textId="4925D99E" w:rsidR="0097469C" w:rsidRPr="008A334C" w:rsidDel="007D13D1" w:rsidRDefault="0097469C" w:rsidP="00A36C2B">
            <w:pPr>
              <w:spacing w:after="0" w:line="240" w:lineRule="auto"/>
              <w:jc w:val="center"/>
              <w:rPr>
                <w:del w:id="2546" w:author="Fernandes, Richard (he, him, his | il, le, lui)" w:date="2023-07-14T17:06:00Z"/>
                <w:rFonts w:ascii="Arial" w:eastAsia="Times New Roman" w:hAnsi="Arial" w:cs="Arial"/>
                <w:sz w:val="16"/>
                <w:szCs w:val="16"/>
                <w:lang w:eastAsia="en-CA"/>
              </w:rPr>
            </w:pPr>
            <w:del w:id="2547" w:author="Fernandes, Richard (he, him, his | il, le, lui)" w:date="2023-07-14T17:06:00Z">
              <w:r w:rsidRPr="008A334C" w:rsidDel="007D13D1">
                <w:rPr>
                  <w:rFonts w:ascii="Arial" w:eastAsia="Times New Roman" w:hAnsi="Arial" w:cs="Arial"/>
                  <w:sz w:val="16"/>
                  <w:szCs w:val="16"/>
                  <w:lang w:eastAsia="en-CA"/>
                </w:rPr>
                <w:delText>0.65</w:delText>
              </w:r>
            </w:del>
          </w:p>
        </w:tc>
        <w:tc>
          <w:tcPr>
            <w:tcW w:w="709" w:type="dxa"/>
            <w:tcBorders>
              <w:top w:val="nil"/>
              <w:left w:val="nil"/>
              <w:bottom w:val="single" w:sz="8" w:space="0" w:color="auto"/>
              <w:right w:val="single" w:sz="8" w:space="0" w:color="auto"/>
            </w:tcBorders>
            <w:shd w:val="clear" w:color="auto" w:fill="auto"/>
            <w:vAlign w:val="center"/>
            <w:tcPrChange w:id="2548" w:author="Fernandes, Richard (he, him, his | il, le, lui)" w:date="2023-07-14T17:06:00Z">
              <w:tcPr>
                <w:tcW w:w="709" w:type="dxa"/>
                <w:tcBorders>
                  <w:top w:val="nil"/>
                  <w:left w:val="nil"/>
                  <w:bottom w:val="single" w:sz="8" w:space="0" w:color="auto"/>
                  <w:right w:val="single" w:sz="8" w:space="0" w:color="auto"/>
                </w:tcBorders>
                <w:shd w:val="clear" w:color="auto" w:fill="auto"/>
                <w:vAlign w:val="center"/>
              </w:tcPr>
            </w:tcPrChange>
          </w:tcPr>
          <w:p w14:paraId="7836F7BF" w14:textId="4C1A5019" w:rsidR="0097469C" w:rsidRPr="008A334C" w:rsidDel="007D13D1" w:rsidRDefault="0097469C" w:rsidP="00A36C2B">
            <w:pPr>
              <w:spacing w:after="0" w:line="240" w:lineRule="auto"/>
              <w:jc w:val="center"/>
              <w:rPr>
                <w:del w:id="2549" w:author="Fernandes, Richard (he, him, his | il, le, lui)" w:date="2023-07-14T17:06:00Z"/>
                <w:rFonts w:ascii="Arial" w:eastAsia="Times New Roman" w:hAnsi="Arial" w:cs="Arial"/>
                <w:sz w:val="16"/>
                <w:szCs w:val="16"/>
                <w:lang w:eastAsia="en-CA"/>
              </w:rPr>
            </w:pPr>
            <w:del w:id="2550" w:author="Fernandes, Richard (he, him, his | il, le, lui)" w:date="2023-07-14T17:06:00Z">
              <w:r w:rsidRPr="008A334C" w:rsidDel="007D13D1">
                <w:rPr>
                  <w:rFonts w:ascii="Arial" w:eastAsia="Times New Roman" w:hAnsi="Arial" w:cs="Arial"/>
                  <w:sz w:val="16"/>
                  <w:szCs w:val="16"/>
                  <w:lang w:eastAsia="en-CA"/>
                </w:rPr>
                <w:delText>0.9</w:delText>
              </w:r>
            </w:del>
          </w:p>
        </w:tc>
        <w:tc>
          <w:tcPr>
            <w:tcW w:w="813" w:type="dxa"/>
            <w:tcBorders>
              <w:top w:val="nil"/>
              <w:left w:val="nil"/>
              <w:bottom w:val="single" w:sz="8" w:space="0" w:color="auto"/>
              <w:right w:val="single" w:sz="8" w:space="0" w:color="auto"/>
            </w:tcBorders>
            <w:shd w:val="clear" w:color="auto" w:fill="auto"/>
            <w:vAlign w:val="center"/>
            <w:tcPrChange w:id="2551" w:author="Fernandes, Richard (he, him, his | il, le, lui)" w:date="2023-07-14T17:06:00Z">
              <w:tcPr>
                <w:tcW w:w="813" w:type="dxa"/>
                <w:tcBorders>
                  <w:top w:val="nil"/>
                  <w:left w:val="nil"/>
                  <w:bottom w:val="single" w:sz="8" w:space="0" w:color="auto"/>
                  <w:right w:val="single" w:sz="8" w:space="0" w:color="auto"/>
                </w:tcBorders>
                <w:shd w:val="clear" w:color="auto" w:fill="auto"/>
                <w:vAlign w:val="center"/>
              </w:tcPr>
            </w:tcPrChange>
          </w:tcPr>
          <w:p w14:paraId="6FCB61A1" w14:textId="287FB6C9" w:rsidR="0097469C" w:rsidRPr="008A334C" w:rsidDel="007D13D1" w:rsidRDefault="0097469C" w:rsidP="00A36C2B">
            <w:pPr>
              <w:spacing w:after="0" w:line="240" w:lineRule="auto"/>
              <w:jc w:val="center"/>
              <w:rPr>
                <w:del w:id="2552" w:author="Fernandes, Richard (he, him, his | il, le, lui)" w:date="2023-07-14T17:06:00Z"/>
                <w:rFonts w:ascii="Arial" w:eastAsia="Times New Roman" w:hAnsi="Arial" w:cs="Arial"/>
                <w:sz w:val="16"/>
                <w:szCs w:val="16"/>
                <w:lang w:eastAsia="en-CA"/>
              </w:rPr>
            </w:pPr>
            <w:del w:id="2553" w:author="Fernandes, Richard (he, him, his | il, le, lui)" w:date="2023-07-14T17:06:00Z">
              <w:r w:rsidRPr="008A334C" w:rsidDel="007D13D1">
                <w:rPr>
                  <w:rFonts w:ascii="Arial" w:eastAsia="Times New Roman" w:hAnsi="Arial" w:cs="Arial"/>
                  <w:sz w:val="16"/>
                  <w:szCs w:val="16"/>
                  <w:lang w:eastAsia="en-CA"/>
                </w:rPr>
                <w:delText>0.75</w:delText>
              </w:r>
            </w:del>
          </w:p>
        </w:tc>
        <w:tc>
          <w:tcPr>
            <w:tcW w:w="740" w:type="dxa"/>
            <w:tcBorders>
              <w:top w:val="nil"/>
              <w:left w:val="nil"/>
              <w:bottom w:val="single" w:sz="8" w:space="0" w:color="auto"/>
              <w:right w:val="single" w:sz="8" w:space="0" w:color="auto"/>
            </w:tcBorders>
            <w:shd w:val="clear" w:color="auto" w:fill="auto"/>
            <w:vAlign w:val="center"/>
            <w:tcPrChange w:id="2554" w:author="Fernandes, Richard (he, him, his | il, le, lui)" w:date="2023-07-14T17:06:00Z">
              <w:tcPr>
                <w:tcW w:w="740" w:type="dxa"/>
                <w:tcBorders>
                  <w:top w:val="nil"/>
                  <w:left w:val="nil"/>
                  <w:bottom w:val="single" w:sz="8" w:space="0" w:color="auto"/>
                  <w:right w:val="single" w:sz="8" w:space="0" w:color="auto"/>
                </w:tcBorders>
                <w:shd w:val="clear" w:color="auto" w:fill="auto"/>
                <w:vAlign w:val="center"/>
              </w:tcPr>
            </w:tcPrChange>
          </w:tcPr>
          <w:p w14:paraId="686D5872" w14:textId="4693FF7B" w:rsidR="0097469C" w:rsidRPr="008A334C" w:rsidDel="007D13D1" w:rsidRDefault="0097469C" w:rsidP="00A36C2B">
            <w:pPr>
              <w:spacing w:after="0" w:line="240" w:lineRule="auto"/>
              <w:jc w:val="center"/>
              <w:rPr>
                <w:del w:id="2555" w:author="Fernandes, Richard (he, him, his | il, le, lui)" w:date="2023-07-14T17:06:00Z"/>
                <w:rFonts w:ascii="Arial" w:eastAsia="Times New Roman" w:hAnsi="Arial" w:cs="Arial"/>
                <w:sz w:val="16"/>
                <w:szCs w:val="16"/>
                <w:lang w:eastAsia="en-CA"/>
              </w:rPr>
            </w:pPr>
            <w:del w:id="2556" w:author="Fernandes, Richard (he, him, his | il, le, lui)" w:date="2023-07-14T17:06:00Z">
              <w:r w:rsidRPr="008A334C" w:rsidDel="007D13D1">
                <w:rPr>
                  <w:rFonts w:ascii="Arial" w:eastAsia="Times New Roman" w:hAnsi="Arial" w:cs="Arial"/>
                  <w:sz w:val="16"/>
                  <w:szCs w:val="16"/>
                  <w:lang w:eastAsia="en-CA"/>
                </w:rPr>
                <w:delText>0.9</w:delText>
              </w:r>
            </w:del>
          </w:p>
        </w:tc>
      </w:tr>
      <w:tr w:rsidR="0097469C" w:rsidRPr="008A334C" w:rsidDel="007D13D1" w14:paraId="25294CB9" w14:textId="22EB2DED" w:rsidTr="007D13D1">
        <w:trPr>
          <w:trHeight w:val="275"/>
          <w:del w:id="2557" w:author="Fernandes, Richard (he, him, his | il, le, lui)" w:date="2023-07-14T17:06:00Z"/>
          <w:trPrChange w:id="2558" w:author="Fernandes, Richard (he, him, his | il, le, lui)" w:date="2023-07-14T17:06:00Z">
            <w:trPr>
              <w:trHeight w:val="275"/>
            </w:trPr>
          </w:trPrChange>
        </w:trPr>
        <w:tc>
          <w:tcPr>
            <w:tcW w:w="861" w:type="dxa"/>
            <w:vMerge/>
            <w:tcBorders>
              <w:top w:val="nil"/>
              <w:left w:val="single" w:sz="8" w:space="0" w:color="auto"/>
              <w:bottom w:val="single" w:sz="8" w:space="0" w:color="000000"/>
              <w:right w:val="single" w:sz="8" w:space="0" w:color="auto"/>
            </w:tcBorders>
            <w:vAlign w:val="center"/>
            <w:tcPrChange w:id="2559" w:author="Fernandes, Richard (he, him, his | il, le, lui)" w:date="2023-07-14T17:06:00Z">
              <w:tcPr>
                <w:tcW w:w="861" w:type="dxa"/>
                <w:vMerge/>
                <w:tcBorders>
                  <w:top w:val="nil"/>
                  <w:left w:val="single" w:sz="8" w:space="0" w:color="auto"/>
                  <w:bottom w:val="single" w:sz="8" w:space="0" w:color="000000"/>
                  <w:right w:val="single" w:sz="8" w:space="0" w:color="auto"/>
                </w:tcBorders>
                <w:vAlign w:val="center"/>
              </w:tcPr>
            </w:tcPrChange>
          </w:tcPr>
          <w:p w14:paraId="46AFB55F" w14:textId="094DDDBA" w:rsidR="0097469C" w:rsidRPr="008A334C" w:rsidDel="007D13D1" w:rsidRDefault="0097469C" w:rsidP="00A36C2B">
            <w:pPr>
              <w:spacing w:after="0" w:line="240" w:lineRule="auto"/>
              <w:rPr>
                <w:del w:id="2560" w:author="Fernandes, Richard (he, him, his | il, le, lui)" w:date="2023-07-14T17:06:00Z"/>
                <w:rFonts w:ascii="Arial" w:eastAsia="Times New Roman" w:hAnsi="Arial" w:cs="Arial"/>
                <w:b/>
                <w:bCs/>
                <w:sz w:val="16"/>
                <w:szCs w:val="16"/>
                <w:lang w:eastAsia="en-CA"/>
              </w:rPr>
            </w:pPr>
          </w:p>
        </w:tc>
        <w:tc>
          <w:tcPr>
            <w:tcW w:w="850" w:type="dxa"/>
            <w:tcBorders>
              <w:top w:val="nil"/>
              <w:left w:val="nil"/>
              <w:bottom w:val="single" w:sz="8" w:space="0" w:color="auto"/>
              <w:right w:val="nil"/>
            </w:tcBorders>
            <w:shd w:val="clear" w:color="000000" w:fill="C0C0C0"/>
            <w:noWrap/>
            <w:vAlign w:val="bottom"/>
            <w:tcPrChange w:id="2561" w:author="Fernandes, Richard (he, him, his | il, le, lui)" w:date="2023-07-14T17:06:00Z">
              <w:tcPr>
                <w:tcW w:w="850" w:type="dxa"/>
                <w:tcBorders>
                  <w:top w:val="nil"/>
                  <w:left w:val="nil"/>
                  <w:bottom w:val="single" w:sz="8" w:space="0" w:color="auto"/>
                  <w:right w:val="nil"/>
                </w:tcBorders>
                <w:shd w:val="clear" w:color="000000" w:fill="C0C0C0"/>
                <w:noWrap/>
                <w:vAlign w:val="bottom"/>
              </w:tcPr>
            </w:tcPrChange>
          </w:tcPr>
          <w:p w14:paraId="5DCDD3C1" w14:textId="0B3FCEA3" w:rsidR="0097469C" w:rsidRPr="008A334C" w:rsidDel="007D13D1" w:rsidRDefault="0097469C" w:rsidP="00A36C2B">
            <w:pPr>
              <w:spacing w:after="0" w:line="240" w:lineRule="auto"/>
              <w:rPr>
                <w:del w:id="2562" w:author="Fernandes, Richard (he, him, his | il, le, lui)" w:date="2023-07-14T17:06:00Z"/>
                <w:rFonts w:ascii="Arial" w:eastAsia="Times New Roman" w:hAnsi="Arial" w:cs="Arial"/>
                <w:b/>
                <w:bCs/>
                <w:sz w:val="16"/>
                <w:szCs w:val="16"/>
                <w:lang w:eastAsia="en-CA"/>
              </w:rPr>
            </w:pPr>
            <w:del w:id="2563" w:author="Fernandes, Richard (he, him, his | il, le, lui)" w:date="2023-07-14T17:06:00Z">
              <w:r w:rsidRPr="008A334C" w:rsidDel="007D13D1">
                <w:rPr>
                  <w:rFonts w:ascii="Arial" w:eastAsia="Times New Roman" w:hAnsi="Arial" w:cs="Arial"/>
                  <w:b/>
                  <w:bCs/>
                  <w:sz w:val="16"/>
                  <w:szCs w:val="16"/>
                  <w:lang w:eastAsia="en-CA"/>
                </w:rPr>
                <w:delText>Cbp</w:delText>
              </w:r>
            </w:del>
          </w:p>
        </w:tc>
        <w:tc>
          <w:tcPr>
            <w:tcW w:w="709" w:type="dxa"/>
            <w:tcBorders>
              <w:top w:val="single" w:sz="4" w:space="0" w:color="auto"/>
              <w:left w:val="single" w:sz="8" w:space="0" w:color="auto"/>
              <w:bottom w:val="single" w:sz="4" w:space="0" w:color="auto"/>
              <w:right w:val="single" w:sz="4" w:space="0" w:color="auto"/>
            </w:tcBorders>
            <w:shd w:val="clear" w:color="auto" w:fill="auto"/>
            <w:noWrap/>
            <w:vAlign w:val="bottom"/>
            <w:tcPrChange w:id="2564" w:author="Fernandes, Richard (he, him, his | il, le, lui)" w:date="2023-07-14T17:06:00Z">
              <w:tcPr>
                <w:tcW w:w="709" w:type="dxa"/>
                <w:tcBorders>
                  <w:top w:val="single" w:sz="4" w:space="0" w:color="auto"/>
                  <w:left w:val="single" w:sz="8" w:space="0" w:color="auto"/>
                  <w:bottom w:val="single" w:sz="4" w:space="0" w:color="auto"/>
                  <w:right w:val="single" w:sz="4" w:space="0" w:color="auto"/>
                </w:tcBorders>
                <w:shd w:val="clear" w:color="auto" w:fill="auto"/>
                <w:noWrap/>
                <w:vAlign w:val="bottom"/>
              </w:tcPr>
            </w:tcPrChange>
          </w:tcPr>
          <w:p w14:paraId="3C416F93" w14:textId="29E7012F" w:rsidR="0097469C" w:rsidRPr="008A334C" w:rsidDel="007D13D1" w:rsidRDefault="0097469C" w:rsidP="00A36C2B">
            <w:pPr>
              <w:spacing w:after="0" w:line="240" w:lineRule="auto"/>
              <w:jc w:val="center"/>
              <w:rPr>
                <w:del w:id="2565" w:author="Fernandes, Richard (he, him, his | il, le, lui)" w:date="2023-07-14T17:06:00Z"/>
                <w:rFonts w:ascii="Arial" w:eastAsia="Times New Roman" w:hAnsi="Arial" w:cs="Arial"/>
                <w:sz w:val="16"/>
                <w:szCs w:val="16"/>
                <w:lang w:eastAsia="en-CA"/>
              </w:rPr>
            </w:pPr>
            <w:del w:id="2566" w:author="Fernandes, Richard (he, him, his | il, le, lui)" w:date="2023-07-14T17:06:00Z">
              <w:r w:rsidRPr="008A334C" w:rsidDel="007D13D1">
                <w:rPr>
                  <w:rFonts w:ascii="Arial" w:eastAsia="Times New Roman" w:hAnsi="Arial" w:cs="Arial"/>
                  <w:sz w:val="16"/>
                  <w:szCs w:val="16"/>
                  <w:lang w:eastAsia="en-CA"/>
                </w:rPr>
                <w:delText>0.00</w:delText>
              </w:r>
            </w:del>
          </w:p>
        </w:tc>
        <w:tc>
          <w:tcPr>
            <w:tcW w:w="709" w:type="dxa"/>
            <w:tcBorders>
              <w:top w:val="single" w:sz="4" w:space="0" w:color="auto"/>
              <w:left w:val="nil"/>
              <w:bottom w:val="single" w:sz="4" w:space="0" w:color="auto"/>
              <w:right w:val="single" w:sz="4" w:space="0" w:color="auto"/>
            </w:tcBorders>
            <w:shd w:val="clear" w:color="auto" w:fill="auto"/>
            <w:noWrap/>
            <w:vAlign w:val="bottom"/>
            <w:tcPrChange w:id="2567" w:author="Fernandes, Richard (he, him, his | il, le, lui)" w:date="2023-07-14T17:06:00Z">
              <w:tcPr>
                <w:tcW w:w="709" w:type="dxa"/>
                <w:tcBorders>
                  <w:top w:val="single" w:sz="4" w:space="0" w:color="auto"/>
                  <w:left w:val="nil"/>
                  <w:bottom w:val="single" w:sz="4" w:space="0" w:color="auto"/>
                  <w:right w:val="single" w:sz="4" w:space="0" w:color="auto"/>
                </w:tcBorders>
                <w:shd w:val="clear" w:color="auto" w:fill="auto"/>
                <w:noWrap/>
                <w:vAlign w:val="bottom"/>
              </w:tcPr>
            </w:tcPrChange>
          </w:tcPr>
          <w:p w14:paraId="356239C9" w14:textId="1E2523DF" w:rsidR="0097469C" w:rsidRPr="008A334C" w:rsidDel="007D13D1" w:rsidRDefault="0097469C" w:rsidP="00A36C2B">
            <w:pPr>
              <w:spacing w:after="0" w:line="240" w:lineRule="auto"/>
              <w:jc w:val="center"/>
              <w:rPr>
                <w:del w:id="2568" w:author="Fernandes, Richard (he, him, his | il, le, lui)" w:date="2023-07-14T17:06:00Z"/>
                <w:rFonts w:ascii="Arial" w:eastAsia="Times New Roman" w:hAnsi="Arial" w:cs="Arial"/>
                <w:sz w:val="16"/>
                <w:szCs w:val="16"/>
                <w:lang w:eastAsia="en-CA"/>
              </w:rPr>
            </w:pPr>
            <w:del w:id="2569" w:author="Fernandes, Richard (he, him, his | il, le, lui)" w:date="2023-07-14T17:06:00Z">
              <w:r w:rsidRPr="008A334C" w:rsidDel="007D13D1">
                <w:rPr>
                  <w:rFonts w:ascii="Arial" w:eastAsia="Times New Roman" w:hAnsi="Arial" w:cs="Arial"/>
                  <w:sz w:val="16"/>
                  <w:szCs w:val="16"/>
                  <w:lang w:eastAsia="en-CA"/>
                </w:rPr>
                <w:delText>0.20</w:delText>
              </w:r>
            </w:del>
          </w:p>
        </w:tc>
        <w:tc>
          <w:tcPr>
            <w:tcW w:w="567" w:type="dxa"/>
            <w:tcBorders>
              <w:top w:val="single" w:sz="4" w:space="0" w:color="auto"/>
              <w:left w:val="nil"/>
              <w:bottom w:val="single" w:sz="4" w:space="0" w:color="auto"/>
              <w:right w:val="single" w:sz="4" w:space="0" w:color="auto"/>
            </w:tcBorders>
            <w:shd w:val="clear" w:color="auto" w:fill="auto"/>
            <w:noWrap/>
            <w:vAlign w:val="bottom"/>
            <w:tcPrChange w:id="2570" w:author="Fernandes, Richard (he, him, his | il, le, lui)" w:date="2023-07-14T17:06:00Z">
              <w:tcPr>
                <w:tcW w:w="567" w:type="dxa"/>
                <w:tcBorders>
                  <w:top w:val="single" w:sz="4" w:space="0" w:color="auto"/>
                  <w:left w:val="nil"/>
                  <w:bottom w:val="single" w:sz="4" w:space="0" w:color="auto"/>
                  <w:right w:val="single" w:sz="4" w:space="0" w:color="auto"/>
                </w:tcBorders>
                <w:shd w:val="clear" w:color="auto" w:fill="auto"/>
                <w:noWrap/>
                <w:vAlign w:val="bottom"/>
              </w:tcPr>
            </w:tcPrChange>
          </w:tcPr>
          <w:p w14:paraId="144FB6A1" w14:textId="11DDD38B" w:rsidR="0097469C" w:rsidRPr="008A334C" w:rsidDel="007D13D1" w:rsidRDefault="0097469C" w:rsidP="00A36C2B">
            <w:pPr>
              <w:spacing w:after="0" w:line="240" w:lineRule="auto"/>
              <w:jc w:val="center"/>
              <w:rPr>
                <w:del w:id="2571" w:author="Fernandes, Richard (he, him, his | il, le, lui)" w:date="2023-07-14T17:06:00Z"/>
                <w:rFonts w:ascii="Arial" w:eastAsia="Times New Roman" w:hAnsi="Arial" w:cs="Arial"/>
                <w:sz w:val="16"/>
                <w:szCs w:val="16"/>
                <w:lang w:eastAsia="en-CA"/>
              </w:rPr>
            </w:pPr>
            <w:del w:id="2572" w:author="Fernandes, Richard (he, him, his | il, le, lui)" w:date="2023-07-14T17:06:00Z">
              <w:r w:rsidRPr="008A334C" w:rsidDel="007D13D1">
                <w:rPr>
                  <w:rFonts w:ascii="Arial" w:eastAsia="Times New Roman" w:hAnsi="Arial" w:cs="Arial"/>
                  <w:sz w:val="16"/>
                  <w:szCs w:val="16"/>
                  <w:lang w:eastAsia="en-CA"/>
                </w:rPr>
                <w:delText>0.00</w:delText>
              </w:r>
            </w:del>
          </w:p>
        </w:tc>
        <w:tc>
          <w:tcPr>
            <w:tcW w:w="567" w:type="dxa"/>
            <w:tcBorders>
              <w:top w:val="single" w:sz="4" w:space="0" w:color="auto"/>
              <w:left w:val="nil"/>
              <w:bottom w:val="single" w:sz="4" w:space="0" w:color="auto"/>
              <w:right w:val="single" w:sz="4" w:space="0" w:color="auto"/>
            </w:tcBorders>
            <w:shd w:val="clear" w:color="auto" w:fill="auto"/>
            <w:noWrap/>
            <w:vAlign w:val="bottom"/>
            <w:tcPrChange w:id="2573" w:author="Fernandes, Richard (he, him, his | il, le, lui)" w:date="2023-07-14T17:06:00Z">
              <w:tcPr>
                <w:tcW w:w="567" w:type="dxa"/>
                <w:tcBorders>
                  <w:top w:val="single" w:sz="4" w:space="0" w:color="auto"/>
                  <w:left w:val="nil"/>
                  <w:bottom w:val="single" w:sz="4" w:space="0" w:color="auto"/>
                  <w:right w:val="single" w:sz="4" w:space="0" w:color="auto"/>
                </w:tcBorders>
                <w:shd w:val="clear" w:color="auto" w:fill="auto"/>
                <w:noWrap/>
                <w:vAlign w:val="bottom"/>
              </w:tcPr>
            </w:tcPrChange>
          </w:tcPr>
          <w:p w14:paraId="511DF376" w14:textId="06093173" w:rsidR="0097469C" w:rsidRPr="008A334C" w:rsidDel="007D13D1" w:rsidRDefault="0097469C" w:rsidP="00A36C2B">
            <w:pPr>
              <w:spacing w:after="0" w:line="240" w:lineRule="auto"/>
              <w:jc w:val="center"/>
              <w:rPr>
                <w:del w:id="2574" w:author="Fernandes, Richard (he, him, his | il, le, lui)" w:date="2023-07-14T17:06:00Z"/>
                <w:rFonts w:ascii="Arial" w:eastAsia="Times New Roman" w:hAnsi="Arial" w:cs="Arial"/>
                <w:sz w:val="16"/>
                <w:szCs w:val="16"/>
                <w:lang w:eastAsia="en-CA"/>
              </w:rPr>
            </w:pPr>
            <w:del w:id="2575" w:author="Fernandes, Richard (he, him, his | il, le, lui)" w:date="2023-07-14T17:06:00Z">
              <w:r w:rsidRPr="008A334C" w:rsidDel="007D13D1">
                <w:rPr>
                  <w:rFonts w:ascii="Arial" w:eastAsia="Times New Roman" w:hAnsi="Arial" w:cs="Arial"/>
                  <w:sz w:val="16"/>
                  <w:szCs w:val="16"/>
                  <w:lang w:eastAsia="en-CA"/>
                </w:rPr>
                <w:delText>0.30</w:delText>
              </w:r>
            </w:del>
          </w:p>
        </w:tc>
        <w:tc>
          <w:tcPr>
            <w:tcW w:w="709" w:type="dxa"/>
            <w:tcBorders>
              <w:top w:val="nil"/>
              <w:left w:val="nil"/>
              <w:bottom w:val="single" w:sz="8" w:space="0" w:color="auto"/>
              <w:right w:val="single" w:sz="8" w:space="0" w:color="auto"/>
            </w:tcBorders>
            <w:shd w:val="clear" w:color="auto" w:fill="auto"/>
            <w:noWrap/>
            <w:vAlign w:val="center"/>
            <w:tcPrChange w:id="2576" w:author="Fernandes, Richard (he, him, his | il, le, lui)" w:date="2023-07-14T17:06:00Z">
              <w:tcPr>
                <w:tcW w:w="709" w:type="dxa"/>
                <w:tcBorders>
                  <w:top w:val="nil"/>
                  <w:left w:val="nil"/>
                  <w:bottom w:val="single" w:sz="8" w:space="0" w:color="auto"/>
                  <w:right w:val="single" w:sz="8" w:space="0" w:color="auto"/>
                </w:tcBorders>
                <w:shd w:val="clear" w:color="auto" w:fill="auto"/>
                <w:noWrap/>
                <w:vAlign w:val="center"/>
              </w:tcPr>
            </w:tcPrChange>
          </w:tcPr>
          <w:p w14:paraId="0511DFD2" w14:textId="29BAB3DD" w:rsidR="0097469C" w:rsidRPr="008A334C" w:rsidDel="007D13D1" w:rsidRDefault="0097469C" w:rsidP="00A36C2B">
            <w:pPr>
              <w:spacing w:after="0" w:line="240" w:lineRule="auto"/>
              <w:jc w:val="center"/>
              <w:rPr>
                <w:del w:id="2577" w:author="Fernandes, Richard (he, him, his | il, le, lui)" w:date="2023-07-14T17:06:00Z"/>
                <w:rFonts w:ascii="Arial" w:eastAsia="Times New Roman" w:hAnsi="Arial" w:cs="Arial"/>
                <w:sz w:val="16"/>
                <w:szCs w:val="16"/>
                <w:lang w:eastAsia="en-CA"/>
              </w:rPr>
            </w:pPr>
            <w:del w:id="2578" w:author="Fernandes, Richard (he, him, his | il, le, lui)" w:date="2023-07-14T17:06:00Z">
              <w:r w:rsidRPr="008A334C" w:rsidDel="007D13D1">
                <w:rPr>
                  <w:rFonts w:ascii="Arial" w:eastAsia="Times New Roman" w:hAnsi="Arial" w:cs="Arial"/>
                  <w:sz w:val="16"/>
                  <w:szCs w:val="16"/>
                  <w:lang w:eastAsia="en-CA"/>
                </w:rPr>
                <w:delText>3</w:delText>
              </w:r>
            </w:del>
          </w:p>
        </w:tc>
        <w:tc>
          <w:tcPr>
            <w:tcW w:w="850" w:type="dxa"/>
            <w:tcBorders>
              <w:top w:val="nil"/>
              <w:left w:val="single" w:sz="4" w:space="0" w:color="auto"/>
              <w:bottom w:val="single" w:sz="4" w:space="0" w:color="auto"/>
              <w:right w:val="single" w:sz="4" w:space="0" w:color="auto"/>
            </w:tcBorders>
            <w:shd w:val="clear" w:color="000000" w:fill="BFBFBF"/>
            <w:noWrap/>
            <w:vAlign w:val="bottom"/>
            <w:tcPrChange w:id="2579" w:author="Fernandes, Richard (he, him, his | il, le, lui)" w:date="2023-07-14T17:06:00Z">
              <w:tcPr>
                <w:tcW w:w="850" w:type="dxa"/>
                <w:tcBorders>
                  <w:top w:val="nil"/>
                  <w:left w:val="single" w:sz="4" w:space="0" w:color="auto"/>
                  <w:bottom w:val="single" w:sz="4" w:space="0" w:color="auto"/>
                  <w:right w:val="single" w:sz="4" w:space="0" w:color="auto"/>
                </w:tcBorders>
                <w:shd w:val="clear" w:color="000000" w:fill="BFBFBF"/>
                <w:noWrap/>
                <w:vAlign w:val="bottom"/>
              </w:tcPr>
            </w:tcPrChange>
          </w:tcPr>
          <w:p w14:paraId="19C428A0" w14:textId="7A92E9C4" w:rsidR="0097469C" w:rsidRPr="008A334C" w:rsidDel="007D13D1" w:rsidRDefault="0097469C" w:rsidP="00A36C2B">
            <w:pPr>
              <w:spacing w:after="0" w:line="240" w:lineRule="auto"/>
              <w:jc w:val="center"/>
              <w:rPr>
                <w:del w:id="2580" w:author="Fernandes, Richard (he, him, his | il, le, lui)" w:date="2023-07-14T17:06:00Z"/>
                <w:rFonts w:ascii="Arial" w:eastAsia="Times New Roman" w:hAnsi="Arial" w:cs="Arial"/>
                <w:sz w:val="16"/>
                <w:szCs w:val="16"/>
                <w:lang w:eastAsia="en-CA"/>
              </w:rPr>
            </w:pPr>
            <w:del w:id="2581" w:author="Fernandes, Richard (he, him, his | il, le, lui)" w:date="2023-07-14T17:06:00Z">
              <w:r w:rsidRPr="008A334C" w:rsidDel="007D13D1">
                <w:rPr>
                  <w:rFonts w:ascii="Arial" w:eastAsia="Times New Roman" w:hAnsi="Arial" w:cs="Arial"/>
                  <w:sz w:val="16"/>
                  <w:szCs w:val="16"/>
                  <w:lang w:eastAsia="en-CA"/>
                </w:rPr>
                <w:delText>Normal</w:delText>
              </w:r>
            </w:del>
          </w:p>
        </w:tc>
        <w:tc>
          <w:tcPr>
            <w:tcW w:w="709" w:type="dxa"/>
            <w:tcBorders>
              <w:top w:val="nil"/>
              <w:left w:val="nil"/>
              <w:bottom w:val="single" w:sz="4" w:space="0" w:color="auto"/>
              <w:right w:val="single" w:sz="8" w:space="0" w:color="auto"/>
            </w:tcBorders>
            <w:shd w:val="clear" w:color="auto" w:fill="auto"/>
            <w:noWrap/>
            <w:vAlign w:val="bottom"/>
            <w:tcPrChange w:id="2582" w:author="Fernandes, Richard (he, him, his | il, le, lui)" w:date="2023-07-14T17:06:00Z">
              <w:tcPr>
                <w:tcW w:w="709" w:type="dxa"/>
                <w:tcBorders>
                  <w:top w:val="nil"/>
                  <w:left w:val="nil"/>
                  <w:bottom w:val="single" w:sz="4" w:space="0" w:color="auto"/>
                  <w:right w:val="single" w:sz="8" w:space="0" w:color="auto"/>
                </w:tcBorders>
                <w:shd w:val="clear" w:color="auto" w:fill="auto"/>
                <w:noWrap/>
                <w:vAlign w:val="bottom"/>
              </w:tcPr>
            </w:tcPrChange>
          </w:tcPr>
          <w:p w14:paraId="1557317C" w14:textId="711F0527" w:rsidR="0097469C" w:rsidRPr="008A334C" w:rsidDel="007D13D1" w:rsidRDefault="0097469C" w:rsidP="00A36C2B">
            <w:pPr>
              <w:spacing w:after="0" w:line="240" w:lineRule="auto"/>
              <w:jc w:val="center"/>
              <w:rPr>
                <w:del w:id="2583" w:author="Fernandes, Richard (he, him, his | il, le, lui)" w:date="2023-07-14T17:06:00Z"/>
                <w:rFonts w:ascii="Arial" w:eastAsia="Times New Roman" w:hAnsi="Arial" w:cs="Arial"/>
                <w:sz w:val="16"/>
                <w:szCs w:val="16"/>
                <w:lang w:eastAsia="en-CA"/>
              </w:rPr>
            </w:pPr>
            <w:del w:id="2584" w:author="Fernandes, Richard (he, him, his | il, le, lui)" w:date="2023-07-14T17:06:00Z">
              <w:r w:rsidRPr="008A334C" w:rsidDel="007D13D1">
                <w:rPr>
                  <w:rFonts w:ascii="Arial" w:eastAsia="Times New Roman" w:hAnsi="Arial" w:cs="Arial"/>
                  <w:sz w:val="16"/>
                  <w:szCs w:val="16"/>
                  <w:lang w:eastAsia="en-CA"/>
                </w:rPr>
                <w:delText>10</w:delText>
              </w:r>
            </w:del>
          </w:p>
        </w:tc>
        <w:tc>
          <w:tcPr>
            <w:tcW w:w="567" w:type="dxa"/>
            <w:tcBorders>
              <w:top w:val="single" w:sz="4" w:space="0" w:color="auto"/>
              <w:left w:val="nil"/>
              <w:bottom w:val="single" w:sz="4" w:space="0" w:color="auto"/>
              <w:right w:val="single" w:sz="8" w:space="0" w:color="auto"/>
            </w:tcBorders>
            <w:shd w:val="clear" w:color="auto" w:fill="auto"/>
            <w:noWrap/>
            <w:vAlign w:val="bottom"/>
            <w:tcPrChange w:id="2585" w:author="Fernandes, Richard (he, him, his | il, le, lui)" w:date="2023-07-14T17:06:00Z">
              <w:tcPr>
                <w:tcW w:w="567" w:type="dxa"/>
                <w:tcBorders>
                  <w:top w:val="single" w:sz="4" w:space="0" w:color="auto"/>
                  <w:left w:val="nil"/>
                  <w:bottom w:val="single" w:sz="4" w:space="0" w:color="auto"/>
                  <w:right w:val="single" w:sz="8" w:space="0" w:color="auto"/>
                </w:tcBorders>
                <w:shd w:val="clear" w:color="auto" w:fill="auto"/>
                <w:noWrap/>
                <w:vAlign w:val="bottom"/>
              </w:tcPr>
            </w:tcPrChange>
          </w:tcPr>
          <w:p w14:paraId="4D120DBB" w14:textId="4E159A3C" w:rsidR="0097469C" w:rsidRPr="008A334C" w:rsidDel="007D13D1" w:rsidRDefault="0097469C" w:rsidP="00A36C2B">
            <w:pPr>
              <w:spacing w:after="0" w:line="240" w:lineRule="auto"/>
              <w:jc w:val="center"/>
              <w:rPr>
                <w:del w:id="2586" w:author="Fernandes, Richard (he, him, his | il, le, lui)" w:date="2023-07-14T17:06:00Z"/>
                <w:rFonts w:ascii="Arial" w:eastAsia="Times New Roman" w:hAnsi="Arial" w:cs="Arial"/>
                <w:sz w:val="16"/>
                <w:szCs w:val="16"/>
                <w:lang w:eastAsia="en-CA"/>
              </w:rPr>
            </w:pPr>
            <w:del w:id="2587" w:author="Fernandes, Richard (he, him, his | il, le, lui)" w:date="2023-07-14T17:06:00Z">
              <w:r w:rsidRPr="008A334C" w:rsidDel="007D13D1">
                <w:rPr>
                  <w:rFonts w:ascii="Arial" w:eastAsia="Times New Roman" w:hAnsi="Arial" w:cs="Arial"/>
                  <w:sz w:val="16"/>
                  <w:szCs w:val="16"/>
                  <w:lang w:eastAsia="en-CA"/>
                </w:rPr>
                <w:delText>0.00</w:delText>
              </w:r>
            </w:del>
          </w:p>
        </w:tc>
        <w:tc>
          <w:tcPr>
            <w:tcW w:w="709" w:type="dxa"/>
            <w:tcBorders>
              <w:top w:val="single" w:sz="4" w:space="0" w:color="auto"/>
              <w:left w:val="nil"/>
              <w:bottom w:val="single" w:sz="4" w:space="0" w:color="auto"/>
              <w:right w:val="single" w:sz="8" w:space="0" w:color="auto"/>
            </w:tcBorders>
            <w:shd w:val="clear" w:color="auto" w:fill="auto"/>
            <w:noWrap/>
            <w:vAlign w:val="bottom"/>
            <w:tcPrChange w:id="2588" w:author="Fernandes, Richard (he, him, his | il, le, lui)" w:date="2023-07-14T17:06:00Z">
              <w:tcPr>
                <w:tcW w:w="709" w:type="dxa"/>
                <w:tcBorders>
                  <w:top w:val="single" w:sz="4" w:space="0" w:color="auto"/>
                  <w:left w:val="nil"/>
                  <w:bottom w:val="single" w:sz="4" w:space="0" w:color="auto"/>
                  <w:right w:val="single" w:sz="8" w:space="0" w:color="auto"/>
                </w:tcBorders>
                <w:shd w:val="clear" w:color="auto" w:fill="auto"/>
                <w:noWrap/>
                <w:vAlign w:val="bottom"/>
              </w:tcPr>
            </w:tcPrChange>
          </w:tcPr>
          <w:p w14:paraId="48A594CD" w14:textId="2DCACD62" w:rsidR="0097469C" w:rsidRPr="008A334C" w:rsidDel="007D13D1" w:rsidRDefault="0097469C" w:rsidP="00A36C2B">
            <w:pPr>
              <w:spacing w:after="0" w:line="240" w:lineRule="auto"/>
              <w:jc w:val="center"/>
              <w:rPr>
                <w:del w:id="2589" w:author="Fernandes, Richard (he, him, his | il, le, lui)" w:date="2023-07-14T17:06:00Z"/>
                <w:rFonts w:ascii="Arial" w:eastAsia="Times New Roman" w:hAnsi="Arial" w:cs="Arial"/>
                <w:sz w:val="16"/>
                <w:szCs w:val="16"/>
                <w:lang w:eastAsia="en-CA"/>
              </w:rPr>
            </w:pPr>
            <w:del w:id="2590" w:author="Fernandes, Richard (he, him, his | il, le, lui)" w:date="2023-07-14T17:06:00Z">
              <w:r w:rsidRPr="008A334C" w:rsidDel="007D13D1">
                <w:rPr>
                  <w:rFonts w:ascii="Arial" w:eastAsia="Times New Roman" w:hAnsi="Arial" w:cs="Arial"/>
                  <w:sz w:val="16"/>
                  <w:szCs w:val="16"/>
                  <w:lang w:eastAsia="en-CA"/>
                </w:rPr>
                <w:delText>0.20</w:delText>
              </w:r>
            </w:del>
          </w:p>
        </w:tc>
        <w:tc>
          <w:tcPr>
            <w:tcW w:w="813" w:type="dxa"/>
            <w:tcBorders>
              <w:top w:val="single" w:sz="4" w:space="0" w:color="auto"/>
              <w:left w:val="nil"/>
              <w:bottom w:val="single" w:sz="4" w:space="0" w:color="auto"/>
              <w:right w:val="single" w:sz="8" w:space="0" w:color="auto"/>
            </w:tcBorders>
            <w:shd w:val="clear" w:color="auto" w:fill="auto"/>
            <w:noWrap/>
            <w:vAlign w:val="bottom"/>
            <w:tcPrChange w:id="2591" w:author="Fernandes, Richard (he, him, his | il, le, lui)" w:date="2023-07-14T17:06:00Z">
              <w:tcPr>
                <w:tcW w:w="813" w:type="dxa"/>
                <w:tcBorders>
                  <w:top w:val="single" w:sz="4" w:space="0" w:color="auto"/>
                  <w:left w:val="nil"/>
                  <w:bottom w:val="single" w:sz="4" w:space="0" w:color="auto"/>
                  <w:right w:val="single" w:sz="8" w:space="0" w:color="auto"/>
                </w:tcBorders>
                <w:shd w:val="clear" w:color="auto" w:fill="auto"/>
                <w:noWrap/>
                <w:vAlign w:val="bottom"/>
              </w:tcPr>
            </w:tcPrChange>
          </w:tcPr>
          <w:p w14:paraId="134A5C75" w14:textId="5835FD6B" w:rsidR="0097469C" w:rsidRPr="008A334C" w:rsidDel="007D13D1" w:rsidRDefault="0097469C" w:rsidP="00A36C2B">
            <w:pPr>
              <w:spacing w:after="0" w:line="240" w:lineRule="auto"/>
              <w:jc w:val="center"/>
              <w:rPr>
                <w:del w:id="2592" w:author="Fernandes, Richard (he, him, his | il, le, lui)" w:date="2023-07-14T17:06:00Z"/>
                <w:rFonts w:ascii="Arial" w:eastAsia="Times New Roman" w:hAnsi="Arial" w:cs="Arial"/>
                <w:sz w:val="16"/>
                <w:szCs w:val="16"/>
                <w:lang w:eastAsia="en-CA"/>
              </w:rPr>
            </w:pPr>
            <w:del w:id="2593" w:author="Fernandes, Richard (he, him, his | il, le, lui)" w:date="2023-07-14T17:06:00Z">
              <w:r w:rsidRPr="008A334C" w:rsidDel="007D13D1">
                <w:rPr>
                  <w:rFonts w:ascii="Arial" w:eastAsia="Times New Roman" w:hAnsi="Arial" w:cs="Arial"/>
                  <w:sz w:val="16"/>
                  <w:szCs w:val="16"/>
                  <w:lang w:eastAsia="en-CA"/>
                </w:rPr>
                <w:delText>0.00</w:delText>
              </w:r>
            </w:del>
          </w:p>
        </w:tc>
        <w:tc>
          <w:tcPr>
            <w:tcW w:w="740" w:type="dxa"/>
            <w:tcBorders>
              <w:top w:val="single" w:sz="4" w:space="0" w:color="auto"/>
              <w:left w:val="nil"/>
              <w:bottom w:val="single" w:sz="4" w:space="0" w:color="auto"/>
              <w:right w:val="single" w:sz="8" w:space="0" w:color="auto"/>
            </w:tcBorders>
            <w:shd w:val="clear" w:color="auto" w:fill="auto"/>
            <w:noWrap/>
            <w:vAlign w:val="bottom"/>
            <w:tcPrChange w:id="2594" w:author="Fernandes, Richard (he, him, his | il, le, lui)" w:date="2023-07-14T17:06:00Z">
              <w:tcPr>
                <w:tcW w:w="740" w:type="dxa"/>
                <w:tcBorders>
                  <w:top w:val="single" w:sz="4" w:space="0" w:color="auto"/>
                  <w:left w:val="nil"/>
                  <w:bottom w:val="single" w:sz="4" w:space="0" w:color="auto"/>
                  <w:right w:val="single" w:sz="8" w:space="0" w:color="auto"/>
                </w:tcBorders>
                <w:shd w:val="clear" w:color="auto" w:fill="auto"/>
                <w:noWrap/>
                <w:vAlign w:val="bottom"/>
              </w:tcPr>
            </w:tcPrChange>
          </w:tcPr>
          <w:p w14:paraId="26C9C222" w14:textId="2A47E364" w:rsidR="0097469C" w:rsidRPr="008A334C" w:rsidDel="007D13D1" w:rsidRDefault="0097469C" w:rsidP="00A36C2B">
            <w:pPr>
              <w:spacing w:after="0" w:line="240" w:lineRule="auto"/>
              <w:jc w:val="center"/>
              <w:rPr>
                <w:del w:id="2595" w:author="Fernandes, Richard (he, him, his | il, le, lui)" w:date="2023-07-14T17:06:00Z"/>
                <w:rFonts w:ascii="Arial" w:eastAsia="Times New Roman" w:hAnsi="Arial" w:cs="Arial"/>
                <w:sz w:val="16"/>
                <w:szCs w:val="16"/>
                <w:lang w:eastAsia="en-CA"/>
              </w:rPr>
            </w:pPr>
            <w:del w:id="2596" w:author="Fernandes, Richard (he, him, his | il, le, lui)" w:date="2023-07-14T17:06:00Z">
              <w:r w:rsidRPr="008A334C" w:rsidDel="007D13D1">
                <w:rPr>
                  <w:rFonts w:ascii="Arial" w:eastAsia="Times New Roman" w:hAnsi="Arial" w:cs="Arial"/>
                  <w:sz w:val="16"/>
                  <w:szCs w:val="16"/>
                  <w:lang w:eastAsia="en-CA"/>
                </w:rPr>
                <w:delText>0.20</w:delText>
              </w:r>
            </w:del>
          </w:p>
        </w:tc>
      </w:tr>
      <w:tr w:rsidR="0097469C" w:rsidRPr="008A334C" w:rsidDel="007D13D1" w14:paraId="40E9B77C" w14:textId="50684D8D" w:rsidTr="007D13D1">
        <w:trPr>
          <w:trHeight w:val="275"/>
          <w:del w:id="2597" w:author="Fernandes, Richard (he, him, his | il, le, lui)" w:date="2023-07-14T17:06:00Z"/>
          <w:trPrChange w:id="2598" w:author="Fernandes, Richard (he, him, his | il, le, lui)" w:date="2023-07-14T17:06:00Z">
            <w:trPr>
              <w:trHeight w:val="275"/>
            </w:trPr>
          </w:trPrChange>
        </w:trPr>
        <w:tc>
          <w:tcPr>
            <w:tcW w:w="861" w:type="dxa"/>
            <w:tcBorders>
              <w:top w:val="nil"/>
              <w:left w:val="single" w:sz="8" w:space="0" w:color="auto"/>
              <w:bottom w:val="nil"/>
              <w:right w:val="single" w:sz="8" w:space="0" w:color="auto"/>
            </w:tcBorders>
            <w:shd w:val="clear" w:color="000000" w:fill="C0C0C0"/>
            <w:noWrap/>
            <w:vAlign w:val="center"/>
            <w:tcPrChange w:id="2599" w:author="Fernandes, Richard (he, him, his | il, le, lui)" w:date="2023-07-14T17:06:00Z">
              <w:tcPr>
                <w:tcW w:w="861" w:type="dxa"/>
                <w:tcBorders>
                  <w:top w:val="nil"/>
                  <w:left w:val="single" w:sz="8" w:space="0" w:color="auto"/>
                  <w:bottom w:val="nil"/>
                  <w:right w:val="single" w:sz="8" w:space="0" w:color="auto"/>
                </w:tcBorders>
                <w:shd w:val="clear" w:color="000000" w:fill="C0C0C0"/>
                <w:noWrap/>
                <w:vAlign w:val="center"/>
              </w:tcPr>
            </w:tcPrChange>
          </w:tcPr>
          <w:p w14:paraId="3C711BCA" w14:textId="334D9239" w:rsidR="0097469C" w:rsidRPr="008A334C" w:rsidDel="007D13D1" w:rsidRDefault="0097469C" w:rsidP="00A36C2B">
            <w:pPr>
              <w:spacing w:after="0" w:line="240" w:lineRule="auto"/>
              <w:rPr>
                <w:del w:id="2600" w:author="Fernandes, Richard (he, him, his | il, le, lui)" w:date="2023-07-14T17:06:00Z"/>
                <w:rFonts w:ascii="Arial" w:eastAsia="Times New Roman" w:hAnsi="Arial" w:cs="Arial"/>
                <w:b/>
                <w:bCs/>
                <w:sz w:val="16"/>
                <w:szCs w:val="16"/>
                <w:lang w:eastAsia="en-CA"/>
              </w:rPr>
            </w:pPr>
            <w:del w:id="2601" w:author="Fernandes, Richard (he, him, his | il, le, lui)" w:date="2023-07-14T17:06:00Z">
              <w:r w:rsidRPr="008A334C" w:rsidDel="007D13D1">
                <w:rPr>
                  <w:rFonts w:ascii="Arial" w:eastAsia="Times New Roman" w:hAnsi="Arial" w:cs="Arial"/>
                  <w:b/>
                  <w:bCs/>
                  <w:sz w:val="16"/>
                  <w:szCs w:val="16"/>
                  <w:lang w:eastAsia="en-CA"/>
                </w:rPr>
                <w:delText>Soil</w:delText>
              </w:r>
            </w:del>
          </w:p>
        </w:tc>
        <w:tc>
          <w:tcPr>
            <w:tcW w:w="850" w:type="dxa"/>
            <w:tcBorders>
              <w:top w:val="nil"/>
              <w:left w:val="nil"/>
              <w:bottom w:val="nil"/>
              <w:right w:val="nil"/>
            </w:tcBorders>
            <w:shd w:val="clear" w:color="000000" w:fill="C0C0C0"/>
            <w:noWrap/>
            <w:vAlign w:val="bottom"/>
            <w:tcPrChange w:id="2602" w:author="Fernandes, Richard (he, him, his | il, le, lui)" w:date="2023-07-14T17:06:00Z">
              <w:tcPr>
                <w:tcW w:w="850" w:type="dxa"/>
                <w:tcBorders>
                  <w:top w:val="nil"/>
                  <w:left w:val="nil"/>
                  <w:bottom w:val="nil"/>
                  <w:right w:val="nil"/>
                </w:tcBorders>
                <w:shd w:val="clear" w:color="000000" w:fill="C0C0C0"/>
                <w:noWrap/>
                <w:vAlign w:val="bottom"/>
              </w:tcPr>
            </w:tcPrChange>
          </w:tcPr>
          <w:p w14:paraId="5A43F244" w14:textId="41EF663B" w:rsidR="0097469C" w:rsidRPr="008A334C" w:rsidDel="007D13D1" w:rsidRDefault="0097469C" w:rsidP="00A36C2B">
            <w:pPr>
              <w:spacing w:after="0" w:line="240" w:lineRule="auto"/>
              <w:rPr>
                <w:del w:id="2603" w:author="Fernandes, Richard (he, him, his | il, le, lui)" w:date="2023-07-14T17:06:00Z"/>
                <w:rFonts w:ascii="Arial" w:eastAsia="Times New Roman" w:hAnsi="Arial" w:cs="Arial"/>
                <w:b/>
                <w:bCs/>
                <w:sz w:val="16"/>
                <w:szCs w:val="16"/>
                <w:lang w:eastAsia="en-CA"/>
              </w:rPr>
            </w:pPr>
            <w:del w:id="2604" w:author="Fernandes, Richard (he, him, his | il, le, lui)" w:date="2023-07-14T17:06:00Z">
              <w:r w:rsidRPr="008A334C" w:rsidDel="007D13D1">
                <w:rPr>
                  <w:rFonts w:ascii="Arial" w:eastAsia="Times New Roman" w:hAnsi="Arial" w:cs="Arial"/>
                  <w:b/>
                  <w:bCs/>
                  <w:sz w:val="16"/>
                  <w:szCs w:val="16"/>
                  <w:lang w:eastAsia="en-CA"/>
                </w:rPr>
                <w:delText>Bs</w:delText>
              </w:r>
            </w:del>
          </w:p>
        </w:tc>
        <w:tc>
          <w:tcPr>
            <w:tcW w:w="709" w:type="dxa"/>
            <w:tcBorders>
              <w:top w:val="nil"/>
              <w:left w:val="single" w:sz="8" w:space="0" w:color="auto"/>
              <w:bottom w:val="single" w:sz="4" w:space="0" w:color="auto"/>
              <w:right w:val="single" w:sz="4" w:space="0" w:color="auto"/>
            </w:tcBorders>
            <w:shd w:val="clear" w:color="auto" w:fill="auto"/>
            <w:noWrap/>
            <w:vAlign w:val="bottom"/>
            <w:tcPrChange w:id="2605" w:author="Fernandes, Richard (he, him, his | il, le, lui)" w:date="2023-07-14T17:06:00Z">
              <w:tcPr>
                <w:tcW w:w="709" w:type="dxa"/>
                <w:tcBorders>
                  <w:top w:val="nil"/>
                  <w:left w:val="single" w:sz="8" w:space="0" w:color="auto"/>
                  <w:bottom w:val="single" w:sz="4" w:space="0" w:color="auto"/>
                  <w:right w:val="single" w:sz="4" w:space="0" w:color="auto"/>
                </w:tcBorders>
                <w:shd w:val="clear" w:color="auto" w:fill="auto"/>
                <w:noWrap/>
                <w:vAlign w:val="bottom"/>
              </w:tcPr>
            </w:tcPrChange>
          </w:tcPr>
          <w:p w14:paraId="7BB20B64" w14:textId="1831B0E4" w:rsidR="0097469C" w:rsidRPr="008A334C" w:rsidDel="007D13D1" w:rsidRDefault="0097469C" w:rsidP="00A36C2B">
            <w:pPr>
              <w:spacing w:after="0" w:line="240" w:lineRule="auto"/>
              <w:jc w:val="center"/>
              <w:rPr>
                <w:del w:id="2606" w:author="Fernandes, Richard (he, him, his | il, le, lui)" w:date="2023-07-14T17:06:00Z"/>
                <w:rFonts w:ascii="Arial" w:eastAsia="Times New Roman" w:hAnsi="Arial" w:cs="Arial"/>
                <w:sz w:val="16"/>
                <w:szCs w:val="16"/>
                <w:lang w:eastAsia="en-CA"/>
              </w:rPr>
            </w:pPr>
            <w:del w:id="2607" w:author="Fernandes, Richard (he, him, his | il, le, lui)" w:date="2023-07-14T17:06:00Z">
              <w:r w:rsidRPr="008A334C" w:rsidDel="007D13D1">
                <w:rPr>
                  <w:rFonts w:ascii="Arial" w:eastAsia="Times New Roman" w:hAnsi="Arial" w:cs="Arial"/>
                  <w:sz w:val="16"/>
                  <w:szCs w:val="16"/>
                  <w:lang w:eastAsia="en-CA"/>
                </w:rPr>
                <w:delText>0.50</w:delText>
              </w:r>
            </w:del>
          </w:p>
        </w:tc>
        <w:tc>
          <w:tcPr>
            <w:tcW w:w="709" w:type="dxa"/>
            <w:tcBorders>
              <w:top w:val="nil"/>
              <w:left w:val="nil"/>
              <w:bottom w:val="single" w:sz="4" w:space="0" w:color="auto"/>
              <w:right w:val="single" w:sz="4" w:space="0" w:color="auto"/>
            </w:tcBorders>
            <w:shd w:val="clear" w:color="auto" w:fill="auto"/>
            <w:noWrap/>
            <w:vAlign w:val="bottom"/>
            <w:tcPrChange w:id="2608" w:author="Fernandes, Richard (he, him, his | il, le, lui)" w:date="2023-07-14T17:06:00Z">
              <w:tcPr>
                <w:tcW w:w="709" w:type="dxa"/>
                <w:tcBorders>
                  <w:top w:val="nil"/>
                  <w:left w:val="nil"/>
                  <w:bottom w:val="single" w:sz="4" w:space="0" w:color="auto"/>
                  <w:right w:val="single" w:sz="4" w:space="0" w:color="auto"/>
                </w:tcBorders>
                <w:shd w:val="clear" w:color="auto" w:fill="auto"/>
                <w:noWrap/>
                <w:vAlign w:val="bottom"/>
              </w:tcPr>
            </w:tcPrChange>
          </w:tcPr>
          <w:p w14:paraId="786C02B8" w14:textId="455BCAEF" w:rsidR="0097469C" w:rsidRPr="008A334C" w:rsidDel="007D13D1" w:rsidRDefault="0097469C" w:rsidP="00A36C2B">
            <w:pPr>
              <w:spacing w:after="0" w:line="240" w:lineRule="auto"/>
              <w:jc w:val="center"/>
              <w:rPr>
                <w:del w:id="2609" w:author="Fernandes, Richard (he, him, his | il, le, lui)" w:date="2023-07-14T17:06:00Z"/>
                <w:rFonts w:ascii="Arial" w:eastAsia="Times New Roman" w:hAnsi="Arial" w:cs="Arial"/>
                <w:sz w:val="16"/>
                <w:szCs w:val="16"/>
                <w:lang w:eastAsia="en-CA"/>
              </w:rPr>
            </w:pPr>
            <w:del w:id="2610" w:author="Fernandes, Richard (he, him, his | il, le, lui)" w:date="2023-07-14T17:06:00Z">
              <w:r w:rsidRPr="008A334C" w:rsidDel="007D13D1">
                <w:rPr>
                  <w:rFonts w:ascii="Arial" w:eastAsia="Times New Roman" w:hAnsi="Arial" w:cs="Arial"/>
                  <w:sz w:val="16"/>
                  <w:szCs w:val="16"/>
                  <w:lang w:eastAsia="en-CA"/>
                </w:rPr>
                <w:delText>3.50</w:delText>
              </w:r>
            </w:del>
          </w:p>
        </w:tc>
        <w:tc>
          <w:tcPr>
            <w:tcW w:w="567" w:type="dxa"/>
            <w:tcBorders>
              <w:top w:val="nil"/>
              <w:left w:val="nil"/>
              <w:bottom w:val="single" w:sz="4" w:space="0" w:color="auto"/>
              <w:right w:val="single" w:sz="4" w:space="0" w:color="auto"/>
            </w:tcBorders>
            <w:shd w:val="clear" w:color="auto" w:fill="auto"/>
            <w:noWrap/>
            <w:vAlign w:val="bottom"/>
            <w:tcPrChange w:id="2611" w:author="Fernandes, Richard (he, him, his | il, le, lui)" w:date="2023-07-14T17:06:00Z">
              <w:tcPr>
                <w:tcW w:w="567" w:type="dxa"/>
                <w:tcBorders>
                  <w:top w:val="nil"/>
                  <w:left w:val="nil"/>
                  <w:bottom w:val="single" w:sz="4" w:space="0" w:color="auto"/>
                  <w:right w:val="single" w:sz="4" w:space="0" w:color="auto"/>
                </w:tcBorders>
                <w:shd w:val="clear" w:color="auto" w:fill="auto"/>
                <w:noWrap/>
                <w:vAlign w:val="bottom"/>
              </w:tcPr>
            </w:tcPrChange>
          </w:tcPr>
          <w:p w14:paraId="62B155BC" w14:textId="6D84FDD3" w:rsidR="0097469C" w:rsidRPr="008A334C" w:rsidDel="007D13D1" w:rsidRDefault="0097469C" w:rsidP="00A36C2B">
            <w:pPr>
              <w:spacing w:after="0" w:line="240" w:lineRule="auto"/>
              <w:jc w:val="center"/>
              <w:rPr>
                <w:del w:id="2612" w:author="Fernandes, Richard (he, him, his | il, le, lui)" w:date="2023-07-14T17:06:00Z"/>
                <w:rFonts w:ascii="Arial" w:eastAsia="Times New Roman" w:hAnsi="Arial" w:cs="Arial"/>
                <w:sz w:val="16"/>
                <w:szCs w:val="16"/>
                <w:lang w:eastAsia="en-CA"/>
              </w:rPr>
            </w:pPr>
            <w:del w:id="2613" w:author="Fernandes, Richard (he, him, his | il, le, lui)" w:date="2023-07-14T17:06:00Z">
              <w:r w:rsidRPr="008A334C" w:rsidDel="007D13D1">
                <w:rPr>
                  <w:rFonts w:ascii="Arial" w:eastAsia="Times New Roman" w:hAnsi="Arial" w:cs="Arial"/>
                  <w:sz w:val="16"/>
                  <w:szCs w:val="16"/>
                  <w:lang w:eastAsia="en-CA"/>
                </w:rPr>
                <w:delText>0.00</w:delText>
              </w:r>
            </w:del>
          </w:p>
        </w:tc>
        <w:tc>
          <w:tcPr>
            <w:tcW w:w="567" w:type="dxa"/>
            <w:tcBorders>
              <w:top w:val="nil"/>
              <w:left w:val="nil"/>
              <w:bottom w:val="single" w:sz="4" w:space="0" w:color="auto"/>
              <w:right w:val="single" w:sz="4" w:space="0" w:color="auto"/>
            </w:tcBorders>
            <w:shd w:val="clear" w:color="auto" w:fill="auto"/>
            <w:noWrap/>
            <w:vAlign w:val="bottom"/>
            <w:tcPrChange w:id="2614" w:author="Fernandes, Richard (he, him, his | il, le, lui)" w:date="2023-07-14T17:06:00Z">
              <w:tcPr>
                <w:tcW w:w="567" w:type="dxa"/>
                <w:tcBorders>
                  <w:top w:val="nil"/>
                  <w:left w:val="nil"/>
                  <w:bottom w:val="single" w:sz="4" w:space="0" w:color="auto"/>
                  <w:right w:val="single" w:sz="4" w:space="0" w:color="auto"/>
                </w:tcBorders>
                <w:shd w:val="clear" w:color="auto" w:fill="auto"/>
                <w:noWrap/>
                <w:vAlign w:val="bottom"/>
              </w:tcPr>
            </w:tcPrChange>
          </w:tcPr>
          <w:p w14:paraId="4833081B" w14:textId="220A810A" w:rsidR="0097469C" w:rsidRPr="008A334C" w:rsidDel="007D13D1" w:rsidRDefault="0097469C" w:rsidP="00A36C2B">
            <w:pPr>
              <w:spacing w:after="0" w:line="240" w:lineRule="auto"/>
              <w:jc w:val="center"/>
              <w:rPr>
                <w:del w:id="2615" w:author="Fernandes, Richard (he, him, his | il, le, lui)" w:date="2023-07-14T17:06:00Z"/>
                <w:rFonts w:ascii="Arial" w:eastAsia="Times New Roman" w:hAnsi="Arial" w:cs="Arial"/>
                <w:sz w:val="16"/>
                <w:szCs w:val="16"/>
                <w:lang w:eastAsia="en-CA"/>
              </w:rPr>
            </w:pPr>
            <w:del w:id="2616" w:author="Fernandes, Richard (he, him, his | il, le, lui)" w:date="2023-07-14T17:06:00Z">
              <w:r w:rsidRPr="008A334C" w:rsidDel="007D13D1">
                <w:rPr>
                  <w:rFonts w:ascii="Arial" w:eastAsia="Times New Roman" w:hAnsi="Arial" w:cs="Arial"/>
                  <w:sz w:val="16"/>
                  <w:szCs w:val="16"/>
                  <w:lang w:eastAsia="en-CA"/>
                </w:rPr>
                <w:delText>0.60</w:delText>
              </w:r>
            </w:del>
          </w:p>
        </w:tc>
        <w:tc>
          <w:tcPr>
            <w:tcW w:w="709" w:type="dxa"/>
            <w:tcBorders>
              <w:top w:val="single" w:sz="4" w:space="0" w:color="auto"/>
              <w:left w:val="nil"/>
              <w:bottom w:val="single" w:sz="4" w:space="0" w:color="auto"/>
              <w:right w:val="single" w:sz="4" w:space="0" w:color="auto"/>
            </w:tcBorders>
            <w:shd w:val="clear" w:color="auto" w:fill="auto"/>
            <w:noWrap/>
            <w:vAlign w:val="bottom"/>
            <w:tcPrChange w:id="2617" w:author="Fernandes, Richard (he, him, his | il, le, lui)" w:date="2023-07-14T17:06:00Z">
              <w:tcPr>
                <w:tcW w:w="709" w:type="dxa"/>
                <w:tcBorders>
                  <w:top w:val="single" w:sz="4" w:space="0" w:color="auto"/>
                  <w:left w:val="nil"/>
                  <w:bottom w:val="single" w:sz="4" w:space="0" w:color="auto"/>
                  <w:right w:val="single" w:sz="4" w:space="0" w:color="auto"/>
                </w:tcBorders>
                <w:shd w:val="clear" w:color="auto" w:fill="auto"/>
                <w:noWrap/>
                <w:vAlign w:val="bottom"/>
              </w:tcPr>
            </w:tcPrChange>
          </w:tcPr>
          <w:p w14:paraId="68CAC27B" w14:textId="08051A01" w:rsidR="0097469C" w:rsidRPr="008A334C" w:rsidDel="007D13D1" w:rsidRDefault="0097469C" w:rsidP="00A36C2B">
            <w:pPr>
              <w:spacing w:after="0" w:line="240" w:lineRule="auto"/>
              <w:jc w:val="center"/>
              <w:rPr>
                <w:del w:id="2618" w:author="Fernandes, Richard (he, him, his | il, le, lui)" w:date="2023-07-14T17:06:00Z"/>
                <w:rFonts w:ascii="Arial" w:eastAsia="Times New Roman" w:hAnsi="Arial" w:cs="Arial"/>
                <w:sz w:val="16"/>
                <w:szCs w:val="16"/>
                <w:lang w:eastAsia="en-CA"/>
              </w:rPr>
            </w:pPr>
            <w:del w:id="2619" w:author="Fernandes, Richard (he, him, his | il, le, lui)" w:date="2023-07-14T17:06:00Z">
              <w:r w:rsidRPr="008A334C" w:rsidDel="007D13D1">
                <w:rPr>
                  <w:rFonts w:ascii="Arial" w:eastAsia="Times New Roman" w:hAnsi="Arial" w:cs="Arial"/>
                  <w:sz w:val="16"/>
                  <w:szCs w:val="16"/>
                  <w:lang w:eastAsia="en-CA"/>
                </w:rPr>
                <w:delText>4</w:delText>
              </w:r>
            </w:del>
          </w:p>
        </w:tc>
        <w:tc>
          <w:tcPr>
            <w:tcW w:w="850" w:type="dxa"/>
            <w:tcBorders>
              <w:top w:val="nil"/>
              <w:left w:val="nil"/>
              <w:bottom w:val="single" w:sz="4" w:space="0" w:color="auto"/>
              <w:right w:val="single" w:sz="4" w:space="0" w:color="auto"/>
            </w:tcBorders>
            <w:shd w:val="clear" w:color="000000" w:fill="BFBFBF"/>
            <w:noWrap/>
            <w:vAlign w:val="bottom"/>
            <w:tcPrChange w:id="2620" w:author="Fernandes, Richard (he, him, his | il, le, lui)" w:date="2023-07-14T17:06:00Z">
              <w:tcPr>
                <w:tcW w:w="850" w:type="dxa"/>
                <w:tcBorders>
                  <w:top w:val="nil"/>
                  <w:left w:val="nil"/>
                  <w:bottom w:val="single" w:sz="4" w:space="0" w:color="auto"/>
                  <w:right w:val="single" w:sz="4" w:space="0" w:color="auto"/>
                </w:tcBorders>
                <w:shd w:val="clear" w:color="000000" w:fill="BFBFBF"/>
                <w:noWrap/>
                <w:vAlign w:val="bottom"/>
              </w:tcPr>
            </w:tcPrChange>
          </w:tcPr>
          <w:p w14:paraId="4593DE3F" w14:textId="46C342C6" w:rsidR="0097469C" w:rsidRPr="008A334C" w:rsidDel="007D13D1" w:rsidRDefault="0097469C" w:rsidP="00A36C2B">
            <w:pPr>
              <w:spacing w:after="0" w:line="240" w:lineRule="auto"/>
              <w:jc w:val="center"/>
              <w:rPr>
                <w:del w:id="2621" w:author="Fernandes, Richard (he, him, his | il, le, lui)" w:date="2023-07-14T17:06:00Z"/>
                <w:rFonts w:ascii="Arial" w:eastAsia="Times New Roman" w:hAnsi="Arial" w:cs="Arial"/>
                <w:sz w:val="16"/>
                <w:szCs w:val="16"/>
                <w:lang w:eastAsia="en-CA"/>
              </w:rPr>
            </w:pPr>
            <w:del w:id="2622" w:author="Fernandes, Richard (he, him, his | il, le, lui)" w:date="2023-07-14T17:06:00Z">
              <w:r w:rsidRPr="008A334C" w:rsidDel="007D13D1">
                <w:rPr>
                  <w:rFonts w:ascii="Arial" w:eastAsia="Times New Roman" w:hAnsi="Arial" w:cs="Arial"/>
                  <w:sz w:val="16"/>
                  <w:szCs w:val="16"/>
                  <w:lang w:eastAsia="en-CA"/>
                </w:rPr>
                <w:delText>Lognormal</w:delText>
              </w:r>
            </w:del>
          </w:p>
        </w:tc>
        <w:tc>
          <w:tcPr>
            <w:tcW w:w="709" w:type="dxa"/>
            <w:tcBorders>
              <w:top w:val="nil"/>
              <w:left w:val="nil"/>
              <w:bottom w:val="single" w:sz="4" w:space="0" w:color="auto"/>
              <w:right w:val="single" w:sz="8" w:space="0" w:color="auto"/>
            </w:tcBorders>
            <w:shd w:val="clear" w:color="auto" w:fill="auto"/>
            <w:noWrap/>
            <w:vAlign w:val="bottom"/>
            <w:tcPrChange w:id="2623" w:author="Fernandes, Richard (he, him, his | il, le, lui)" w:date="2023-07-14T17:06:00Z">
              <w:tcPr>
                <w:tcW w:w="709" w:type="dxa"/>
                <w:tcBorders>
                  <w:top w:val="nil"/>
                  <w:left w:val="nil"/>
                  <w:bottom w:val="single" w:sz="4" w:space="0" w:color="auto"/>
                  <w:right w:val="single" w:sz="8" w:space="0" w:color="auto"/>
                </w:tcBorders>
                <w:shd w:val="clear" w:color="auto" w:fill="auto"/>
                <w:noWrap/>
                <w:vAlign w:val="bottom"/>
              </w:tcPr>
            </w:tcPrChange>
          </w:tcPr>
          <w:p w14:paraId="54C1F080" w14:textId="4BE5786D" w:rsidR="0097469C" w:rsidRPr="008A334C" w:rsidDel="007D13D1" w:rsidRDefault="0097469C" w:rsidP="00A36C2B">
            <w:pPr>
              <w:spacing w:after="0" w:line="240" w:lineRule="auto"/>
              <w:jc w:val="center"/>
              <w:rPr>
                <w:del w:id="2624" w:author="Fernandes, Richard (he, him, his | il, le, lui)" w:date="2023-07-14T17:06:00Z"/>
                <w:rFonts w:ascii="Arial" w:eastAsia="Times New Roman" w:hAnsi="Arial" w:cs="Arial"/>
                <w:sz w:val="16"/>
                <w:szCs w:val="16"/>
                <w:lang w:eastAsia="en-CA"/>
              </w:rPr>
            </w:pPr>
            <w:del w:id="2625" w:author="Fernandes, Richard (he, him, his | il, le, lui)" w:date="2023-07-14T17:06:00Z">
              <w:r w:rsidRPr="008A334C" w:rsidDel="007D13D1">
                <w:rPr>
                  <w:rFonts w:ascii="Arial" w:eastAsia="Times New Roman" w:hAnsi="Arial" w:cs="Arial"/>
                  <w:sz w:val="16"/>
                  <w:szCs w:val="16"/>
                  <w:lang w:eastAsia="en-CA"/>
                </w:rPr>
                <w:delText>10</w:delText>
              </w:r>
            </w:del>
          </w:p>
        </w:tc>
        <w:tc>
          <w:tcPr>
            <w:tcW w:w="567" w:type="dxa"/>
            <w:tcBorders>
              <w:top w:val="nil"/>
              <w:left w:val="nil"/>
              <w:bottom w:val="single" w:sz="8" w:space="0" w:color="auto"/>
              <w:right w:val="single" w:sz="8" w:space="0" w:color="auto"/>
            </w:tcBorders>
            <w:shd w:val="clear" w:color="auto" w:fill="auto"/>
            <w:noWrap/>
            <w:vAlign w:val="bottom"/>
            <w:tcPrChange w:id="2626" w:author="Fernandes, Richard (he, him, his | il, le, lui)" w:date="2023-07-14T17:06:00Z">
              <w:tcPr>
                <w:tcW w:w="567" w:type="dxa"/>
                <w:tcBorders>
                  <w:top w:val="nil"/>
                  <w:left w:val="nil"/>
                  <w:bottom w:val="single" w:sz="8" w:space="0" w:color="auto"/>
                  <w:right w:val="single" w:sz="8" w:space="0" w:color="auto"/>
                </w:tcBorders>
                <w:shd w:val="clear" w:color="auto" w:fill="auto"/>
                <w:noWrap/>
                <w:vAlign w:val="bottom"/>
              </w:tcPr>
            </w:tcPrChange>
          </w:tcPr>
          <w:p w14:paraId="2F3441A2" w14:textId="3D49C6EA" w:rsidR="0097469C" w:rsidRPr="008A334C" w:rsidDel="007D13D1" w:rsidRDefault="0097469C" w:rsidP="00A36C2B">
            <w:pPr>
              <w:spacing w:after="0" w:line="240" w:lineRule="auto"/>
              <w:jc w:val="center"/>
              <w:rPr>
                <w:del w:id="2627" w:author="Fernandes, Richard (he, him, his | il, le, lui)" w:date="2023-07-14T17:06:00Z"/>
                <w:rFonts w:ascii="Arial" w:eastAsia="Times New Roman" w:hAnsi="Arial" w:cs="Arial"/>
                <w:sz w:val="16"/>
                <w:szCs w:val="16"/>
                <w:lang w:eastAsia="en-CA"/>
              </w:rPr>
            </w:pPr>
            <w:del w:id="2628" w:author="Fernandes, Richard (he, him, his | il, le, lui)" w:date="2023-07-14T17:06:00Z">
              <w:r w:rsidRPr="008A334C" w:rsidDel="007D13D1">
                <w:rPr>
                  <w:rFonts w:ascii="Arial" w:eastAsia="Times New Roman" w:hAnsi="Arial" w:cs="Arial"/>
                  <w:sz w:val="16"/>
                  <w:szCs w:val="16"/>
                  <w:lang w:eastAsia="en-CA"/>
                </w:rPr>
                <w:delText>0.50</w:delText>
              </w:r>
            </w:del>
          </w:p>
        </w:tc>
        <w:tc>
          <w:tcPr>
            <w:tcW w:w="709" w:type="dxa"/>
            <w:tcBorders>
              <w:top w:val="nil"/>
              <w:left w:val="nil"/>
              <w:bottom w:val="single" w:sz="8" w:space="0" w:color="auto"/>
              <w:right w:val="single" w:sz="8" w:space="0" w:color="auto"/>
            </w:tcBorders>
            <w:shd w:val="clear" w:color="auto" w:fill="auto"/>
            <w:noWrap/>
            <w:vAlign w:val="bottom"/>
            <w:tcPrChange w:id="2629" w:author="Fernandes, Richard (he, him, his | il, le, lui)" w:date="2023-07-14T17:06:00Z">
              <w:tcPr>
                <w:tcW w:w="709" w:type="dxa"/>
                <w:tcBorders>
                  <w:top w:val="nil"/>
                  <w:left w:val="nil"/>
                  <w:bottom w:val="single" w:sz="8" w:space="0" w:color="auto"/>
                  <w:right w:val="single" w:sz="8" w:space="0" w:color="auto"/>
                </w:tcBorders>
                <w:shd w:val="clear" w:color="auto" w:fill="auto"/>
                <w:noWrap/>
                <w:vAlign w:val="bottom"/>
              </w:tcPr>
            </w:tcPrChange>
          </w:tcPr>
          <w:p w14:paraId="02C6A33F" w14:textId="5260C644" w:rsidR="0097469C" w:rsidRPr="008A334C" w:rsidDel="007D13D1" w:rsidRDefault="0097469C" w:rsidP="00A36C2B">
            <w:pPr>
              <w:spacing w:after="0" w:line="240" w:lineRule="auto"/>
              <w:jc w:val="center"/>
              <w:rPr>
                <w:del w:id="2630" w:author="Fernandes, Richard (he, him, his | il, le, lui)" w:date="2023-07-14T17:06:00Z"/>
                <w:rFonts w:ascii="Arial" w:eastAsia="Times New Roman" w:hAnsi="Arial" w:cs="Arial"/>
                <w:sz w:val="16"/>
                <w:szCs w:val="16"/>
                <w:lang w:eastAsia="en-CA"/>
              </w:rPr>
            </w:pPr>
            <w:del w:id="2631" w:author="Fernandes, Richard (he, him, his | il, le, lui)" w:date="2023-07-14T17:06:00Z">
              <w:r w:rsidRPr="008A334C" w:rsidDel="007D13D1">
                <w:rPr>
                  <w:rFonts w:ascii="Arial" w:eastAsia="Times New Roman" w:hAnsi="Arial" w:cs="Arial"/>
                  <w:sz w:val="16"/>
                  <w:szCs w:val="16"/>
                  <w:lang w:eastAsia="en-CA"/>
                </w:rPr>
                <w:delText>3.50</w:delText>
              </w:r>
            </w:del>
          </w:p>
        </w:tc>
        <w:tc>
          <w:tcPr>
            <w:tcW w:w="813" w:type="dxa"/>
            <w:tcBorders>
              <w:top w:val="nil"/>
              <w:left w:val="nil"/>
              <w:bottom w:val="single" w:sz="8" w:space="0" w:color="auto"/>
              <w:right w:val="single" w:sz="8" w:space="0" w:color="auto"/>
            </w:tcBorders>
            <w:shd w:val="clear" w:color="auto" w:fill="auto"/>
            <w:noWrap/>
            <w:vAlign w:val="bottom"/>
            <w:tcPrChange w:id="2632" w:author="Fernandes, Richard (he, him, his | il, le, lui)" w:date="2023-07-14T17:06:00Z">
              <w:tcPr>
                <w:tcW w:w="813" w:type="dxa"/>
                <w:tcBorders>
                  <w:top w:val="nil"/>
                  <w:left w:val="nil"/>
                  <w:bottom w:val="single" w:sz="8" w:space="0" w:color="auto"/>
                  <w:right w:val="single" w:sz="8" w:space="0" w:color="auto"/>
                </w:tcBorders>
                <w:shd w:val="clear" w:color="auto" w:fill="auto"/>
                <w:noWrap/>
                <w:vAlign w:val="bottom"/>
              </w:tcPr>
            </w:tcPrChange>
          </w:tcPr>
          <w:p w14:paraId="19714EA1" w14:textId="65A2EE93" w:rsidR="0097469C" w:rsidRPr="008A334C" w:rsidDel="007D13D1" w:rsidRDefault="0097469C" w:rsidP="00A36C2B">
            <w:pPr>
              <w:spacing w:after="0" w:line="240" w:lineRule="auto"/>
              <w:jc w:val="center"/>
              <w:rPr>
                <w:del w:id="2633" w:author="Fernandes, Richard (he, him, his | il, le, lui)" w:date="2023-07-14T17:06:00Z"/>
                <w:rFonts w:ascii="Arial" w:eastAsia="Times New Roman" w:hAnsi="Arial" w:cs="Arial"/>
                <w:sz w:val="16"/>
                <w:szCs w:val="16"/>
                <w:lang w:eastAsia="en-CA"/>
              </w:rPr>
            </w:pPr>
            <w:del w:id="2634" w:author="Fernandes, Richard (he, him, his | il, le, lui)" w:date="2023-07-14T17:06:00Z">
              <w:r w:rsidRPr="008A334C" w:rsidDel="007D13D1">
                <w:rPr>
                  <w:rFonts w:ascii="Arial" w:eastAsia="Times New Roman" w:hAnsi="Arial" w:cs="Arial"/>
                  <w:sz w:val="16"/>
                  <w:szCs w:val="16"/>
                  <w:lang w:eastAsia="en-CA"/>
                </w:rPr>
                <w:delText>0.50</w:delText>
              </w:r>
            </w:del>
          </w:p>
        </w:tc>
        <w:tc>
          <w:tcPr>
            <w:tcW w:w="740" w:type="dxa"/>
            <w:tcBorders>
              <w:top w:val="nil"/>
              <w:left w:val="nil"/>
              <w:bottom w:val="single" w:sz="8" w:space="0" w:color="auto"/>
              <w:right w:val="single" w:sz="8" w:space="0" w:color="auto"/>
            </w:tcBorders>
            <w:shd w:val="clear" w:color="auto" w:fill="auto"/>
            <w:noWrap/>
            <w:vAlign w:val="bottom"/>
            <w:tcPrChange w:id="2635" w:author="Fernandes, Richard (he, him, his | il, le, lui)" w:date="2023-07-14T17:06:00Z">
              <w:tcPr>
                <w:tcW w:w="740" w:type="dxa"/>
                <w:tcBorders>
                  <w:top w:val="nil"/>
                  <w:left w:val="nil"/>
                  <w:bottom w:val="single" w:sz="8" w:space="0" w:color="auto"/>
                  <w:right w:val="single" w:sz="8" w:space="0" w:color="auto"/>
                </w:tcBorders>
                <w:shd w:val="clear" w:color="auto" w:fill="auto"/>
                <w:noWrap/>
                <w:vAlign w:val="bottom"/>
              </w:tcPr>
            </w:tcPrChange>
          </w:tcPr>
          <w:p w14:paraId="2AE22672" w14:textId="36A76F5F" w:rsidR="0097469C" w:rsidRPr="008A334C" w:rsidDel="007D13D1" w:rsidRDefault="0097469C" w:rsidP="00A36C2B">
            <w:pPr>
              <w:spacing w:after="0" w:line="240" w:lineRule="auto"/>
              <w:jc w:val="center"/>
              <w:rPr>
                <w:del w:id="2636" w:author="Fernandes, Richard (he, him, his | il, le, lui)" w:date="2023-07-14T17:06:00Z"/>
                <w:rFonts w:ascii="Arial" w:eastAsia="Times New Roman" w:hAnsi="Arial" w:cs="Arial"/>
                <w:sz w:val="16"/>
                <w:szCs w:val="16"/>
                <w:lang w:eastAsia="en-CA"/>
              </w:rPr>
            </w:pPr>
            <w:del w:id="2637" w:author="Fernandes, Richard (he, him, his | il, le, lui)" w:date="2023-07-14T17:06:00Z">
              <w:r w:rsidRPr="008A334C" w:rsidDel="007D13D1">
                <w:rPr>
                  <w:rFonts w:ascii="Arial" w:eastAsia="Times New Roman" w:hAnsi="Arial" w:cs="Arial"/>
                  <w:sz w:val="16"/>
                  <w:szCs w:val="16"/>
                  <w:lang w:eastAsia="en-CA"/>
                </w:rPr>
                <w:delText>1.20</w:delText>
              </w:r>
            </w:del>
          </w:p>
        </w:tc>
      </w:tr>
      <w:tr w:rsidR="0097469C" w:rsidRPr="008A334C" w:rsidDel="007D13D1" w14:paraId="1C57049F" w14:textId="76163FF8" w:rsidTr="007D13D1">
        <w:trPr>
          <w:trHeight w:val="275"/>
          <w:del w:id="2638" w:author="Fernandes, Richard (he, him, his | il, le, lui)" w:date="2023-07-14T17:06:00Z"/>
          <w:trPrChange w:id="2639" w:author="Fernandes, Richard (he, him, his | il, le, lui)" w:date="2023-07-14T17:06:00Z">
            <w:trPr>
              <w:trHeight w:val="275"/>
            </w:trPr>
          </w:trPrChange>
        </w:trPr>
        <w:tc>
          <w:tcPr>
            <w:tcW w:w="861" w:type="dxa"/>
            <w:tcBorders>
              <w:top w:val="single" w:sz="4" w:space="0" w:color="auto"/>
              <w:left w:val="nil"/>
              <w:bottom w:val="nil"/>
              <w:right w:val="nil"/>
            </w:tcBorders>
            <w:shd w:val="clear" w:color="000000" w:fill="C0C0C0"/>
            <w:noWrap/>
            <w:vAlign w:val="bottom"/>
            <w:tcPrChange w:id="2640" w:author="Fernandes, Richard (he, him, his | il, le, lui)" w:date="2023-07-14T17:06:00Z">
              <w:tcPr>
                <w:tcW w:w="861" w:type="dxa"/>
                <w:tcBorders>
                  <w:top w:val="single" w:sz="4" w:space="0" w:color="auto"/>
                  <w:left w:val="nil"/>
                  <w:bottom w:val="nil"/>
                  <w:right w:val="nil"/>
                </w:tcBorders>
                <w:shd w:val="clear" w:color="000000" w:fill="C0C0C0"/>
                <w:noWrap/>
                <w:vAlign w:val="bottom"/>
              </w:tcPr>
            </w:tcPrChange>
          </w:tcPr>
          <w:p w14:paraId="6130E23E" w14:textId="4C740359" w:rsidR="0097469C" w:rsidRPr="008A334C" w:rsidDel="007D13D1" w:rsidRDefault="0097469C" w:rsidP="00A36C2B">
            <w:pPr>
              <w:spacing w:after="0" w:line="240" w:lineRule="auto"/>
              <w:rPr>
                <w:del w:id="2641" w:author="Fernandes, Richard (he, him, his | il, le, lui)" w:date="2023-07-14T17:06:00Z"/>
                <w:rFonts w:ascii="Arial" w:eastAsia="Times New Roman" w:hAnsi="Arial" w:cs="Arial"/>
                <w:b/>
                <w:bCs/>
                <w:sz w:val="16"/>
                <w:szCs w:val="16"/>
                <w:lang w:eastAsia="en-CA"/>
              </w:rPr>
            </w:pPr>
            <w:del w:id="2642" w:author="Fernandes, Richard (he, him, his | il, le, lui)" w:date="2023-07-14T17:06:00Z">
              <w:r w:rsidRPr="008A334C" w:rsidDel="007D13D1">
                <w:rPr>
                  <w:rFonts w:ascii="Arial" w:eastAsia="Times New Roman" w:hAnsi="Arial" w:cs="Arial"/>
                  <w:b/>
                  <w:bCs/>
                  <w:sz w:val="16"/>
                  <w:szCs w:val="16"/>
                  <w:lang w:eastAsia="en-CA"/>
                </w:rPr>
                <w:delText>RTM</w:delText>
              </w:r>
            </w:del>
          </w:p>
        </w:tc>
        <w:tc>
          <w:tcPr>
            <w:tcW w:w="850" w:type="dxa"/>
            <w:tcBorders>
              <w:top w:val="single" w:sz="4" w:space="0" w:color="auto"/>
              <w:left w:val="single" w:sz="8" w:space="0" w:color="auto"/>
              <w:bottom w:val="single" w:sz="8" w:space="0" w:color="auto"/>
              <w:right w:val="nil"/>
            </w:tcBorders>
            <w:shd w:val="clear" w:color="000000" w:fill="C0C0C0"/>
            <w:noWrap/>
            <w:vAlign w:val="bottom"/>
            <w:tcPrChange w:id="2643" w:author="Fernandes, Richard (he, him, his | il, le, lui)" w:date="2023-07-14T17:06:00Z">
              <w:tcPr>
                <w:tcW w:w="850" w:type="dxa"/>
                <w:tcBorders>
                  <w:top w:val="single" w:sz="4" w:space="0" w:color="auto"/>
                  <w:left w:val="single" w:sz="8" w:space="0" w:color="auto"/>
                  <w:bottom w:val="single" w:sz="8" w:space="0" w:color="auto"/>
                  <w:right w:val="nil"/>
                </w:tcBorders>
                <w:shd w:val="clear" w:color="000000" w:fill="C0C0C0"/>
                <w:noWrap/>
                <w:vAlign w:val="bottom"/>
              </w:tcPr>
            </w:tcPrChange>
          </w:tcPr>
          <w:p w14:paraId="2B644854" w14:textId="19B1411B" w:rsidR="0097469C" w:rsidRPr="008A334C" w:rsidDel="007D13D1" w:rsidRDefault="0097469C" w:rsidP="00A36C2B">
            <w:pPr>
              <w:spacing w:after="0" w:line="240" w:lineRule="auto"/>
              <w:rPr>
                <w:del w:id="2644" w:author="Fernandes, Richard (he, him, his | il, le, lui)" w:date="2023-07-14T17:06:00Z"/>
                <w:rFonts w:ascii="Arial" w:eastAsia="Times New Roman" w:hAnsi="Arial" w:cs="Arial"/>
                <w:b/>
                <w:bCs/>
                <w:sz w:val="16"/>
                <w:szCs w:val="16"/>
                <w:lang w:eastAsia="en-CA"/>
              </w:rPr>
            </w:pPr>
            <w:del w:id="2645" w:author="Fernandes, Richard (he, him, his | il, le, lui)" w:date="2023-07-14T17:06:00Z">
              <w:r w:rsidRPr="008A334C" w:rsidDel="007D13D1">
                <w:rPr>
                  <w:rFonts w:ascii="Arial" w:eastAsia="Times New Roman" w:hAnsi="Arial" w:cs="Arial"/>
                  <w:b/>
                  <w:bCs/>
                  <w:sz w:val="16"/>
                  <w:szCs w:val="16"/>
                  <w:lang w:eastAsia="en-CA"/>
                </w:rPr>
                <w:delText>Gamma</w:delText>
              </w:r>
            </w:del>
          </w:p>
        </w:tc>
        <w:tc>
          <w:tcPr>
            <w:tcW w:w="709" w:type="dxa"/>
            <w:tcBorders>
              <w:top w:val="nil"/>
              <w:left w:val="single" w:sz="8" w:space="0" w:color="auto"/>
              <w:bottom w:val="nil"/>
              <w:right w:val="single" w:sz="8" w:space="0" w:color="auto"/>
            </w:tcBorders>
            <w:shd w:val="clear" w:color="auto" w:fill="auto"/>
            <w:noWrap/>
            <w:vAlign w:val="center"/>
            <w:tcPrChange w:id="2646" w:author="Fernandes, Richard (he, him, his | il, le, lui)" w:date="2023-07-14T17:06:00Z">
              <w:tcPr>
                <w:tcW w:w="709" w:type="dxa"/>
                <w:tcBorders>
                  <w:top w:val="nil"/>
                  <w:left w:val="single" w:sz="8" w:space="0" w:color="auto"/>
                  <w:bottom w:val="nil"/>
                  <w:right w:val="single" w:sz="8" w:space="0" w:color="auto"/>
                </w:tcBorders>
                <w:shd w:val="clear" w:color="auto" w:fill="auto"/>
                <w:noWrap/>
                <w:vAlign w:val="center"/>
              </w:tcPr>
            </w:tcPrChange>
          </w:tcPr>
          <w:p w14:paraId="41379642" w14:textId="401B5F22" w:rsidR="0097469C" w:rsidRPr="008A334C" w:rsidDel="007D13D1" w:rsidRDefault="0097469C" w:rsidP="00A36C2B">
            <w:pPr>
              <w:spacing w:after="0" w:line="240" w:lineRule="auto"/>
              <w:jc w:val="center"/>
              <w:rPr>
                <w:del w:id="2647" w:author="Fernandes, Richard (he, him, his | il, le, lui)" w:date="2023-07-14T17:06:00Z"/>
                <w:rFonts w:ascii="Arial" w:eastAsia="Times New Roman" w:hAnsi="Arial" w:cs="Arial"/>
                <w:sz w:val="16"/>
                <w:szCs w:val="16"/>
                <w:lang w:eastAsia="en-CA"/>
              </w:rPr>
            </w:pPr>
            <w:del w:id="2648" w:author="Fernandes, Richard (he, him, his | il, le, lui)" w:date="2023-07-14T17:06:00Z">
              <w:r w:rsidRPr="008A334C" w:rsidDel="007D13D1">
                <w:rPr>
                  <w:rFonts w:ascii="Arial" w:eastAsia="Times New Roman" w:hAnsi="Arial" w:cs="Arial"/>
                  <w:sz w:val="16"/>
                  <w:szCs w:val="16"/>
                  <w:lang w:eastAsia="en-CA"/>
                </w:rPr>
                <w:delText>1</w:delText>
              </w:r>
            </w:del>
          </w:p>
        </w:tc>
        <w:tc>
          <w:tcPr>
            <w:tcW w:w="709" w:type="dxa"/>
            <w:tcBorders>
              <w:top w:val="nil"/>
              <w:left w:val="nil"/>
              <w:bottom w:val="nil"/>
              <w:right w:val="single" w:sz="8" w:space="0" w:color="auto"/>
            </w:tcBorders>
            <w:shd w:val="clear" w:color="auto" w:fill="auto"/>
            <w:noWrap/>
            <w:vAlign w:val="center"/>
            <w:tcPrChange w:id="2649" w:author="Fernandes, Richard (he, him, his | il, le, lui)" w:date="2023-07-14T17:06:00Z">
              <w:tcPr>
                <w:tcW w:w="709" w:type="dxa"/>
                <w:tcBorders>
                  <w:top w:val="nil"/>
                  <w:left w:val="nil"/>
                  <w:bottom w:val="nil"/>
                  <w:right w:val="single" w:sz="8" w:space="0" w:color="auto"/>
                </w:tcBorders>
                <w:shd w:val="clear" w:color="auto" w:fill="auto"/>
                <w:noWrap/>
                <w:vAlign w:val="center"/>
              </w:tcPr>
            </w:tcPrChange>
          </w:tcPr>
          <w:p w14:paraId="0C8C305B" w14:textId="751D6946" w:rsidR="0097469C" w:rsidRPr="008A334C" w:rsidDel="007D13D1" w:rsidRDefault="0097469C" w:rsidP="00A36C2B">
            <w:pPr>
              <w:spacing w:after="0" w:line="240" w:lineRule="auto"/>
              <w:jc w:val="center"/>
              <w:rPr>
                <w:del w:id="2650" w:author="Fernandes, Richard (he, him, his | il, le, lui)" w:date="2023-07-14T17:06:00Z"/>
                <w:rFonts w:ascii="Arial" w:eastAsia="Times New Roman" w:hAnsi="Arial" w:cs="Arial"/>
                <w:sz w:val="16"/>
                <w:szCs w:val="16"/>
                <w:lang w:eastAsia="en-CA"/>
              </w:rPr>
            </w:pPr>
            <w:del w:id="2651" w:author="Fernandes, Richard (he, him, his | il, le, lui)" w:date="2023-07-14T17:06:00Z">
              <w:r w:rsidRPr="008A334C" w:rsidDel="007D13D1">
                <w:rPr>
                  <w:rFonts w:ascii="Arial" w:eastAsia="Times New Roman" w:hAnsi="Arial" w:cs="Arial"/>
                  <w:sz w:val="16"/>
                  <w:szCs w:val="16"/>
                  <w:lang w:eastAsia="en-CA"/>
                </w:rPr>
                <w:delText>2</w:delText>
              </w:r>
            </w:del>
          </w:p>
        </w:tc>
        <w:tc>
          <w:tcPr>
            <w:tcW w:w="567" w:type="dxa"/>
            <w:tcBorders>
              <w:top w:val="nil"/>
              <w:left w:val="nil"/>
              <w:bottom w:val="nil"/>
              <w:right w:val="single" w:sz="8" w:space="0" w:color="auto"/>
            </w:tcBorders>
            <w:shd w:val="clear" w:color="auto" w:fill="auto"/>
            <w:noWrap/>
            <w:vAlign w:val="center"/>
            <w:tcPrChange w:id="2652" w:author="Fernandes, Richard (he, him, his | il, le, lui)" w:date="2023-07-14T17:06:00Z">
              <w:tcPr>
                <w:tcW w:w="567" w:type="dxa"/>
                <w:tcBorders>
                  <w:top w:val="nil"/>
                  <w:left w:val="nil"/>
                  <w:bottom w:val="nil"/>
                  <w:right w:val="single" w:sz="8" w:space="0" w:color="auto"/>
                </w:tcBorders>
                <w:shd w:val="clear" w:color="auto" w:fill="auto"/>
                <w:noWrap/>
                <w:vAlign w:val="center"/>
              </w:tcPr>
            </w:tcPrChange>
          </w:tcPr>
          <w:p w14:paraId="7927C662" w14:textId="045C9F0A" w:rsidR="0097469C" w:rsidRPr="008A334C" w:rsidDel="007D13D1" w:rsidRDefault="0097469C" w:rsidP="00A36C2B">
            <w:pPr>
              <w:spacing w:after="0" w:line="240" w:lineRule="auto"/>
              <w:jc w:val="center"/>
              <w:rPr>
                <w:del w:id="2653" w:author="Fernandes, Richard (he, him, his | il, le, lui)" w:date="2023-07-14T17:06:00Z"/>
                <w:rFonts w:ascii="Arial" w:eastAsia="Times New Roman" w:hAnsi="Arial" w:cs="Arial"/>
                <w:sz w:val="16"/>
                <w:szCs w:val="16"/>
                <w:lang w:eastAsia="en-CA"/>
              </w:rPr>
            </w:pPr>
            <w:del w:id="2654" w:author="Fernandes, Richard (he, him, his | il, le, lui)" w:date="2023-07-14T17:06:00Z">
              <w:r w:rsidRPr="008A334C" w:rsidDel="007D13D1">
                <w:rPr>
                  <w:rFonts w:ascii="Arial" w:eastAsia="Times New Roman" w:hAnsi="Arial" w:cs="Arial"/>
                  <w:sz w:val="16"/>
                  <w:szCs w:val="16"/>
                  <w:lang w:eastAsia="en-CA"/>
                </w:rPr>
                <w:delText>1</w:delText>
              </w:r>
            </w:del>
          </w:p>
        </w:tc>
        <w:tc>
          <w:tcPr>
            <w:tcW w:w="567" w:type="dxa"/>
            <w:tcBorders>
              <w:top w:val="nil"/>
              <w:left w:val="nil"/>
              <w:bottom w:val="nil"/>
              <w:right w:val="single" w:sz="8" w:space="0" w:color="auto"/>
            </w:tcBorders>
            <w:shd w:val="clear" w:color="auto" w:fill="auto"/>
            <w:noWrap/>
            <w:vAlign w:val="center"/>
            <w:tcPrChange w:id="2655" w:author="Fernandes, Richard (he, him, his | il, le, lui)" w:date="2023-07-14T17:06:00Z">
              <w:tcPr>
                <w:tcW w:w="567" w:type="dxa"/>
                <w:tcBorders>
                  <w:top w:val="nil"/>
                  <w:left w:val="nil"/>
                  <w:bottom w:val="nil"/>
                  <w:right w:val="single" w:sz="8" w:space="0" w:color="auto"/>
                </w:tcBorders>
                <w:shd w:val="clear" w:color="auto" w:fill="auto"/>
                <w:noWrap/>
                <w:vAlign w:val="center"/>
              </w:tcPr>
            </w:tcPrChange>
          </w:tcPr>
          <w:p w14:paraId="05F287B4" w14:textId="704DF8CE" w:rsidR="0097469C" w:rsidRPr="008A334C" w:rsidDel="007D13D1" w:rsidRDefault="0097469C" w:rsidP="00A36C2B">
            <w:pPr>
              <w:spacing w:after="0" w:line="240" w:lineRule="auto"/>
              <w:jc w:val="center"/>
              <w:rPr>
                <w:del w:id="2656" w:author="Fernandes, Richard (he, him, his | il, le, lui)" w:date="2023-07-14T17:06:00Z"/>
                <w:rFonts w:ascii="Arial" w:eastAsia="Times New Roman" w:hAnsi="Arial" w:cs="Arial"/>
                <w:sz w:val="16"/>
                <w:szCs w:val="16"/>
                <w:lang w:eastAsia="en-CA"/>
              </w:rPr>
            </w:pPr>
            <w:del w:id="2657" w:author="Fernandes, Richard (he, him, his | il, le, lui)" w:date="2023-07-14T17:06:00Z">
              <w:r w:rsidRPr="008A334C" w:rsidDel="007D13D1">
                <w:rPr>
                  <w:rFonts w:ascii="Arial" w:eastAsia="Times New Roman" w:hAnsi="Arial" w:cs="Arial"/>
                  <w:sz w:val="16"/>
                  <w:szCs w:val="16"/>
                  <w:lang w:eastAsia="en-CA"/>
                </w:rPr>
                <w:delText>2</w:delText>
              </w:r>
            </w:del>
          </w:p>
        </w:tc>
        <w:tc>
          <w:tcPr>
            <w:tcW w:w="709" w:type="dxa"/>
            <w:tcBorders>
              <w:top w:val="nil"/>
              <w:left w:val="single" w:sz="4" w:space="0" w:color="auto"/>
              <w:bottom w:val="single" w:sz="4" w:space="0" w:color="auto"/>
              <w:right w:val="single" w:sz="4" w:space="0" w:color="auto"/>
            </w:tcBorders>
            <w:shd w:val="clear" w:color="auto" w:fill="auto"/>
            <w:noWrap/>
            <w:vAlign w:val="bottom"/>
            <w:tcPrChange w:id="2658" w:author="Fernandes, Richard (he, him, his | il, le, lui)" w:date="2023-07-14T17:06:00Z">
              <w:tcPr>
                <w:tcW w:w="709" w:type="dxa"/>
                <w:tcBorders>
                  <w:top w:val="nil"/>
                  <w:left w:val="single" w:sz="4" w:space="0" w:color="auto"/>
                  <w:bottom w:val="single" w:sz="4" w:space="0" w:color="auto"/>
                  <w:right w:val="single" w:sz="4" w:space="0" w:color="auto"/>
                </w:tcBorders>
                <w:shd w:val="clear" w:color="auto" w:fill="auto"/>
                <w:noWrap/>
                <w:vAlign w:val="bottom"/>
              </w:tcPr>
            </w:tcPrChange>
          </w:tcPr>
          <w:p w14:paraId="444CBFA9" w14:textId="7A4EDD2F" w:rsidR="0097469C" w:rsidRPr="008A334C" w:rsidDel="007D13D1" w:rsidRDefault="0097469C" w:rsidP="00A36C2B">
            <w:pPr>
              <w:spacing w:after="0" w:line="240" w:lineRule="auto"/>
              <w:jc w:val="center"/>
              <w:rPr>
                <w:del w:id="2659" w:author="Fernandes, Richard (he, him, his | il, le, lui)" w:date="2023-07-14T17:06:00Z"/>
                <w:rFonts w:ascii="Arial" w:eastAsia="Times New Roman" w:hAnsi="Arial" w:cs="Arial"/>
                <w:sz w:val="16"/>
                <w:szCs w:val="16"/>
                <w:lang w:eastAsia="en-CA"/>
              </w:rPr>
            </w:pPr>
            <w:del w:id="2660" w:author="Fernandes, Richard (he, him, his | il, le, lui)" w:date="2023-07-14T17:06:00Z">
              <w:r w:rsidRPr="008A334C" w:rsidDel="007D13D1">
                <w:rPr>
                  <w:rFonts w:ascii="Arial" w:eastAsia="Times New Roman" w:hAnsi="Arial" w:cs="Arial"/>
                  <w:sz w:val="16"/>
                  <w:szCs w:val="16"/>
                  <w:lang w:eastAsia="en-CA"/>
                </w:rPr>
                <w:delText>1</w:delText>
              </w:r>
            </w:del>
          </w:p>
        </w:tc>
        <w:tc>
          <w:tcPr>
            <w:tcW w:w="850" w:type="dxa"/>
            <w:tcBorders>
              <w:top w:val="nil"/>
              <w:left w:val="nil"/>
              <w:bottom w:val="single" w:sz="4" w:space="0" w:color="auto"/>
              <w:right w:val="single" w:sz="4" w:space="0" w:color="auto"/>
            </w:tcBorders>
            <w:shd w:val="clear" w:color="000000" w:fill="BFBFBF"/>
            <w:noWrap/>
            <w:vAlign w:val="bottom"/>
            <w:tcPrChange w:id="2661" w:author="Fernandes, Richard (he, him, his | il, le, lui)" w:date="2023-07-14T17:06:00Z">
              <w:tcPr>
                <w:tcW w:w="850" w:type="dxa"/>
                <w:tcBorders>
                  <w:top w:val="nil"/>
                  <w:left w:val="nil"/>
                  <w:bottom w:val="single" w:sz="4" w:space="0" w:color="auto"/>
                  <w:right w:val="single" w:sz="4" w:space="0" w:color="auto"/>
                </w:tcBorders>
                <w:shd w:val="clear" w:color="000000" w:fill="BFBFBF"/>
                <w:noWrap/>
                <w:vAlign w:val="bottom"/>
              </w:tcPr>
            </w:tcPrChange>
          </w:tcPr>
          <w:p w14:paraId="4F6183DF" w14:textId="3E885913" w:rsidR="0097469C" w:rsidRPr="008A334C" w:rsidDel="007D13D1" w:rsidRDefault="0097469C" w:rsidP="00A36C2B">
            <w:pPr>
              <w:spacing w:after="0" w:line="240" w:lineRule="auto"/>
              <w:jc w:val="center"/>
              <w:rPr>
                <w:del w:id="2662" w:author="Fernandes, Richard (he, him, his | il, le, lui)" w:date="2023-07-14T17:06:00Z"/>
                <w:rFonts w:ascii="Arial" w:eastAsia="Times New Roman" w:hAnsi="Arial" w:cs="Arial"/>
                <w:sz w:val="16"/>
                <w:szCs w:val="16"/>
                <w:lang w:eastAsia="en-CA"/>
              </w:rPr>
            </w:pPr>
            <w:del w:id="2663" w:author="Fernandes, Richard (he, him, his | il, le, lui)" w:date="2023-07-14T17:06:00Z">
              <w:r w:rsidRPr="008A334C" w:rsidDel="007D13D1">
                <w:rPr>
                  <w:rFonts w:ascii="Arial" w:eastAsia="Times New Roman" w:hAnsi="Arial" w:cs="Arial"/>
                  <w:sz w:val="16"/>
                  <w:szCs w:val="16"/>
                  <w:lang w:eastAsia="en-CA"/>
                </w:rPr>
                <w:delText>Uniform</w:delText>
              </w:r>
            </w:del>
          </w:p>
        </w:tc>
        <w:tc>
          <w:tcPr>
            <w:tcW w:w="709" w:type="dxa"/>
            <w:tcBorders>
              <w:top w:val="nil"/>
              <w:left w:val="nil"/>
              <w:bottom w:val="single" w:sz="4" w:space="0" w:color="auto"/>
              <w:right w:val="single" w:sz="8" w:space="0" w:color="auto"/>
            </w:tcBorders>
            <w:shd w:val="clear" w:color="auto" w:fill="auto"/>
            <w:noWrap/>
            <w:vAlign w:val="bottom"/>
            <w:tcPrChange w:id="2664" w:author="Fernandes, Richard (he, him, his | il, le, lui)" w:date="2023-07-14T17:06:00Z">
              <w:tcPr>
                <w:tcW w:w="709" w:type="dxa"/>
                <w:tcBorders>
                  <w:top w:val="nil"/>
                  <w:left w:val="nil"/>
                  <w:bottom w:val="single" w:sz="4" w:space="0" w:color="auto"/>
                  <w:right w:val="single" w:sz="8" w:space="0" w:color="auto"/>
                </w:tcBorders>
                <w:shd w:val="clear" w:color="auto" w:fill="auto"/>
                <w:noWrap/>
                <w:vAlign w:val="bottom"/>
              </w:tcPr>
            </w:tcPrChange>
          </w:tcPr>
          <w:p w14:paraId="6B0CD4CE" w14:textId="0FCDF144" w:rsidR="0097469C" w:rsidRPr="008A334C" w:rsidDel="007D13D1" w:rsidRDefault="0097469C" w:rsidP="00A36C2B">
            <w:pPr>
              <w:spacing w:after="0" w:line="240" w:lineRule="auto"/>
              <w:jc w:val="center"/>
              <w:rPr>
                <w:del w:id="2665" w:author="Fernandes, Richard (he, him, his | il, le, lui)" w:date="2023-07-14T17:06:00Z"/>
                <w:rFonts w:ascii="Arial" w:eastAsia="Times New Roman" w:hAnsi="Arial" w:cs="Arial"/>
                <w:sz w:val="16"/>
                <w:szCs w:val="16"/>
                <w:lang w:eastAsia="en-CA"/>
              </w:rPr>
            </w:pPr>
            <w:del w:id="2666" w:author="Fernandes, Richard (he, him, his | il, le, lui)" w:date="2023-07-14T17:06:00Z">
              <w:r w:rsidRPr="008A334C" w:rsidDel="007D13D1">
                <w:rPr>
                  <w:rFonts w:ascii="Arial" w:eastAsia="Times New Roman" w:hAnsi="Arial" w:cs="Arial"/>
                  <w:sz w:val="16"/>
                  <w:szCs w:val="16"/>
                  <w:lang w:eastAsia="en-CA"/>
                </w:rPr>
                <w:delText>10</w:delText>
              </w:r>
            </w:del>
          </w:p>
        </w:tc>
        <w:tc>
          <w:tcPr>
            <w:tcW w:w="567" w:type="dxa"/>
            <w:tcBorders>
              <w:top w:val="single" w:sz="4" w:space="0" w:color="auto"/>
              <w:left w:val="nil"/>
              <w:bottom w:val="single" w:sz="4" w:space="0" w:color="auto"/>
              <w:right w:val="single" w:sz="4" w:space="0" w:color="auto"/>
            </w:tcBorders>
            <w:shd w:val="clear" w:color="auto" w:fill="auto"/>
            <w:noWrap/>
            <w:vAlign w:val="bottom"/>
            <w:tcPrChange w:id="2667" w:author="Fernandes, Richard (he, him, his | il, le, lui)" w:date="2023-07-14T17:06:00Z">
              <w:tcPr>
                <w:tcW w:w="567" w:type="dxa"/>
                <w:tcBorders>
                  <w:top w:val="single" w:sz="4" w:space="0" w:color="auto"/>
                  <w:left w:val="nil"/>
                  <w:bottom w:val="single" w:sz="4" w:space="0" w:color="auto"/>
                  <w:right w:val="single" w:sz="4" w:space="0" w:color="auto"/>
                </w:tcBorders>
                <w:shd w:val="clear" w:color="auto" w:fill="auto"/>
                <w:noWrap/>
                <w:vAlign w:val="bottom"/>
              </w:tcPr>
            </w:tcPrChange>
          </w:tcPr>
          <w:p w14:paraId="664CD806" w14:textId="6AAD7C7E" w:rsidR="0097469C" w:rsidRPr="008A334C" w:rsidDel="007D13D1" w:rsidRDefault="0097469C" w:rsidP="00A36C2B">
            <w:pPr>
              <w:spacing w:after="0" w:line="240" w:lineRule="auto"/>
              <w:jc w:val="center"/>
              <w:rPr>
                <w:del w:id="2668" w:author="Fernandes, Richard (he, him, his | il, le, lui)" w:date="2023-07-14T17:06:00Z"/>
                <w:rFonts w:ascii="Arial" w:eastAsia="Times New Roman" w:hAnsi="Arial" w:cs="Arial"/>
                <w:sz w:val="16"/>
                <w:szCs w:val="16"/>
                <w:lang w:eastAsia="en-CA"/>
              </w:rPr>
            </w:pPr>
            <w:del w:id="2669" w:author="Fernandes, Richard (he, him, his | il, le, lui)" w:date="2023-07-14T17:06:00Z">
              <w:r w:rsidRPr="008A334C" w:rsidDel="007D13D1">
                <w:rPr>
                  <w:rFonts w:ascii="Arial" w:eastAsia="Times New Roman" w:hAnsi="Arial" w:cs="Arial"/>
                  <w:sz w:val="16"/>
                  <w:szCs w:val="16"/>
                  <w:lang w:eastAsia="en-CA"/>
                </w:rPr>
                <w:delText>1.00</w:delText>
              </w:r>
            </w:del>
          </w:p>
        </w:tc>
        <w:tc>
          <w:tcPr>
            <w:tcW w:w="709" w:type="dxa"/>
            <w:tcBorders>
              <w:top w:val="single" w:sz="4" w:space="0" w:color="auto"/>
              <w:left w:val="single" w:sz="8" w:space="0" w:color="auto"/>
              <w:bottom w:val="single" w:sz="4" w:space="0" w:color="auto"/>
              <w:right w:val="single" w:sz="4" w:space="0" w:color="auto"/>
            </w:tcBorders>
            <w:shd w:val="clear" w:color="auto" w:fill="auto"/>
            <w:noWrap/>
            <w:vAlign w:val="bottom"/>
            <w:tcPrChange w:id="2670" w:author="Fernandes, Richard (he, him, his | il, le, lui)" w:date="2023-07-14T17:06:00Z">
              <w:tcPr>
                <w:tcW w:w="709" w:type="dxa"/>
                <w:tcBorders>
                  <w:top w:val="single" w:sz="4" w:space="0" w:color="auto"/>
                  <w:left w:val="single" w:sz="8" w:space="0" w:color="auto"/>
                  <w:bottom w:val="single" w:sz="4" w:space="0" w:color="auto"/>
                  <w:right w:val="single" w:sz="4" w:space="0" w:color="auto"/>
                </w:tcBorders>
                <w:shd w:val="clear" w:color="auto" w:fill="auto"/>
                <w:noWrap/>
                <w:vAlign w:val="bottom"/>
              </w:tcPr>
            </w:tcPrChange>
          </w:tcPr>
          <w:p w14:paraId="2D083B51" w14:textId="1C8DCFDB" w:rsidR="0097469C" w:rsidRPr="008A334C" w:rsidDel="007D13D1" w:rsidRDefault="0097469C" w:rsidP="00A36C2B">
            <w:pPr>
              <w:spacing w:after="0" w:line="240" w:lineRule="auto"/>
              <w:jc w:val="center"/>
              <w:rPr>
                <w:del w:id="2671" w:author="Fernandes, Richard (he, him, his | il, le, lui)" w:date="2023-07-14T17:06:00Z"/>
                <w:rFonts w:ascii="Arial" w:eastAsia="Times New Roman" w:hAnsi="Arial" w:cs="Arial"/>
                <w:sz w:val="16"/>
                <w:szCs w:val="16"/>
                <w:lang w:eastAsia="en-CA"/>
              </w:rPr>
            </w:pPr>
            <w:del w:id="2672" w:author="Fernandes, Richard (he, him, his | il, le, lui)" w:date="2023-07-14T17:06:00Z">
              <w:r w:rsidRPr="008A334C" w:rsidDel="007D13D1">
                <w:rPr>
                  <w:rFonts w:ascii="Arial" w:eastAsia="Times New Roman" w:hAnsi="Arial" w:cs="Arial"/>
                  <w:sz w:val="16"/>
                  <w:szCs w:val="16"/>
                  <w:lang w:eastAsia="en-CA"/>
                </w:rPr>
                <w:delText>2.00</w:delText>
              </w:r>
            </w:del>
          </w:p>
        </w:tc>
        <w:tc>
          <w:tcPr>
            <w:tcW w:w="813" w:type="dxa"/>
            <w:tcBorders>
              <w:top w:val="single" w:sz="4" w:space="0" w:color="auto"/>
              <w:left w:val="single" w:sz="8" w:space="0" w:color="auto"/>
              <w:bottom w:val="single" w:sz="4" w:space="0" w:color="auto"/>
              <w:right w:val="single" w:sz="4" w:space="0" w:color="auto"/>
            </w:tcBorders>
            <w:shd w:val="clear" w:color="auto" w:fill="auto"/>
            <w:noWrap/>
            <w:vAlign w:val="bottom"/>
            <w:tcPrChange w:id="2673" w:author="Fernandes, Richard (he, him, his | il, le, lui)" w:date="2023-07-14T17:06:00Z">
              <w:tcPr>
                <w:tcW w:w="813" w:type="dxa"/>
                <w:tcBorders>
                  <w:top w:val="single" w:sz="4" w:space="0" w:color="auto"/>
                  <w:left w:val="single" w:sz="8" w:space="0" w:color="auto"/>
                  <w:bottom w:val="single" w:sz="4" w:space="0" w:color="auto"/>
                  <w:right w:val="single" w:sz="4" w:space="0" w:color="auto"/>
                </w:tcBorders>
                <w:shd w:val="clear" w:color="auto" w:fill="auto"/>
                <w:noWrap/>
                <w:vAlign w:val="bottom"/>
              </w:tcPr>
            </w:tcPrChange>
          </w:tcPr>
          <w:p w14:paraId="2FD863CD" w14:textId="076BD57C" w:rsidR="0097469C" w:rsidRPr="008A334C" w:rsidDel="007D13D1" w:rsidRDefault="0097469C" w:rsidP="00A36C2B">
            <w:pPr>
              <w:spacing w:after="0" w:line="240" w:lineRule="auto"/>
              <w:jc w:val="center"/>
              <w:rPr>
                <w:del w:id="2674" w:author="Fernandes, Richard (he, him, his | il, le, lui)" w:date="2023-07-14T17:06:00Z"/>
                <w:rFonts w:ascii="Arial" w:eastAsia="Times New Roman" w:hAnsi="Arial" w:cs="Arial"/>
                <w:sz w:val="16"/>
                <w:szCs w:val="16"/>
                <w:lang w:eastAsia="en-CA"/>
              </w:rPr>
            </w:pPr>
            <w:del w:id="2675" w:author="Fernandes, Richard (he, him, his | il, le, lui)" w:date="2023-07-14T17:06:00Z">
              <w:r w:rsidRPr="008A334C" w:rsidDel="007D13D1">
                <w:rPr>
                  <w:rFonts w:ascii="Arial" w:eastAsia="Times New Roman" w:hAnsi="Arial" w:cs="Arial"/>
                  <w:sz w:val="16"/>
                  <w:szCs w:val="16"/>
                  <w:lang w:eastAsia="en-CA"/>
                </w:rPr>
                <w:delText>1.00</w:delText>
              </w:r>
            </w:del>
          </w:p>
        </w:tc>
        <w:tc>
          <w:tcPr>
            <w:tcW w:w="740" w:type="dxa"/>
            <w:tcBorders>
              <w:top w:val="single" w:sz="4" w:space="0" w:color="auto"/>
              <w:left w:val="single" w:sz="8" w:space="0" w:color="auto"/>
              <w:bottom w:val="single" w:sz="4" w:space="0" w:color="auto"/>
              <w:right w:val="single" w:sz="4" w:space="0" w:color="auto"/>
            </w:tcBorders>
            <w:shd w:val="clear" w:color="auto" w:fill="auto"/>
            <w:noWrap/>
            <w:vAlign w:val="bottom"/>
            <w:tcPrChange w:id="2676" w:author="Fernandes, Richard (he, him, his | il, le, lui)" w:date="2023-07-14T17:06:00Z">
              <w:tcPr>
                <w:tcW w:w="740" w:type="dxa"/>
                <w:tcBorders>
                  <w:top w:val="single" w:sz="4" w:space="0" w:color="auto"/>
                  <w:left w:val="single" w:sz="8" w:space="0" w:color="auto"/>
                  <w:bottom w:val="single" w:sz="4" w:space="0" w:color="auto"/>
                  <w:right w:val="single" w:sz="4" w:space="0" w:color="auto"/>
                </w:tcBorders>
                <w:shd w:val="clear" w:color="auto" w:fill="auto"/>
                <w:noWrap/>
                <w:vAlign w:val="bottom"/>
              </w:tcPr>
            </w:tcPrChange>
          </w:tcPr>
          <w:p w14:paraId="1B796CFE" w14:textId="4EE9B01E" w:rsidR="0097469C" w:rsidRPr="008A334C" w:rsidDel="007D13D1" w:rsidRDefault="0097469C" w:rsidP="00A36C2B">
            <w:pPr>
              <w:spacing w:after="0" w:line="240" w:lineRule="auto"/>
              <w:rPr>
                <w:del w:id="2677" w:author="Fernandes, Richard (he, him, his | il, le, lui)" w:date="2023-07-14T17:06:00Z"/>
                <w:rFonts w:ascii="Arial" w:eastAsia="Times New Roman" w:hAnsi="Arial" w:cs="Arial"/>
                <w:sz w:val="16"/>
                <w:szCs w:val="16"/>
                <w:lang w:eastAsia="en-CA"/>
              </w:rPr>
            </w:pPr>
            <w:del w:id="2678" w:author="Fernandes, Richard (he, him, his | il, le, lui)" w:date="2023-07-14T17:06:00Z">
              <w:r w:rsidRPr="008A334C" w:rsidDel="007D13D1">
                <w:rPr>
                  <w:rFonts w:ascii="Arial" w:eastAsia="Times New Roman" w:hAnsi="Arial" w:cs="Arial"/>
                  <w:sz w:val="16"/>
                  <w:szCs w:val="16"/>
                  <w:lang w:eastAsia="en-CA"/>
                </w:rPr>
                <w:delText>2.00</w:delText>
              </w:r>
            </w:del>
          </w:p>
        </w:tc>
      </w:tr>
    </w:tbl>
    <w:p w14:paraId="51591204" w14:textId="4EA0FB76" w:rsidR="0097469C" w:rsidDel="007D13D1" w:rsidRDefault="0097469C" w:rsidP="0097469C">
      <w:pPr>
        <w:rPr>
          <w:del w:id="2679" w:author="Fernandes, Richard (he, him, his | il, le, lui)" w:date="2023-07-14T17:06:00Z"/>
        </w:rPr>
      </w:pPr>
    </w:p>
    <w:p w14:paraId="6114FD84" w14:textId="48D62AF2" w:rsidR="0097469C" w:rsidRDefault="0097469C" w:rsidP="0097469C">
      <w:pPr>
        <w:rPr>
          <w:rFonts w:eastAsiaTheme="minorEastAsia"/>
        </w:rPr>
      </w:pPr>
      <w:r>
        <w:t>One of five sampling schemes (</w:t>
      </w:r>
      <w:ins w:id="2680" w:author="Fernandes, Richard (he, him, his | il, le, lui)" w:date="2023-07-14T17:09:00Z">
        <w:r w:rsidR="007D13D1">
          <w:fldChar w:fldCharType="begin"/>
        </w:r>
        <w:r w:rsidR="007D13D1">
          <w:instrText xml:space="preserve"> REF _Ref140246969 \h </w:instrText>
        </w:r>
      </w:ins>
      <w:r w:rsidR="007D13D1">
        <w:fldChar w:fldCharType="separate"/>
      </w:r>
      <w:ins w:id="2681" w:author="Fernandes, Richard (he, him, his | il, le, lui)" w:date="2023-07-14T17:36:00Z">
        <w:r w:rsidR="00DD40B0" w:rsidRPr="007D13D1">
          <w:t xml:space="preserve">Table </w:t>
        </w:r>
        <w:r w:rsidR="00DD40B0">
          <w:rPr>
            <w:b/>
            <w:bCs/>
            <w:noProof/>
          </w:rPr>
          <w:t>17</w:t>
        </w:r>
      </w:ins>
      <w:ins w:id="2682" w:author="Fernandes, Richard (he, him, his | il, le, lui)" w:date="2023-07-14T17:09:00Z">
        <w:r w:rsidR="007D13D1">
          <w:fldChar w:fldCharType="end"/>
        </w:r>
      </w:ins>
      <w:del w:id="2683" w:author="Fernandes, Richard (he, him, his | il, le, lui)" w:date="2023-07-14T17:09:00Z">
        <w:r w:rsidDel="007D13D1">
          <w:fldChar w:fldCharType="begin"/>
        </w:r>
        <w:r w:rsidDel="007D13D1">
          <w:delInstrText xml:space="preserve"> REF _Ref18586977 \h </w:delInstrText>
        </w:r>
        <w:r w:rsidDel="007D13D1">
          <w:fldChar w:fldCharType="separate"/>
        </w:r>
      </w:del>
      <w:del w:id="2684" w:author="Fernandes, Richard (he, him, his | il, le, lui)" w:date="2023-07-14T17:07:00Z">
        <w:r w:rsidDel="007D13D1">
          <w:delText xml:space="preserve">Table </w:delText>
        </w:r>
        <w:r w:rsidDel="007D13D1">
          <w:rPr>
            <w:noProof/>
          </w:rPr>
          <w:delText>14</w:delText>
        </w:r>
      </w:del>
      <w:del w:id="2685" w:author="Fernandes, Richard (he, him, his | il, le, lui)" w:date="2023-07-14T17:09:00Z">
        <w:r w:rsidDel="007D13D1">
          <w:fldChar w:fldCharType="end"/>
        </w:r>
      </w:del>
      <w:r>
        <w:t xml:space="preserve">)  are provided to sample the joint distribution of either canopy or atmosphere parameters.   </w:t>
      </w:r>
      <w:proofErr w:type="gramStart"/>
      <w:r>
        <w:t>All of</w:t>
      </w:r>
      <w:proofErr w:type="gramEnd"/>
      <w:r>
        <w:t xml:space="preserve"> these schemes are unbiased so the calibrated regression will be unbiased if tested with samples from the same distribution.  However, the precision of the calibrated network is a </w:t>
      </w:r>
      <w:proofErr w:type="spellStart"/>
      <w:r>
        <w:t>a</w:t>
      </w:r>
      <w:proofErr w:type="spellEnd"/>
      <w:r>
        <w:t xml:space="preserve"> function of training sample size </w:t>
      </w:r>
      <m:oMath>
        <m:r>
          <w:rPr>
            <w:rFonts w:ascii="Cambria Math" w:hAnsi="Cambria Math"/>
          </w:rPr>
          <m:t>N</m:t>
        </m:r>
      </m:oMath>
      <w:r>
        <w:t xml:space="preserve"> and the effective dimensionality of the problem </w:t>
      </w:r>
      <m:oMath>
        <m:r>
          <w:rPr>
            <w:rFonts w:ascii="Cambria Math" w:hAnsi="Cambria Math"/>
          </w:rPr>
          <m:t>d</m:t>
        </m:r>
      </m:oMath>
      <w:r>
        <w:t xml:space="preserve"> </w:t>
      </w:r>
      <w:r>
        <w:lastRenderedPageBreak/>
        <w:t xml:space="preserve">(which will lie somewhere </w:t>
      </w:r>
      <w:proofErr w:type="gramStart"/>
      <w:r>
        <w:t>between  1</w:t>
      </w:r>
      <w:proofErr w:type="gramEnd"/>
      <w:r>
        <w:t xml:space="preserve"> and 11 for SL2P-CCRS).   Full orthogonal sampling guarantees a reduction rate better than Monte Carlo and potentially as good as most of the other sampling schemes.  Full orthogonal has been used for single class applications by SL2P but is problematic if the sample size must vary since increases in sample size must be performed in steps of ~</w:t>
      </w:r>
      <m:oMath>
        <m:r>
          <w:rPr>
            <w:rFonts w:ascii="Cambria Math" w:hAnsi="Cambria Math"/>
          </w:rPr>
          <m:t xml:space="preserve"> ND/</m:t>
        </m:r>
        <m:d>
          <m:dPr>
            <m:ctrlPr>
              <w:rPr>
                <w:rFonts w:ascii="Cambria Math" w:hAnsi="Cambria Math"/>
                <w:i/>
              </w:rPr>
            </m:ctrlPr>
          </m:dPr>
          <m:e>
            <m:r>
              <w:rPr>
                <w:rFonts w:ascii="Cambria Math" w:hAnsi="Cambria Math"/>
              </w:rPr>
              <m:t>D-1</m:t>
            </m:r>
          </m:e>
        </m:d>
      </m:oMath>
      <w:r>
        <w:t xml:space="preserve">  and resampling, for example when reusing simulations for another class, must be done carefully to avoid large gaps between samples.  Scrambled Halton sampling offers better precision than Monte Carlo sampling when the effective dimensionality of the problem space, </w:t>
      </w:r>
      <m:oMath>
        <m:r>
          <w:rPr>
            <w:rFonts w:ascii="Cambria Math" w:hAnsi="Cambria Math"/>
          </w:rPr>
          <m:t>d</m:t>
        </m:r>
      </m:oMath>
      <w:r>
        <w:rPr>
          <w:rFonts w:eastAsiaTheme="minorEastAsia"/>
        </w:rPr>
        <w:t xml:space="preserve"> , is less than 3 but does not always guarantee better performance than the best c</w:t>
      </w:r>
      <w:proofErr w:type="spellStart"/>
      <w:r>
        <w:rPr>
          <w:rFonts w:eastAsiaTheme="minorEastAsia"/>
        </w:rPr>
        <w:t>ase</w:t>
      </w:r>
      <w:proofErr w:type="spellEnd"/>
      <w:r>
        <w:rPr>
          <w:rFonts w:eastAsiaTheme="minorEastAsia"/>
        </w:rPr>
        <w:t xml:space="preserve"> Full Orthogonal.  However, scrambled Sobol sampling gives better precision the Full </w:t>
      </w:r>
      <w:proofErr w:type="spellStart"/>
      <w:r>
        <w:rPr>
          <w:rFonts w:eastAsiaTheme="minorEastAsia"/>
        </w:rPr>
        <w:t>Orthog</w:t>
      </w:r>
      <w:proofErr w:type="spellEnd"/>
      <w:r>
        <w:rPr>
          <w:rFonts w:eastAsiaTheme="minorEastAsia"/>
        </w:rPr>
        <w:t xml:space="preserve"> sampling for </w:t>
      </w:r>
      <m:oMath>
        <m:r>
          <w:rPr>
            <w:rFonts w:ascii="Cambria Math" w:hAnsi="Cambria Math"/>
          </w:rPr>
          <m:t>d&lt;6</m:t>
        </m:r>
      </m:oMath>
      <w:r>
        <w:rPr>
          <w:rFonts w:eastAsiaTheme="minorEastAsia"/>
        </w:rPr>
        <w:t xml:space="preserve"> and better precision than Monte Carlo sampling for </w:t>
      </w:r>
      <m:oMath>
        <m:r>
          <w:rPr>
            <w:rFonts w:ascii="Cambria Math" w:hAnsi="Cambria Math"/>
          </w:rPr>
          <m:t>d&lt;9</m:t>
        </m:r>
      </m:oMath>
      <w:r>
        <w:rPr>
          <w:rFonts w:eastAsiaTheme="minorEastAsia"/>
        </w:rPr>
        <w:t>.  Scrambled Sobol sampling is used as default for calibration.  However, estimation of the regression performance is performed using Monte Carlo sampling to ensure there is no correlation between residuals due to the validation sample design.</w:t>
      </w:r>
    </w:p>
    <w:p w14:paraId="7D4E9787" w14:textId="77777777" w:rsidR="0097469C" w:rsidDel="007D13D1" w:rsidRDefault="0097469C" w:rsidP="007D13D1">
      <w:pPr>
        <w:pStyle w:val="Caption"/>
        <w:keepNext/>
        <w:rPr>
          <w:del w:id="2686" w:author="Fernandes, Richard (he, him, his | il, le, lui)" w:date="2023-07-14T17:08:00Z"/>
          <w:b w:val="0"/>
          <w:bCs w:val="0"/>
          <w:sz w:val="22"/>
          <w:szCs w:val="22"/>
        </w:rPr>
      </w:pPr>
    </w:p>
    <w:p w14:paraId="30443EF0" w14:textId="77777777" w:rsidR="007D13D1" w:rsidRPr="007D13D1" w:rsidRDefault="007D13D1" w:rsidP="007D13D1">
      <w:pPr>
        <w:rPr>
          <w:ins w:id="2687" w:author="Fernandes, Richard (he, him, his | il, le, lui)" w:date="2023-07-14T17:08:00Z"/>
          <w:rPrChange w:id="2688" w:author="Fernandes, Richard (he, him, his | il, le, lui)" w:date="2023-07-14T17:08:00Z">
            <w:rPr>
              <w:ins w:id="2689" w:author="Fernandes, Richard (he, him, his | il, le, lui)" w:date="2023-07-14T17:08:00Z"/>
              <w:rFonts w:eastAsiaTheme="minorEastAsia"/>
            </w:rPr>
          </w:rPrChange>
        </w:rPr>
      </w:pPr>
    </w:p>
    <w:p w14:paraId="7A906B0D" w14:textId="49F9FD8B" w:rsidR="007D13D1" w:rsidRPr="007D13D1" w:rsidRDefault="007D13D1" w:rsidP="007D13D1">
      <w:pPr>
        <w:pStyle w:val="Caption"/>
        <w:keepNext/>
        <w:rPr>
          <w:b w:val="0"/>
          <w:bCs w:val="0"/>
          <w:sz w:val="22"/>
          <w:szCs w:val="22"/>
        </w:rPr>
      </w:pPr>
      <w:bookmarkStart w:id="2690" w:name="_Ref140246969"/>
      <w:r w:rsidRPr="007D13D1">
        <w:rPr>
          <w:b w:val="0"/>
          <w:bCs w:val="0"/>
          <w:sz w:val="22"/>
          <w:szCs w:val="22"/>
        </w:rPr>
        <w:t xml:space="preserve">Table </w:t>
      </w:r>
      <w:r w:rsidRPr="007D13D1">
        <w:rPr>
          <w:b w:val="0"/>
          <w:bCs w:val="0"/>
          <w:sz w:val="22"/>
          <w:szCs w:val="22"/>
        </w:rPr>
        <w:fldChar w:fldCharType="begin"/>
      </w:r>
      <w:r w:rsidRPr="007D13D1">
        <w:rPr>
          <w:b w:val="0"/>
          <w:bCs w:val="0"/>
          <w:sz w:val="22"/>
          <w:szCs w:val="22"/>
        </w:rPr>
        <w:instrText xml:space="preserve"> SEQ Table \* ARABIC </w:instrText>
      </w:r>
      <w:r w:rsidRPr="007D13D1">
        <w:rPr>
          <w:b w:val="0"/>
          <w:bCs w:val="0"/>
          <w:sz w:val="22"/>
          <w:szCs w:val="22"/>
        </w:rPr>
        <w:fldChar w:fldCharType="separate"/>
      </w:r>
      <w:ins w:id="2691" w:author="Fernandes, Richard (he, him, his | il, le, lui)" w:date="2023-07-14T17:36:00Z">
        <w:r w:rsidR="00DD40B0">
          <w:rPr>
            <w:b w:val="0"/>
            <w:bCs w:val="0"/>
            <w:noProof/>
            <w:sz w:val="22"/>
            <w:szCs w:val="22"/>
          </w:rPr>
          <w:t>17</w:t>
        </w:r>
      </w:ins>
      <w:del w:id="2692" w:author="Fernandes, Richard (he, him, his | il, le, lui)" w:date="2023-07-14T17:09:00Z">
        <w:r w:rsidRPr="007D13D1" w:rsidDel="007D13D1">
          <w:rPr>
            <w:b w:val="0"/>
            <w:bCs w:val="0"/>
            <w:noProof/>
            <w:sz w:val="22"/>
            <w:szCs w:val="22"/>
          </w:rPr>
          <w:delText>18</w:delText>
        </w:r>
      </w:del>
      <w:r w:rsidRPr="007D13D1">
        <w:rPr>
          <w:b w:val="0"/>
          <w:bCs w:val="0"/>
          <w:sz w:val="22"/>
          <w:szCs w:val="22"/>
        </w:rPr>
        <w:fldChar w:fldCharType="end"/>
      </w:r>
      <w:bookmarkEnd w:id="2690"/>
      <w:r w:rsidRPr="007D13D1">
        <w:rPr>
          <w:b w:val="0"/>
          <w:bCs w:val="0"/>
          <w:sz w:val="22"/>
          <w:szCs w:val="22"/>
        </w:rPr>
        <w:t>.  Sampling designs for calibration and validation.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3148"/>
        <w:gridCol w:w="1701"/>
        <w:gridCol w:w="2267"/>
      </w:tblGrid>
      <w:tr w:rsidR="0097469C" w:rsidRPr="00B3172B" w14:paraId="310EF41C" w14:textId="77777777" w:rsidTr="00A36C2B">
        <w:tc>
          <w:tcPr>
            <w:tcW w:w="2234" w:type="dxa"/>
          </w:tcPr>
          <w:p w14:paraId="742EB6AC" w14:textId="77777777" w:rsidR="0097469C" w:rsidRPr="009679A8" w:rsidRDefault="0097469C" w:rsidP="00A36C2B">
            <w:pPr>
              <w:shd w:val="clear" w:color="auto" w:fill="BFBFBF" w:themeFill="background1" w:themeFillShade="BF"/>
              <w:spacing w:after="0"/>
              <w:rPr>
                <w:rFonts w:cstheme="minorHAnsi"/>
                <w:sz w:val="16"/>
                <w:szCs w:val="16"/>
              </w:rPr>
            </w:pPr>
            <w:r w:rsidRPr="009679A8">
              <w:rPr>
                <w:rFonts w:cstheme="minorHAnsi"/>
                <w:sz w:val="16"/>
                <w:szCs w:val="16"/>
              </w:rPr>
              <w:t>Sampling Design</w:t>
            </w:r>
          </w:p>
        </w:tc>
        <w:tc>
          <w:tcPr>
            <w:tcW w:w="3148" w:type="dxa"/>
          </w:tcPr>
          <w:p w14:paraId="3F22CC09" w14:textId="77777777" w:rsidR="0097469C" w:rsidRPr="009679A8" w:rsidRDefault="0097469C" w:rsidP="00A36C2B">
            <w:pPr>
              <w:shd w:val="clear" w:color="auto" w:fill="BFBFBF" w:themeFill="background1" w:themeFillShade="BF"/>
              <w:spacing w:after="0"/>
              <w:rPr>
                <w:rFonts w:cstheme="minorHAnsi"/>
                <w:sz w:val="16"/>
                <w:szCs w:val="16"/>
              </w:rPr>
            </w:pPr>
            <w:r w:rsidRPr="009679A8">
              <w:rPr>
                <w:rFonts w:cstheme="minorHAnsi"/>
                <w:sz w:val="16"/>
                <w:szCs w:val="16"/>
              </w:rPr>
              <w:t>Description</w:t>
            </w:r>
          </w:p>
        </w:tc>
        <w:tc>
          <w:tcPr>
            <w:tcW w:w="1701" w:type="dxa"/>
          </w:tcPr>
          <w:p w14:paraId="34FA504F" w14:textId="77777777" w:rsidR="0097469C" w:rsidRPr="009679A8" w:rsidRDefault="0097469C" w:rsidP="00A36C2B">
            <w:pPr>
              <w:shd w:val="clear" w:color="auto" w:fill="BFBFBF" w:themeFill="background1" w:themeFillShade="BF"/>
              <w:spacing w:after="0"/>
              <w:rPr>
                <w:rFonts w:cstheme="minorHAnsi"/>
                <w:sz w:val="16"/>
                <w:szCs w:val="16"/>
              </w:rPr>
            </w:pPr>
            <w:r w:rsidRPr="009679A8">
              <w:rPr>
                <w:rFonts w:cstheme="minorHAnsi"/>
                <w:sz w:val="16"/>
                <w:szCs w:val="16"/>
              </w:rPr>
              <w:t>Theoretical Precision</w:t>
            </w:r>
          </w:p>
        </w:tc>
        <w:tc>
          <w:tcPr>
            <w:tcW w:w="2267" w:type="dxa"/>
          </w:tcPr>
          <w:p w14:paraId="01E7B4C7" w14:textId="77777777" w:rsidR="0097469C" w:rsidRPr="009679A8" w:rsidRDefault="0097469C" w:rsidP="00A36C2B">
            <w:pPr>
              <w:shd w:val="clear" w:color="auto" w:fill="BFBFBF" w:themeFill="background1" w:themeFillShade="BF"/>
              <w:spacing w:after="0"/>
              <w:rPr>
                <w:rFonts w:cstheme="minorHAnsi"/>
                <w:sz w:val="16"/>
                <w:szCs w:val="16"/>
              </w:rPr>
            </w:pPr>
            <w:r w:rsidRPr="009679A8">
              <w:rPr>
                <w:rFonts w:cstheme="minorHAnsi"/>
                <w:sz w:val="16"/>
                <w:szCs w:val="16"/>
              </w:rPr>
              <w:t>MATLAB Implementation</w:t>
            </w:r>
          </w:p>
        </w:tc>
      </w:tr>
      <w:tr w:rsidR="0097469C" w:rsidRPr="00B3172B" w14:paraId="20614BB9" w14:textId="77777777" w:rsidTr="00A36C2B">
        <w:tc>
          <w:tcPr>
            <w:tcW w:w="2234" w:type="dxa"/>
          </w:tcPr>
          <w:p w14:paraId="25B7AA65" w14:textId="77777777" w:rsidR="0097469C" w:rsidRPr="009679A8" w:rsidRDefault="0097469C" w:rsidP="00A36C2B">
            <w:pPr>
              <w:spacing w:after="0"/>
              <w:rPr>
                <w:rFonts w:cstheme="minorHAnsi"/>
                <w:sz w:val="16"/>
                <w:szCs w:val="16"/>
              </w:rPr>
            </w:pPr>
            <w:r w:rsidRPr="009679A8">
              <w:rPr>
                <w:rFonts w:cstheme="minorHAnsi"/>
                <w:sz w:val="16"/>
                <w:szCs w:val="16"/>
              </w:rPr>
              <w:t>Monte Carlo</w:t>
            </w:r>
          </w:p>
        </w:tc>
        <w:tc>
          <w:tcPr>
            <w:tcW w:w="3148" w:type="dxa"/>
          </w:tcPr>
          <w:p w14:paraId="1210B578" w14:textId="77777777" w:rsidR="0097469C" w:rsidRPr="009679A8" w:rsidRDefault="0097469C" w:rsidP="00A36C2B">
            <w:pPr>
              <w:spacing w:after="0"/>
              <w:rPr>
                <w:rFonts w:cstheme="minorHAnsi"/>
                <w:sz w:val="16"/>
                <w:szCs w:val="16"/>
              </w:rPr>
            </w:pPr>
            <w:r w:rsidRPr="009679A8">
              <w:rPr>
                <w:rFonts w:cstheme="minorHAnsi"/>
                <w:sz w:val="16"/>
                <w:szCs w:val="16"/>
              </w:rPr>
              <w:t>Random sampling</w:t>
            </w:r>
          </w:p>
        </w:tc>
        <w:tc>
          <w:tcPr>
            <w:tcW w:w="1701" w:type="dxa"/>
          </w:tcPr>
          <w:p w14:paraId="260E68BA" w14:textId="77777777" w:rsidR="0097469C" w:rsidRPr="009679A8" w:rsidRDefault="0097469C" w:rsidP="00A36C2B">
            <w:pPr>
              <w:spacing w:after="0"/>
              <w:jc w:val="center"/>
              <w:rPr>
                <w:rFonts w:cstheme="minorHAnsi"/>
                <w:sz w:val="16"/>
                <w:szCs w:val="16"/>
              </w:rPr>
            </w:pPr>
            <m:oMathPara>
              <m:oMath>
                <m:sSup>
                  <m:sSupPr>
                    <m:ctrlPr>
                      <w:rPr>
                        <w:rFonts w:ascii="Cambria Math" w:hAnsi="Cambria Math" w:cstheme="minorHAnsi"/>
                        <w:i/>
                        <w:sz w:val="16"/>
                        <w:szCs w:val="16"/>
                      </w:rPr>
                    </m:ctrlPr>
                  </m:sSupPr>
                  <m:e>
                    <m:r>
                      <w:rPr>
                        <w:rFonts w:ascii="Cambria Math" w:hAnsi="Cambria Math" w:cstheme="minorHAnsi"/>
                        <w:sz w:val="16"/>
                        <w:szCs w:val="16"/>
                      </w:rPr>
                      <m:t>N</m:t>
                    </m:r>
                  </m:e>
                  <m:sup>
                    <m:r>
                      <w:rPr>
                        <w:rFonts w:ascii="Cambria Math" w:hAnsi="Cambria Math" w:cstheme="minorHAnsi"/>
                        <w:sz w:val="16"/>
                        <w:szCs w:val="16"/>
                      </w:rPr>
                      <m:t>-1/2</m:t>
                    </m:r>
                  </m:sup>
                </m:sSup>
              </m:oMath>
            </m:oMathPara>
          </w:p>
        </w:tc>
        <w:tc>
          <w:tcPr>
            <w:tcW w:w="2267" w:type="dxa"/>
          </w:tcPr>
          <w:p w14:paraId="11D480E3" w14:textId="77777777" w:rsidR="0097469C" w:rsidRPr="009679A8" w:rsidRDefault="0097469C" w:rsidP="00A36C2B">
            <w:pPr>
              <w:spacing w:after="0"/>
              <w:rPr>
                <w:rFonts w:cstheme="minorHAnsi"/>
                <w:sz w:val="16"/>
                <w:szCs w:val="16"/>
              </w:rPr>
            </w:pPr>
            <w:r w:rsidRPr="009679A8">
              <w:rPr>
                <w:rFonts w:cstheme="minorHAnsi"/>
                <w:sz w:val="16"/>
                <w:szCs w:val="16"/>
              </w:rPr>
              <w:t>rand</w:t>
            </w:r>
          </w:p>
        </w:tc>
      </w:tr>
      <w:tr w:rsidR="0097469C" w:rsidRPr="00B3172B" w14:paraId="1CB4BA6C" w14:textId="77777777" w:rsidTr="00A36C2B">
        <w:tc>
          <w:tcPr>
            <w:tcW w:w="2234" w:type="dxa"/>
          </w:tcPr>
          <w:p w14:paraId="4FA2C814" w14:textId="77777777" w:rsidR="0097469C" w:rsidRPr="009679A8" w:rsidRDefault="0097469C" w:rsidP="00A36C2B">
            <w:pPr>
              <w:spacing w:after="0"/>
              <w:rPr>
                <w:rFonts w:cstheme="minorHAnsi"/>
                <w:sz w:val="16"/>
                <w:szCs w:val="16"/>
              </w:rPr>
            </w:pPr>
            <w:r w:rsidRPr="009679A8">
              <w:rPr>
                <w:rFonts w:cstheme="minorHAnsi"/>
                <w:sz w:val="16"/>
                <w:szCs w:val="16"/>
              </w:rPr>
              <w:t>Full Orthogonal</w:t>
            </w:r>
          </w:p>
        </w:tc>
        <w:tc>
          <w:tcPr>
            <w:tcW w:w="3148" w:type="dxa"/>
          </w:tcPr>
          <w:p w14:paraId="32E2993C" w14:textId="77777777" w:rsidR="0097469C" w:rsidRPr="009679A8" w:rsidRDefault="0097469C" w:rsidP="00A36C2B">
            <w:pPr>
              <w:spacing w:after="0"/>
              <w:rPr>
                <w:rFonts w:cstheme="minorHAnsi"/>
                <w:sz w:val="16"/>
                <w:szCs w:val="16"/>
              </w:rPr>
            </w:pPr>
            <w:r w:rsidRPr="009679A8">
              <w:rPr>
                <w:rFonts w:cstheme="minorHAnsi"/>
                <w:sz w:val="16"/>
                <w:szCs w:val="16"/>
              </w:rPr>
              <w:t xml:space="preserve">Random sampling within full factorial sampling </w:t>
            </w:r>
          </w:p>
        </w:tc>
        <w:tc>
          <w:tcPr>
            <w:tcW w:w="1701" w:type="dxa"/>
          </w:tcPr>
          <w:p w14:paraId="3A1D50D7" w14:textId="77777777" w:rsidR="0097469C" w:rsidRPr="009679A8" w:rsidRDefault="0097469C" w:rsidP="00A36C2B">
            <w:pPr>
              <w:spacing w:after="0"/>
              <w:jc w:val="center"/>
              <w:rPr>
                <w:rFonts w:cstheme="minorHAnsi"/>
                <w:sz w:val="16"/>
                <w:szCs w:val="16"/>
              </w:rPr>
            </w:pPr>
            <m:oMathPara>
              <m:oMath>
                <m:d>
                  <m:dPr>
                    <m:ctrlPr>
                      <w:rPr>
                        <w:rFonts w:ascii="Cambria Math" w:hAnsi="Cambria Math" w:cstheme="minorHAnsi"/>
                        <w:i/>
                        <w:sz w:val="16"/>
                        <w:szCs w:val="16"/>
                      </w:rPr>
                    </m:ctrlPr>
                  </m:dPr>
                  <m:e>
                    <m:sSup>
                      <m:sSupPr>
                        <m:ctrlPr>
                          <w:rPr>
                            <w:rFonts w:ascii="Cambria Math" w:hAnsi="Cambria Math" w:cstheme="minorHAnsi"/>
                            <w:i/>
                            <w:sz w:val="16"/>
                            <w:szCs w:val="16"/>
                          </w:rPr>
                        </m:ctrlPr>
                      </m:sSupPr>
                      <m:e>
                        <m:r>
                          <w:rPr>
                            <w:rFonts w:ascii="Cambria Math" w:hAnsi="Cambria Math" w:cstheme="minorHAnsi"/>
                            <w:sz w:val="16"/>
                            <w:szCs w:val="16"/>
                          </w:rPr>
                          <m:t>N</m:t>
                        </m:r>
                      </m:e>
                      <m:sup>
                        <m:r>
                          <w:rPr>
                            <w:rFonts w:ascii="Cambria Math" w:hAnsi="Cambria Math" w:cstheme="minorHAnsi"/>
                            <w:sz w:val="16"/>
                            <w:szCs w:val="16"/>
                          </w:rPr>
                          <m:t>1/2</m:t>
                        </m:r>
                      </m:sup>
                    </m:sSup>
                    <m:r>
                      <m:rPr>
                        <m:sty m:val="p"/>
                      </m:rPr>
                      <w:rPr>
                        <w:rFonts w:ascii="Cambria Math" w:hAnsi="Cambria Math" w:cstheme="minorHAnsi"/>
                        <w:sz w:val="16"/>
                        <w:szCs w:val="16"/>
                      </w:rPr>
                      <m:t>,</m:t>
                    </m:r>
                    <m:r>
                      <w:rPr>
                        <w:rFonts w:ascii="Cambria Math" w:hAnsi="Cambria Math" w:cstheme="minorHAnsi"/>
                        <w:sz w:val="16"/>
                        <w:szCs w:val="16"/>
                      </w:rPr>
                      <m:t xml:space="preserve"> </m:t>
                    </m:r>
                    <m:sSup>
                      <m:sSupPr>
                        <m:ctrlPr>
                          <w:rPr>
                            <w:rFonts w:ascii="Cambria Math" w:hAnsi="Cambria Math" w:cstheme="minorHAnsi"/>
                            <w:i/>
                            <w:sz w:val="16"/>
                            <w:szCs w:val="16"/>
                          </w:rPr>
                        </m:ctrlPr>
                      </m:sSupPr>
                      <m:e>
                        <m:r>
                          <w:rPr>
                            <w:rFonts w:ascii="Cambria Math" w:hAnsi="Cambria Math" w:cstheme="minorHAnsi"/>
                            <w:sz w:val="16"/>
                            <w:szCs w:val="16"/>
                          </w:rPr>
                          <m:t>N</m:t>
                        </m:r>
                      </m:e>
                      <m:sup>
                        <m:r>
                          <w:rPr>
                            <w:rFonts w:ascii="Cambria Math" w:hAnsi="Cambria Math" w:cstheme="minorHAnsi"/>
                            <w:sz w:val="16"/>
                            <w:szCs w:val="16"/>
                          </w:rPr>
                          <m:t>-1</m:t>
                        </m:r>
                      </m:sup>
                    </m:sSup>
                  </m:e>
                </m:d>
              </m:oMath>
            </m:oMathPara>
          </w:p>
        </w:tc>
        <w:tc>
          <w:tcPr>
            <w:tcW w:w="2267" w:type="dxa"/>
          </w:tcPr>
          <w:p w14:paraId="11B30ADF" w14:textId="77777777" w:rsidR="0097469C" w:rsidRPr="009679A8" w:rsidRDefault="0097469C" w:rsidP="00A36C2B">
            <w:pPr>
              <w:spacing w:after="0"/>
              <w:rPr>
                <w:rFonts w:cstheme="minorHAnsi"/>
                <w:sz w:val="16"/>
                <w:szCs w:val="16"/>
              </w:rPr>
            </w:pPr>
            <w:proofErr w:type="spellStart"/>
            <w:r w:rsidRPr="009679A8">
              <w:rPr>
                <w:rFonts w:cstheme="minorHAnsi"/>
                <w:sz w:val="16"/>
                <w:szCs w:val="16"/>
              </w:rPr>
              <w:t>fullfact</w:t>
            </w:r>
            <w:proofErr w:type="spellEnd"/>
          </w:p>
        </w:tc>
      </w:tr>
      <w:tr w:rsidR="0097469C" w:rsidRPr="00B3172B" w14:paraId="6F8601D4" w14:textId="77777777" w:rsidTr="00A36C2B">
        <w:tc>
          <w:tcPr>
            <w:tcW w:w="2234" w:type="dxa"/>
          </w:tcPr>
          <w:p w14:paraId="5C60778E" w14:textId="77777777" w:rsidR="0097469C" w:rsidRPr="009679A8" w:rsidRDefault="0097469C" w:rsidP="00A36C2B">
            <w:pPr>
              <w:spacing w:after="0"/>
              <w:rPr>
                <w:rFonts w:cstheme="minorHAnsi"/>
                <w:sz w:val="16"/>
                <w:szCs w:val="16"/>
              </w:rPr>
            </w:pPr>
            <w:r w:rsidRPr="009679A8">
              <w:rPr>
                <w:rFonts w:cstheme="minorHAnsi"/>
                <w:sz w:val="16"/>
                <w:szCs w:val="16"/>
              </w:rPr>
              <w:t>Latin Hypercube</w:t>
            </w:r>
          </w:p>
        </w:tc>
        <w:tc>
          <w:tcPr>
            <w:tcW w:w="3148" w:type="dxa"/>
          </w:tcPr>
          <w:p w14:paraId="7BD776DF" w14:textId="77777777" w:rsidR="0097469C" w:rsidRPr="009679A8" w:rsidRDefault="0097469C" w:rsidP="00A36C2B">
            <w:pPr>
              <w:spacing w:after="0"/>
              <w:rPr>
                <w:rFonts w:cstheme="minorHAnsi"/>
                <w:sz w:val="16"/>
                <w:szCs w:val="16"/>
              </w:rPr>
            </w:pPr>
            <w:r w:rsidRPr="009679A8">
              <w:rPr>
                <w:rFonts w:cstheme="minorHAnsi"/>
                <w:sz w:val="16"/>
                <w:szCs w:val="16"/>
              </w:rPr>
              <w:t xml:space="preserve">Random sampling within Latin hypercube </w:t>
            </w:r>
          </w:p>
        </w:tc>
        <w:tc>
          <w:tcPr>
            <w:tcW w:w="1701" w:type="dxa"/>
          </w:tcPr>
          <w:p w14:paraId="13F8459F" w14:textId="77777777" w:rsidR="0097469C" w:rsidRPr="009679A8" w:rsidRDefault="0097469C" w:rsidP="00A36C2B">
            <w:pPr>
              <w:spacing w:after="0"/>
              <w:jc w:val="center"/>
              <w:rPr>
                <w:rFonts w:cstheme="minorHAnsi"/>
                <w:sz w:val="16"/>
                <w:szCs w:val="16"/>
              </w:rPr>
            </w:pPr>
            <m:oMathPara>
              <m:oMath>
                <m:d>
                  <m:dPr>
                    <m:ctrlPr>
                      <w:rPr>
                        <w:rFonts w:ascii="Cambria Math" w:hAnsi="Cambria Math" w:cstheme="minorHAnsi"/>
                        <w:i/>
                        <w:sz w:val="16"/>
                        <w:szCs w:val="16"/>
                      </w:rPr>
                    </m:ctrlPr>
                  </m:dPr>
                  <m:e>
                    <m:sSup>
                      <m:sSupPr>
                        <m:ctrlPr>
                          <w:rPr>
                            <w:rFonts w:ascii="Cambria Math" w:hAnsi="Cambria Math" w:cstheme="minorHAnsi"/>
                            <w:i/>
                            <w:sz w:val="16"/>
                            <w:szCs w:val="16"/>
                          </w:rPr>
                        </m:ctrlPr>
                      </m:sSupPr>
                      <m:e>
                        <m:r>
                          <w:rPr>
                            <w:rFonts w:ascii="Cambria Math" w:hAnsi="Cambria Math" w:cstheme="minorHAnsi"/>
                            <w:sz w:val="16"/>
                            <w:szCs w:val="16"/>
                          </w:rPr>
                          <m:t>N</m:t>
                        </m:r>
                      </m:e>
                      <m:sup>
                        <m:r>
                          <w:rPr>
                            <w:rFonts w:ascii="Cambria Math" w:hAnsi="Cambria Math" w:cstheme="minorHAnsi"/>
                            <w:sz w:val="16"/>
                            <w:szCs w:val="16"/>
                          </w:rPr>
                          <m:t>1/2</m:t>
                        </m:r>
                      </m:sup>
                    </m:sSup>
                    <m:r>
                      <m:rPr>
                        <m:sty m:val="p"/>
                      </m:rPr>
                      <w:rPr>
                        <w:rFonts w:ascii="Cambria Math" w:hAnsi="Cambria Math" w:cstheme="minorHAnsi"/>
                        <w:sz w:val="16"/>
                        <w:szCs w:val="16"/>
                      </w:rPr>
                      <m:t>,</m:t>
                    </m:r>
                    <m:r>
                      <w:rPr>
                        <w:rFonts w:ascii="Cambria Math" w:hAnsi="Cambria Math" w:cstheme="minorHAnsi"/>
                        <w:sz w:val="16"/>
                        <w:szCs w:val="16"/>
                      </w:rPr>
                      <m:t xml:space="preserve"> </m:t>
                    </m:r>
                    <m:sSup>
                      <m:sSupPr>
                        <m:ctrlPr>
                          <w:rPr>
                            <w:rFonts w:ascii="Cambria Math" w:hAnsi="Cambria Math" w:cstheme="minorHAnsi"/>
                            <w:i/>
                            <w:sz w:val="16"/>
                            <w:szCs w:val="16"/>
                          </w:rPr>
                        </m:ctrlPr>
                      </m:sSupPr>
                      <m:e>
                        <m:r>
                          <w:rPr>
                            <w:rFonts w:ascii="Cambria Math" w:hAnsi="Cambria Math" w:cstheme="minorHAnsi"/>
                            <w:sz w:val="16"/>
                            <w:szCs w:val="16"/>
                          </w:rPr>
                          <m:t>N</m:t>
                        </m:r>
                      </m:e>
                      <m:sup>
                        <m:r>
                          <w:rPr>
                            <w:rFonts w:ascii="Cambria Math" w:hAnsi="Cambria Math" w:cstheme="minorHAnsi"/>
                            <w:sz w:val="16"/>
                            <w:szCs w:val="16"/>
                          </w:rPr>
                          <m:t>-1</m:t>
                        </m:r>
                      </m:sup>
                    </m:sSup>
                  </m:e>
                </m:d>
              </m:oMath>
            </m:oMathPara>
          </w:p>
        </w:tc>
        <w:tc>
          <w:tcPr>
            <w:tcW w:w="2267" w:type="dxa"/>
          </w:tcPr>
          <w:p w14:paraId="36939AF0" w14:textId="77777777" w:rsidR="0097469C" w:rsidRPr="009679A8" w:rsidRDefault="0097469C" w:rsidP="00A36C2B">
            <w:pPr>
              <w:autoSpaceDE w:val="0"/>
              <w:autoSpaceDN w:val="0"/>
              <w:adjustRightInd w:val="0"/>
              <w:spacing w:after="0"/>
              <w:rPr>
                <w:rFonts w:cstheme="minorHAnsi"/>
                <w:sz w:val="16"/>
                <w:szCs w:val="16"/>
              </w:rPr>
            </w:pPr>
            <w:proofErr w:type="spellStart"/>
            <w:r w:rsidRPr="009679A8">
              <w:rPr>
                <w:rFonts w:cstheme="minorHAnsi"/>
                <w:sz w:val="16"/>
                <w:szCs w:val="16"/>
              </w:rPr>
              <w:t>lhsdesign</w:t>
            </w:r>
            <w:proofErr w:type="spellEnd"/>
          </w:p>
          <w:p w14:paraId="57ABA92D" w14:textId="77777777" w:rsidR="0097469C" w:rsidRPr="009679A8" w:rsidRDefault="0097469C" w:rsidP="00A36C2B">
            <w:pPr>
              <w:spacing w:after="0"/>
              <w:rPr>
                <w:rFonts w:cstheme="minorHAnsi"/>
                <w:sz w:val="16"/>
                <w:szCs w:val="16"/>
              </w:rPr>
            </w:pPr>
          </w:p>
        </w:tc>
      </w:tr>
      <w:tr w:rsidR="0097469C" w:rsidRPr="00B3172B" w14:paraId="552D46F0" w14:textId="77777777" w:rsidTr="00A36C2B">
        <w:tc>
          <w:tcPr>
            <w:tcW w:w="2234" w:type="dxa"/>
          </w:tcPr>
          <w:p w14:paraId="03012418" w14:textId="77777777" w:rsidR="0097469C" w:rsidRPr="009679A8" w:rsidRDefault="0097469C" w:rsidP="00A36C2B">
            <w:pPr>
              <w:spacing w:after="0"/>
              <w:rPr>
                <w:rFonts w:cstheme="minorHAnsi"/>
                <w:sz w:val="16"/>
                <w:szCs w:val="16"/>
              </w:rPr>
            </w:pPr>
            <w:r w:rsidRPr="009679A8">
              <w:rPr>
                <w:rFonts w:cstheme="minorHAnsi"/>
                <w:sz w:val="16"/>
                <w:szCs w:val="16"/>
              </w:rPr>
              <w:t xml:space="preserve">Quasi-randomized Halton Set </w:t>
            </w:r>
          </w:p>
        </w:tc>
        <w:tc>
          <w:tcPr>
            <w:tcW w:w="3148" w:type="dxa"/>
          </w:tcPr>
          <w:p w14:paraId="5DD26CC8" w14:textId="77777777" w:rsidR="0097469C" w:rsidRPr="009679A8" w:rsidRDefault="0097469C" w:rsidP="00A36C2B">
            <w:pPr>
              <w:spacing w:after="0"/>
              <w:rPr>
                <w:rFonts w:cstheme="minorHAnsi"/>
                <w:sz w:val="16"/>
                <w:szCs w:val="16"/>
              </w:rPr>
            </w:pPr>
            <w:r w:rsidRPr="009679A8">
              <w:rPr>
                <w:rFonts w:cstheme="minorHAnsi"/>
                <w:sz w:val="16"/>
                <w:szCs w:val="16"/>
              </w:rPr>
              <w:t xml:space="preserve">Halton set sampling followed by </w:t>
            </w:r>
            <w:r w:rsidRPr="009679A8">
              <w:rPr>
                <w:rFonts w:cstheme="minorHAnsi"/>
                <w:color w:val="404040"/>
                <w:sz w:val="16"/>
                <w:szCs w:val="16"/>
                <w:shd w:val="clear" w:color="auto" w:fill="FFFFFF"/>
              </w:rPr>
              <w:t xml:space="preserve">reverse-radix </w:t>
            </w:r>
            <w:r w:rsidRPr="009679A8">
              <w:rPr>
                <w:rFonts w:cstheme="minorHAnsi"/>
                <w:sz w:val="16"/>
                <w:szCs w:val="16"/>
              </w:rPr>
              <w:t xml:space="preserve">scrambling </w:t>
            </w:r>
          </w:p>
        </w:tc>
        <w:tc>
          <w:tcPr>
            <w:tcW w:w="1701" w:type="dxa"/>
          </w:tcPr>
          <w:p w14:paraId="6CA41A1C" w14:textId="77777777" w:rsidR="0097469C" w:rsidRPr="009679A8" w:rsidRDefault="0097469C" w:rsidP="00A36C2B">
            <w:pPr>
              <w:spacing w:after="0"/>
              <w:jc w:val="center"/>
              <w:rPr>
                <w:rFonts w:cstheme="minorHAnsi"/>
                <w:sz w:val="16"/>
                <w:szCs w:val="16"/>
              </w:rPr>
            </w:pPr>
            <m:oMathPara>
              <m:oMath>
                <m:sSup>
                  <m:sSupPr>
                    <m:ctrlPr>
                      <w:rPr>
                        <w:rFonts w:ascii="Cambria Math" w:hAnsi="Cambria Math" w:cstheme="minorHAnsi"/>
                        <w:i/>
                        <w:sz w:val="16"/>
                        <w:szCs w:val="16"/>
                      </w:rPr>
                    </m:ctrlPr>
                  </m:sSupPr>
                  <m:e>
                    <m:r>
                      <w:rPr>
                        <w:rFonts w:ascii="Cambria Math" w:hAnsi="Cambria Math" w:cstheme="minorHAnsi"/>
                        <w:sz w:val="16"/>
                        <w:szCs w:val="16"/>
                      </w:rPr>
                      <m:t>&lt;</m:t>
                    </m:r>
                    <m:d>
                      <m:dPr>
                        <m:ctrlPr>
                          <w:rPr>
                            <w:rFonts w:ascii="Cambria Math" w:hAnsi="Cambria Math" w:cstheme="minorHAnsi"/>
                            <w:i/>
                            <w:sz w:val="16"/>
                            <w:szCs w:val="16"/>
                          </w:rPr>
                        </m:ctrlPr>
                      </m:dPr>
                      <m:e>
                        <m:r>
                          <w:rPr>
                            <w:rFonts w:ascii="Cambria Math" w:hAnsi="Cambria Math" w:cstheme="minorHAnsi"/>
                            <w:sz w:val="16"/>
                            <w:szCs w:val="16"/>
                          </w:rPr>
                          <m:t>logN</m:t>
                        </m:r>
                      </m:e>
                    </m:d>
                  </m:e>
                  <m:sup>
                    <m:r>
                      <w:rPr>
                        <w:rFonts w:ascii="Cambria Math" w:hAnsi="Cambria Math" w:cstheme="minorHAnsi"/>
                        <w:sz w:val="16"/>
                        <w:szCs w:val="16"/>
                      </w:rPr>
                      <m:t>d</m:t>
                    </m:r>
                  </m:sup>
                </m:sSup>
                <m:sSup>
                  <m:sSupPr>
                    <m:ctrlPr>
                      <w:rPr>
                        <w:rFonts w:ascii="Cambria Math" w:hAnsi="Cambria Math" w:cstheme="minorHAnsi"/>
                        <w:i/>
                        <w:sz w:val="16"/>
                        <w:szCs w:val="16"/>
                      </w:rPr>
                    </m:ctrlPr>
                  </m:sSupPr>
                  <m:e>
                    <m:r>
                      <w:rPr>
                        <w:rFonts w:ascii="Cambria Math" w:hAnsi="Cambria Math" w:cstheme="minorHAnsi"/>
                        <w:sz w:val="16"/>
                        <w:szCs w:val="16"/>
                      </w:rPr>
                      <m:t>N</m:t>
                    </m:r>
                  </m:e>
                  <m:sup>
                    <m:r>
                      <w:rPr>
                        <w:rFonts w:ascii="Cambria Math" w:hAnsi="Cambria Math" w:cstheme="minorHAnsi"/>
                        <w:sz w:val="16"/>
                        <w:szCs w:val="16"/>
                      </w:rPr>
                      <m:t>-1</m:t>
                    </m:r>
                  </m:sup>
                </m:sSup>
              </m:oMath>
            </m:oMathPara>
          </w:p>
        </w:tc>
        <w:tc>
          <w:tcPr>
            <w:tcW w:w="2267" w:type="dxa"/>
          </w:tcPr>
          <w:p w14:paraId="6E8A92C3" w14:textId="77777777" w:rsidR="0097469C" w:rsidRPr="009679A8" w:rsidRDefault="0097469C" w:rsidP="00A36C2B">
            <w:pPr>
              <w:spacing w:after="0"/>
              <w:rPr>
                <w:rFonts w:cstheme="minorHAnsi"/>
                <w:sz w:val="16"/>
                <w:szCs w:val="16"/>
              </w:rPr>
            </w:pPr>
            <w:proofErr w:type="spellStart"/>
            <w:r w:rsidRPr="009679A8">
              <w:rPr>
                <w:rFonts w:cstheme="minorHAnsi"/>
                <w:sz w:val="16"/>
                <w:szCs w:val="16"/>
              </w:rPr>
              <w:t>haltonset</w:t>
            </w:r>
            <w:proofErr w:type="spellEnd"/>
            <w:r w:rsidRPr="009679A8">
              <w:rPr>
                <w:rFonts w:cstheme="minorHAnsi"/>
                <w:sz w:val="16"/>
                <w:szCs w:val="16"/>
              </w:rPr>
              <w:t xml:space="preserve"> followed by scramble with ‘rr2’ option</w:t>
            </w:r>
          </w:p>
        </w:tc>
      </w:tr>
      <w:tr w:rsidR="0097469C" w:rsidRPr="00B3172B" w14:paraId="0D5F88B2" w14:textId="77777777" w:rsidTr="00A36C2B">
        <w:tc>
          <w:tcPr>
            <w:tcW w:w="2234" w:type="dxa"/>
          </w:tcPr>
          <w:p w14:paraId="45074805" w14:textId="77777777" w:rsidR="0097469C" w:rsidRPr="009679A8" w:rsidRDefault="0097469C" w:rsidP="00A36C2B">
            <w:pPr>
              <w:spacing w:after="0"/>
              <w:rPr>
                <w:rFonts w:cstheme="minorHAnsi"/>
                <w:sz w:val="16"/>
                <w:szCs w:val="16"/>
              </w:rPr>
            </w:pPr>
            <w:r w:rsidRPr="009679A8">
              <w:rPr>
                <w:rFonts w:cstheme="minorHAnsi"/>
                <w:sz w:val="16"/>
                <w:szCs w:val="16"/>
              </w:rPr>
              <w:t xml:space="preserve">Quasi-randomized Sobol </w:t>
            </w:r>
            <w:r>
              <w:rPr>
                <w:rFonts w:cstheme="minorHAnsi"/>
                <w:sz w:val="16"/>
                <w:szCs w:val="16"/>
              </w:rPr>
              <w:t>S</w:t>
            </w:r>
            <w:r w:rsidRPr="009679A8">
              <w:rPr>
                <w:rFonts w:cstheme="minorHAnsi"/>
                <w:sz w:val="16"/>
                <w:szCs w:val="16"/>
              </w:rPr>
              <w:t>et</w:t>
            </w:r>
          </w:p>
        </w:tc>
        <w:tc>
          <w:tcPr>
            <w:tcW w:w="3148" w:type="dxa"/>
          </w:tcPr>
          <w:p w14:paraId="4362B1B2" w14:textId="77777777" w:rsidR="0097469C" w:rsidRPr="009679A8" w:rsidRDefault="0097469C" w:rsidP="00A36C2B">
            <w:pPr>
              <w:spacing w:after="0"/>
              <w:rPr>
                <w:rFonts w:cstheme="minorHAnsi"/>
                <w:sz w:val="16"/>
                <w:szCs w:val="16"/>
              </w:rPr>
            </w:pPr>
            <w:r w:rsidRPr="009679A8">
              <w:rPr>
                <w:rFonts w:cstheme="minorHAnsi"/>
                <w:sz w:val="16"/>
                <w:szCs w:val="16"/>
              </w:rPr>
              <w:t>Sobol set sampling followed by affine scrambling</w:t>
            </w:r>
          </w:p>
        </w:tc>
        <w:tc>
          <w:tcPr>
            <w:tcW w:w="1701" w:type="dxa"/>
          </w:tcPr>
          <w:p w14:paraId="3C47D740" w14:textId="77777777" w:rsidR="0097469C" w:rsidRPr="009679A8" w:rsidRDefault="0097469C" w:rsidP="00A36C2B">
            <w:pPr>
              <w:spacing w:after="0"/>
              <w:jc w:val="center"/>
              <w:rPr>
                <w:rFonts w:cstheme="minorHAnsi"/>
                <w:sz w:val="16"/>
                <w:szCs w:val="16"/>
              </w:rPr>
            </w:pPr>
            <w:r w:rsidRPr="009679A8">
              <w:rPr>
                <w:rFonts w:eastAsiaTheme="minorEastAsia" w:cstheme="minorHAnsi"/>
                <w:sz w:val="16"/>
                <w:szCs w:val="16"/>
              </w:rPr>
              <w:t>&lt;</w:t>
            </w:r>
            <m:oMath>
              <m:sSup>
                <m:sSupPr>
                  <m:ctrlPr>
                    <w:rPr>
                      <w:rFonts w:ascii="Cambria Math" w:hAnsi="Cambria Math" w:cstheme="minorHAnsi"/>
                      <w:i/>
                      <w:sz w:val="16"/>
                      <w:szCs w:val="16"/>
                    </w:rPr>
                  </m:ctrlPr>
                </m:sSupPr>
                <m:e>
                  <m:d>
                    <m:dPr>
                      <m:ctrlPr>
                        <w:rPr>
                          <w:rFonts w:ascii="Cambria Math" w:hAnsi="Cambria Math" w:cstheme="minorHAnsi"/>
                          <w:i/>
                          <w:sz w:val="16"/>
                          <w:szCs w:val="16"/>
                        </w:rPr>
                      </m:ctrlPr>
                    </m:dPr>
                    <m:e>
                      <m:r>
                        <w:rPr>
                          <w:rFonts w:ascii="Cambria Math" w:hAnsi="Cambria Math" w:cstheme="minorHAnsi"/>
                          <w:sz w:val="16"/>
                          <w:szCs w:val="16"/>
                        </w:rPr>
                        <m:t>logN</m:t>
                      </m:r>
                    </m:e>
                  </m:d>
                </m:e>
                <m:sup>
                  <m:d>
                    <m:dPr>
                      <m:ctrlPr>
                        <w:rPr>
                          <w:rFonts w:ascii="Cambria Math" w:hAnsi="Cambria Math" w:cstheme="minorHAnsi"/>
                          <w:i/>
                          <w:sz w:val="16"/>
                          <w:szCs w:val="16"/>
                        </w:rPr>
                      </m:ctrlPr>
                    </m:dPr>
                    <m:e>
                      <m:r>
                        <w:rPr>
                          <w:rFonts w:ascii="Cambria Math" w:hAnsi="Cambria Math" w:cstheme="minorHAnsi"/>
                          <w:sz w:val="16"/>
                          <w:szCs w:val="16"/>
                        </w:rPr>
                        <m:t>d-1</m:t>
                      </m:r>
                    </m:e>
                  </m:d>
                  <m:r>
                    <w:rPr>
                      <w:rFonts w:ascii="Cambria Math" w:hAnsi="Cambria Math" w:cstheme="minorHAnsi"/>
                      <w:sz w:val="16"/>
                      <w:szCs w:val="16"/>
                    </w:rPr>
                    <m:t>/2</m:t>
                  </m:r>
                </m:sup>
              </m:sSup>
              <m:sSup>
                <m:sSupPr>
                  <m:ctrlPr>
                    <w:rPr>
                      <w:rFonts w:ascii="Cambria Math" w:hAnsi="Cambria Math" w:cstheme="minorHAnsi"/>
                      <w:i/>
                      <w:sz w:val="16"/>
                      <w:szCs w:val="16"/>
                    </w:rPr>
                  </m:ctrlPr>
                </m:sSupPr>
                <m:e>
                  <m:r>
                    <w:rPr>
                      <w:rFonts w:ascii="Cambria Math" w:hAnsi="Cambria Math" w:cstheme="minorHAnsi"/>
                      <w:sz w:val="16"/>
                      <w:szCs w:val="16"/>
                    </w:rPr>
                    <m:t>N</m:t>
                  </m:r>
                </m:e>
                <m:sup>
                  <m:r>
                    <w:rPr>
                      <w:rFonts w:ascii="Cambria Math" w:hAnsi="Cambria Math" w:cstheme="minorHAnsi"/>
                      <w:sz w:val="16"/>
                      <w:szCs w:val="16"/>
                    </w:rPr>
                    <m:t>-3/2</m:t>
                  </m:r>
                </m:sup>
              </m:sSup>
            </m:oMath>
          </w:p>
        </w:tc>
        <w:tc>
          <w:tcPr>
            <w:tcW w:w="2267" w:type="dxa"/>
          </w:tcPr>
          <w:p w14:paraId="2B198712" w14:textId="77777777" w:rsidR="0097469C" w:rsidRPr="009679A8" w:rsidRDefault="0097469C" w:rsidP="00A36C2B">
            <w:pPr>
              <w:autoSpaceDE w:val="0"/>
              <w:autoSpaceDN w:val="0"/>
              <w:adjustRightInd w:val="0"/>
              <w:spacing w:after="0"/>
              <w:rPr>
                <w:rFonts w:cstheme="minorHAnsi"/>
                <w:sz w:val="16"/>
                <w:szCs w:val="16"/>
              </w:rPr>
            </w:pPr>
            <w:proofErr w:type="spellStart"/>
            <w:r w:rsidRPr="009679A8">
              <w:rPr>
                <w:rFonts w:cstheme="minorHAnsi"/>
                <w:sz w:val="16"/>
                <w:szCs w:val="16"/>
              </w:rPr>
              <w:t>Sobolset</w:t>
            </w:r>
            <w:proofErr w:type="spellEnd"/>
            <w:r w:rsidRPr="009679A8">
              <w:rPr>
                <w:rFonts w:cstheme="minorHAnsi"/>
                <w:sz w:val="16"/>
                <w:szCs w:val="16"/>
              </w:rPr>
              <w:t xml:space="preserve"> followed by scr</w:t>
            </w:r>
            <w:r>
              <w:rPr>
                <w:rFonts w:cstheme="minorHAnsi"/>
                <w:sz w:val="16"/>
                <w:szCs w:val="16"/>
              </w:rPr>
              <w:t>amble with '</w:t>
            </w:r>
            <w:proofErr w:type="spellStart"/>
            <w:r>
              <w:rPr>
                <w:rFonts w:cstheme="minorHAnsi"/>
                <w:sz w:val="16"/>
                <w:szCs w:val="16"/>
              </w:rPr>
              <w:t>MatousekAffineOwen</w:t>
            </w:r>
            <w:proofErr w:type="spellEnd"/>
            <w:r>
              <w:rPr>
                <w:rFonts w:cstheme="minorHAnsi"/>
                <w:sz w:val="16"/>
                <w:szCs w:val="16"/>
              </w:rPr>
              <w:t>'</w:t>
            </w:r>
          </w:p>
        </w:tc>
      </w:tr>
    </w:tbl>
    <w:p w14:paraId="250BCF43" w14:textId="77777777" w:rsidR="0097469C" w:rsidDel="007D13D1" w:rsidRDefault="0097469C" w:rsidP="0097469C">
      <w:pPr>
        <w:rPr>
          <w:del w:id="2693" w:author="Fernandes, Richard (he, him, his | il, le, lui)" w:date="2023-07-14T17:10:00Z"/>
        </w:rPr>
      </w:pPr>
    </w:p>
    <w:p w14:paraId="511AF277" w14:textId="77777777" w:rsidR="0097469C" w:rsidRDefault="0097469C" w:rsidP="0097469C"/>
    <w:p w14:paraId="11D490C1" w14:textId="77777777" w:rsidR="0097469C" w:rsidRDefault="0097469C" w:rsidP="0097469C">
      <w:r>
        <w:t xml:space="preserve">As in SL2P, for efficiency, sampling is initially performed assuming parameters are independent.  </w:t>
      </w:r>
      <w:proofErr w:type="gramStart"/>
      <w:r>
        <w:t>In reality, canopy</w:t>
      </w:r>
      <w:proofErr w:type="gramEnd"/>
      <w:r>
        <w:t xml:space="preserve"> parameters exhibit covariation.  Following SL2P only the covariation of the truncation bounds of each parameter with respect to LAI is specified.  This is performed by using linear bounds as a function of LAI.  Out of bounds samples must be resampled as discarding a sample will adjust the marginal distribution of all canopy parameters.  SL2P resampled by reflecting out of bounds values into valid bounds (</w:t>
      </w:r>
      <w:proofErr w:type="gramStart"/>
      <w:r>
        <w:t>e.g.</w:t>
      </w:r>
      <w:proofErr w:type="gramEnd"/>
      <w:r>
        <w:t xml:space="preserve"> if Cab was out of bounds by 10</w:t>
      </w:r>
      <m:oMath>
        <m:r>
          <w:rPr>
            <w:rFonts w:ascii="Cambria Math" w:hAnsi="Cambria Math"/>
          </w:rPr>
          <m:t>μ</m:t>
        </m:r>
      </m:oMath>
      <w:r>
        <w:t>gcm</w:t>
      </w:r>
      <w:r w:rsidRPr="003A4CDA">
        <w:rPr>
          <w:vertAlign w:val="superscript"/>
        </w:rPr>
        <w:t>-2</w:t>
      </w:r>
      <w:r>
        <w:t xml:space="preserve"> it would be adjusted to the minimum of 30</w:t>
      </w:r>
      <m:oMath>
        <m:r>
          <w:rPr>
            <w:rFonts w:ascii="Cambria Math" w:hAnsi="Cambria Math"/>
          </w:rPr>
          <m:t>μ</m:t>
        </m:r>
      </m:oMath>
      <w:r>
        <w:t>gcm</w:t>
      </w:r>
      <w:r w:rsidRPr="003A4CDA">
        <w:rPr>
          <w:vertAlign w:val="superscript"/>
        </w:rPr>
        <w:t>-2</w:t>
      </w:r>
      <w:r>
        <w:t xml:space="preserve"> or the upper Cab bound for the current LAI).  This heuristic tends to increase sampling near boundaries and can result in a pdf that deviates from the shape of the user specified pdf for the out of bound parameter (typically resulting in heavier tails).   SL2P-CCRS resamples using a pdf specified with the new bounds.  This ensures that the conditional distribution of parameters does not change for a given LAI although it does potentially increase the uncertainty of the sampling design somewhat since the final sampling design will now deviate from a hypothetically perfect design.</w:t>
      </w:r>
    </w:p>
    <w:p w14:paraId="22C20791" w14:textId="77777777" w:rsidR="0097469C" w:rsidRDefault="0097469C" w:rsidP="0097469C"/>
    <w:p w14:paraId="08A91C26" w14:textId="29D4AEEC" w:rsidR="0097469C" w:rsidRDefault="0097469C" w:rsidP="0097469C">
      <w:r>
        <w:t>The combination of constraints on bounds and the sampling method results in sampled canopy parameters that exhibit trends in terms of range with respect to LAI and clumps (</w:t>
      </w:r>
      <w:r>
        <w:fldChar w:fldCharType="begin"/>
      </w:r>
      <w:r>
        <w:instrText xml:space="preserve"> REF _Ref18586990 \h </w:instrText>
      </w:r>
      <w:r>
        <w:fldChar w:fldCharType="separate"/>
      </w:r>
      <w:ins w:id="2694" w:author="Fernandes, Richard (he, him, his | il, le, lui)" w:date="2023-07-14T17:36:00Z">
        <w:r w:rsidR="00DD40B0" w:rsidRPr="00DD40B0">
          <w:t xml:space="preserve">Figure </w:t>
        </w:r>
        <w:r w:rsidR="00DD40B0">
          <w:rPr>
            <w:b/>
            <w:bCs/>
            <w:noProof/>
          </w:rPr>
          <w:t>2</w:t>
        </w:r>
      </w:ins>
      <w:del w:id="2695" w:author="Fernandes, Richard (he, him, his | il, le, lui)" w:date="2023-07-14T17:10:00Z">
        <w:r w:rsidDel="007D13D1">
          <w:delText xml:space="preserve">Figure </w:delText>
        </w:r>
        <w:r w:rsidDel="007D13D1">
          <w:rPr>
            <w:noProof/>
          </w:rPr>
          <w:delText>2</w:delText>
        </w:r>
      </w:del>
      <w:r>
        <w:fldChar w:fldCharType="end"/>
      </w:r>
      <w:r>
        <w:t xml:space="preserve">).   Typically, </w:t>
      </w:r>
      <w:r>
        <w:lastRenderedPageBreak/>
        <w:t>the sample size is set at a level where sensitivity of the accuracy of estimated canopy variables to the sampling design is small.  However, both Sobol and Halton sampling have fewer clumps suggesting that they may provide more uniform estimation performance for predicting algorithm uncertainty over the range of canopy parameters.</w:t>
      </w:r>
    </w:p>
    <w:p w14:paraId="5AA98271" w14:textId="77777777" w:rsidR="0097469C" w:rsidRDefault="0097469C" w:rsidP="0097469C"/>
    <w:p w14:paraId="33FE2270" w14:textId="77777777" w:rsidR="0097469C" w:rsidRDefault="0097469C" w:rsidP="0097469C">
      <w:pPr>
        <w:keepNext/>
      </w:pPr>
      <w:r>
        <w:rPr>
          <w:noProof/>
          <w:lang w:eastAsia="en-CA"/>
        </w:rPr>
        <w:drawing>
          <wp:inline distT="0" distB="0" distL="0" distR="0" wp14:anchorId="5D49C811" wp14:editId="728D2038">
            <wp:extent cx="5943600" cy="3820160"/>
            <wp:effectExtent l="0" t="0" r="0" b="8890"/>
            <wp:docPr id="27" name="Picture 27" descr="A group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group of blue dot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820160"/>
                    </a:xfrm>
                    <a:prstGeom prst="rect">
                      <a:avLst/>
                    </a:prstGeom>
                  </pic:spPr>
                </pic:pic>
              </a:graphicData>
            </a:graphic>
          </wp:inline>
        </w:drawing>
      </w:r>
    </w:p>
    <w:p w14:paraId="377BE00E" w14:textId="4C3A8FB5" w:rsidR="0097469C" w:rsidRPr="007D13D1" w:rsidRDefault="0097469C" w:rsidP="0097469C">
      <w:pPr>
        <w:pStyle w:val="Caption"/>
        <w:rPr>
          <w:b w:val="0"/>
          <w:bCs w:val="0"/>
          <w:sz w:val="22"/>
          <w:szCs w:val="22"/>
          <w:rPrChange w:id="2696" w:author="Fernandes, Richard (he, him, his | il, le, lui)" w:date="2023-07-14T17:10:00Z">
            <w:rPr/>
          </w:rPrChange>
        </w:rPr>
      </w:pPr>
      <w:bookmarkStart w:id="2697" w:name="_Ref18586990"/>
      <w:bookmarkStart w:id="2698" w:name="_Toc140248881"/>
      <w:r w:rsidRPr="007D13D1">
        <w:rPr>
          <w:b w:val="0"/>
          <w:bCs w:val="0"/>
          <w:sz w:val="22"/>
          <w:szCs w:val="22"/>
          <w:rPrChange w:id="2699" w:author="Fernandes, Richard (he, him, his | il, le, lui)" w:date="2023-07-14T17:10:00Z">
            <w:rPr/>
          </w:rPrChange>
        </w:rPr>
        <w:t xml:space="preserve">Figure </w:t>
      </w:r>
      <w:r w:rsidRPr="007D13D1">
        <w:rPr>
          <w:b w:val="0"/>
          <w:bCs w:val="0"/>
          <w:sz w:val="22"/>
          <w:szCs w:val="22"/>
          <w:rPrChange w:id="2700" w:author="Fernandes, Richard (he, him, his | il, le, lui)" w:date="2023-07-14T17:10:00Z">
            <w:rPr/>
          </w:rPrChange>
        </w:rPr>
        <w:fldChar w:fldCharType="begin"/>
      </w:r>
      <w:r w:rsidRPr="007D13D1">
        <w:rPr>
          <w:b w:val="0"/>
          <w:bCs w:val="0"/>
          <w:sz w:val="22"/>
          <w:szCs w:val="22"/>
          <w:rPrChange w:id="2701" w:author="Fernandes, Richard (he, him, his | il, le, lui)" w:date="2023-07-14T17:10:00Z">
            <w:rPr/>
          </w:rPrChange>
        </w:rPr>
        <w:instrText xml:space="preserve"> SEQ Figure \* ARABIC </w:instrText>
      </w:r>
      <w:r w:rsidRPr="007D13D1">
        <w:rPr>
          <w:b w:val="0"/>
          <w:bCs w:val="0"/>
          <w:sz w:val="22"/>
          <w:szCs w:val="22"/>
          <w:rPrChange w:id="2702" w:author="Fernandes, Richard (he, him, his | il, le, lui)" w:date="2023-07-14T17:10:00Z">
            <w:rPr/>
          </w:rPrChange>
        </w:rPr>
        <w:fldChar w:fldCharType="separate"/>
      </w:r>
      <w:ins w:id="2703" w:author="Fernandes, Richard (he, him, his | il, le, lui)" w:date="2023-07-14T17:36:00Z">
        <w:r w:rsidR="00DD40B0">
          <w:rPr>
            <w:b w:val="0"/>
            <w:bCs w:val="0"/>
            <w:noProof/>
            <w:sz w:val="22"/>
            <w:szCs w:val="22"/>
          </w:rPr>
          <w:t>2</w:t>
        </w:r>
      </w:ins>
      <w:del w:id="2704" w:author="Fernandes, Richard (he, him, his | il, le, lui)" w:date="2023-07-14T17:10:00Z">
        <w:r w:rsidR="004D7A9F" w:rsidRPr="007D13D1" w:rsidDel="007D13D1">
          <w:rPr>
            <w:b w:val="0"/>
            <w:bCs w:val="0"/>
            <w:noProof/>
            <w:sz w:val="22"/>
            <w:szCs w:val="22"/>
            <w:rPrChange w:id="2705" w:author="Fernandes, Richard (he, him, his | il, le, lui)" w:date="2023-07-14T17:10:00Z">
              <w:rPr>
                <w:noProof/>
              </w:rPr>
            </w:rPrChange>
          </w:rPr>
          <w:delText>3</w:delText>
        </w:r>
      </w:del>
      <w:r w:rsidRPr="007D13D1">
        <w:rPr>
          <w:b w:val="0"/>
          <w:bCs w:val="0"/>
          <w:noProof/>
          <w:sz w:val="22"/>
          <w:szCs w:val="22"/>
          <w:rPrChange w:id="2706" w:author="Fernandes, Richard (he, him, his | il, le, lui)" w:date="2023-07-14T17:10:00Z">
            <w:rPr>
              <w:noProof/>
            </w:rPr>
          </w:rPrChange>
        </w:rPr>
        <w:fldChar w:fldCharType="end"/>
      </w:r>
      <w:bookmarkEnd w:id="2697"/>
      <w:r w:rsidRPr="007D13D1">
        <w:rPr>
          <w:b w:val="0"/>
          <w:bCs w:val="0"/>
          <w:sz w:val="22"/>
          <w:szCs w:val="22"/>
          <w:rPrChange w:id="2707" w:author="Fernandes, Richard (he, him, his | il, le, lui)" w:date="2023-07-14T17:10:00Z">
            <w:rPr/>
          </w:rPrChange>
        </w:rPr>
        <w:t>.  Comparison of sampling designs for the nominal SL2P canopy architecture distribution using only 1296 samples (in contrast to the nominal 43782 samples) for demonstration purposes.</w:t>
      </w:r>
      <w:bookmarkEnd w:id="2698"/>
    </w:p>
    <w:p w14:paraId="264F49DC" w14:textId="77777777" w:rsidR="0097469C" w:rsidRDefault="0097469C" w:rsidP="0097469C"/>
    <w:p w14:paraId="4AD14F6B" w14:textId="5C436353" w:rsidR="0097469C" w:rsidDel="007D13D1" w:rsidRDefault="0097469C" w:rsidP="0097469C">
      <w:pPr>
        <w:rPr>
          <w:del w:id="2708" w:author="Fernandes, Richard (he, him, his | il, le, lui)" w:date="2023-07-14T17:10:00Z"/>
        </w:rPr>
      </w:pPr>
      <w:r>
        <w:t>The same canopy and atmosphere parameters used in SL2P are used here but with different distributions based on land cover class (</w:t>
      </w:r>
      <w:r>
        <w:fldChar w:fldCharType="begin"/>
      </w:r>
      <w:r>
        <w:instrText xml:space="preserve"> REF _Ref140128990 \h </w:instrText>
      </w:r>
      <w:r>
        <w:fldChar w:fldCharType="separate"/>
      </w:r>
      <w:ins w:id="2709" w:author="Fernandes, Richard (he, him, his | il, le, lui)" w:date="2023-07-14T17:36:00Z">
        <w:r w:rsidR="00DD40B0" w:rsidRPr="00DD40B0">
          <w:t xml:space="preserve">Table </w:t>
        </w:r>
        <w:r w:rsidR="00DD40B0">
          <w:rPr>
            <w:b/>
            <w:bCs/>
            <w:noProof/>
          </w:rPr>
          <w:t>18</w:t>
        </w:r>
      </w:ins>
      <w:del w:id="2710" w:author="Fernandes, Richard (he, him, his | il, le, lui)" w:date="2023-07-14T17:36:00Z">
        <w:r w:rsidDel="00DD40B0">
          <w:delText xml:space="preserve">Table </w:delText>
        </w:r>
        <w:r w:rsidDel="00DD40B0">
          <w:rPr>
            <w:noProof/>
          </w:rPr>
          <w:delText>18</w:delText>
        </w:r>
      </w:del>
      <w:r>
        <w:fldChar w:fldCharType="end"/>
      </w:r>
      <w:r>
        <w:t xml:space="preserve">).  </w:t>
      </w:r>
      <w:del w:id="2711" w:author="Fernandes, Richard (he, him, his | il, le, lui)" w:date="2023-07-14T17:12:00Z">
        <w:r w:rsidDel="007D13D1">
          <w:delText>For each ecozone, a separate calibration database is produced for each of the 11 unique combinations of reflectance model and soil.     Canopy parameters vary with land cover class based on literature survey of the bounds of each parameter (</w:delText>
        </w:r>
        <w:r w:rsidDel="007D13D1">
          <w:fldChar w:fldCharType="begin"/>
        </w:r>
        <w:r w:rsidDel="007D13D1">
          <w:delInstrText xml:space="preserve"> REF _Ref19016566 \h </w:delInstrText>
        </w:r>
        <w:r w:rsidDel="007D13D1">
          <w:fldChar w:fldCharType="separate"/>
        </w:r>
        <w:r w:rsidDel="007D13D1">
          <w:delText xml:space="preserve">Appendix I  </w:delText>
        </w:r>
        <w:r w:rsidDel="007D13D1">
          <w:fldChar w:fldCharType="end"/>
        </w:r>
        <w:r w:rsidDel="007D13D1">
          <w:delText>).</w:delText>
        </w:r>
      </w:del>
    </w:p>
    <w:p w14:paraId="51EA5CE0" w14:textId="77777777" w:rsidR="007D13D1" w:rsidRDefault="007D13D1" w:rsidP="0097469C">
      <w:pPr>
        <w:rPr>
          <w:ins w:id="2712" w:author="Fernandes, Richard (he, him, his | il, le, lui)" w:date="2023-07-14T17:12:00Z"/>
        </w:rPr>
      </w:pPr>
    </w:p>
    <w:p w14:paraId="791CD6E0" w14:textId="77777777" w:rsidR="007D13D1" w:rsidRDefault="007D13D1" w:rsidP="0097469C">
      <w:pPr>
        <w:rPr>
          <w:ins w:id="2713" w:author="Fernandes, Richard (he, him, his | il, le, lui)" w:date="2023-07-14T17:11:00Z"/>
        </w:rPr>
      </w:pPr>
    </w:p>
    <w:p w14:paraId="00338C6B" w14:textId="77777777" w:rsidR="007D13D1" w:rsidRDefault="007D13D1" w:rsidP="0097469C">
      <w:pPr>
        <w:rPr>
          <w:ins w:id="2714" w:author="Fernandes, Richard (he, him, his | il, le, lui)" w:date="2023-07-14T17:11:00Z"/>
        </w:rPr>
      </w:pPr>
    </w:p>
    <w:p w14:paraId="5AE0952F" w14:textId="77777777" w:rsidR="0097469C" w:rsidRDefault="0097469C" w:rsidP="0097469C">
      <w:pPr>
        <w:rPr>
          <w:ins w:id="2715" w:author="Fernandes, Richard (he, him, his | il, le, lui)" w:date="2023-07-14T17:12:00Z"/>
        </w:rPr>
      </w:pPr>
    </w:p>
    <w:p w14:paraId="2BB7C1E0" w14:textId="77777777" w:rsidR="007D13D1" w:rsidRDefault="007D13D1" w:rsidP="0097469C"/>
    <w:p w14:paraId="74C819B1" w14:textId="1FD94A30" w:rsidR="0097469C" w:rsidRPr="007D13D1" w:rsidRDefault="0097469C" w:rsidP="0097469C">
      <w:pPr>
        <w:pStyle w:val="Caption"/>
        <w:keepNext/>
        <w:rPr>
          <w:b w:val="0"/>
          <w:bCs w:val="0"/>
          <w:sz w:val="22"/>
          <w:szCs w:val="22"/>
          <w:rPrChange w:id="2716" w:author="Fernandes, Richard (he, him, his | il, le, lui)" w:date="2023-07-14T17:12:00Z">
            <w:rPr/>
          </w:rPrChange>
        </w:rPr>
      </w:pPr>
      <w:bookmarkStart w:id="2717" w:name="_Ref18587082"/>
      <w:bookmarkStart w:id="2718" w:name="_Ref140128990"/>
      <w:r w:rsidRPr="007D13D1">
        <w:rPr>
          <w:b w:val="0"/>
          <w:bCs w:val="0"/>
          <w:sz w:val="22"/>
          <w:szCs w:val="22"/>
          <w:rPrChange w:id="2719" w:author="Fernandes, Richard (he, him, his | il, le, lui)" w:date="2023-07-14T17:12:00Z">
            <w:rPr/>
          </w:rPrChange>
        </w:rPr>
        <w:lastRenderedPageBreak/>
        <w:t xml:space="preserve">Table </w:t>
      </w:r>
      <w:r w:rsidRPr="007D13D1">
        <w:rPr>
          <w:b w:val="0"/>
          <w:bCs w:val="0"/>
          <w:noProof/>
          <w:sz w:val="22"/>
          <w:szCs w:val="22"/>
          <w:rPrChange w:id="2720" w:author="Fernandes, Richard (he, him, his | il, le, lui)" w:date="2023-07-14T17:12:00Z">
            <w:rPr>
              <w:noProof/>
            </w:rPr>
          </w:rPrChange>
        </w:rPr>
        <w:fldChar w:fldCharType="begin"/>
      </w:r>
      <w:r w:rsidRPr="007D13D1">
        <w:rPr>
          <w:b w:val="0"/>
          <w:bCs w:val="0"/>
          <w:noProof/>
          <w:sz w:val="22"/>
          <w:szCs w:val="22"/>
          <w:rPrChange w:id="2721" w:author="Fernandes, Richard (he, him, his | il, le, lui)" w:date="2023-07-14T17:12:00Z">
            <w:rPr>
              <w:noProof/>
            </w:rPr>
          </w:rPrChange>
        </w:rPr>
        <w:instrText xml:space="preserve"> SEQ Table \* ARABIC </w:instrText>
      </w:r>
      <w:r w:rsidRPr="007D13D1">
        <w:rPr>
          <w:b w:val="0"/>
          <w:bCs w:val="0"/>
          <w:noProof/>
          <w:sz w:val="22"/>
          <w:szCs w:val="22"/>
          <w:rPrChange w:id="2722" w:author="Fernandes, Richard (he, him, his | il, le, lui)" w:date="2023-07-14T17:12:00Z">
            <w:rPr>
              <w:noProof/>
            </w:rPr>
          </w:rPrChange>
        </w:rPr>
        <w:fldChar w:fldCharType="separate"/>
      </w:r>
      <w:ins w:id="2723" w:author="Fernandes, Richard (he, him, his | il, le, lui)" w:date="2023-07-14T17:36:00Z">
        <w:r w:rsidR="00DD40B0">
          <w:rPr>
            <w:b w:val="0"/>
            <w:bCs w:val="0"/>
            <w:noProof/>
            <w:sz w:val="22"/>
            <w:szCs w:val="22"/>
          </w:rPr>
          <w:t>18</w:t>
        </w:r>
      </w:ins>
      <w:del w:id="2724" w:author="Fernandes, Richard (he, him, his | il, le, lui)" w:date="2023-07-14T17:08:00Z">
        <w:r w:rsidRPr="007D13D1" w:rsidDel="007D13D1">
          <w:rPr>
            <w:b w:val="0"/>
            <w:bCs w:val="0"/>
            <w:noProof/>
            <w:sz w:val="22"/>
            <w:szCs w:val="22"/>
            <w:rPrChange w:id="2725" w:author="Fernandes, Richard (he, him, his | il, le, lui)" w:date="2023-07-14T17:12:00Z">
              <w:rPr>
                <w:noProof/>
              </w:rPr>
            </w:rPrChange>
          </w:rPr>
          <w:delText>18</w:delText>
        </w:r>
      </w:del>
      <w:r w:rsidRPr="007D13D1">
        <w:rPr>
          <w:b w:val="0"/>
          <w:bCs w:val="0"/>
          <w:noProof/>
          <w:sz w:val="22"/>
          <w:szCs w:val="22"/>
          <w:rPrChange w:id="2726" w:author="Fernandes, Richard (he, him, his | il, le, lui)" w:date="2023-07-14T17:12:00Z">
            <w:rPr>
              <w:noProof/>
            </w:rPr>
          </w:rPrChange>
        </w:rPr>
        <w:fldChar w:fldCharType="end"/>
      </w:r>
      <w:bookmarkEnd w:id="2718"/>
      <w:r w:rsidRPr="007D13D1">
        <w:rPr>
          <w:b w:val="0"/>
          <w:bCs w:val="0"/>
          <w:sz w:val="22"/>
          <w:szCs w:val="22"/>
          <w:rPrChange w:id="2727" w:author="Fernandes, Richard (he, him, his | il, le, lui)" w:date="2023-07-14T17:12:00Z">
            <w:rPr/>
          </w:rPrChange>
        </w:rPr>
        <w:t>.  Radiative transfer model and soil reflectance database for each land cover class.</w:t>
      </w:r>
      <w:bookmarkEnd w:id="27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1276"/>
        <w:gridCol w:w="1276"/>
      </w:tblGrid>
      <w:tr w:rsidR="0097469C" w:rsidRPr="00EB6EF9" w14:paraId="46AD35EF" w14:textId="77777777" w:rsidTr="00A36C2B">
        <w:tc>
          <w:tcPr>
            <w:tcW w:w="2337" w:type="dxa"/>
            <w:shd w:val="clear" w:color="auto" w:fill="BFBFBF" w:themeFill="background1" w:themeFillShade="BF"/>
          </w:tcPr>
          <w:p w14:paraId="3B8E918A" w14:textId="77777777" w:rsidR="0097469C" w:rsidRPr="00EB6EF9" w:rsidRDefault="0097469C" w:rsidP="00A36C2B">
            <w:pPr>
              <w:spacing w:after="0"/>
              <w:rPr>
                <w:rFonts w:cstheme="minorHAnsi"/>
                <w:sz w:val="16"/>
                <w:szCs w:val="16"/>
              </w:rPr>
            </w:pPr>
            <w:r w:rsidRPr="00EB6EF9">
              <w:rPr>
                <w:rFonts w:cstheme="minorHAnsi"/>
                <w:sz w:val="16"/>
                <w:szCs w:val="16"/>
              </w:rPr>
              <w:t>Land Cover Class</w:t>
            </w:r>
          </w:p>
        </w:tc>
        <w:tc>
          <w:tcPr>
            <w:tcW w:w="1276" w:type="dxa"/>
            <w:shd w:val="clear" w:color="auto" w:fill="BFBFBF" w:themeFill="background1" w:themeFillShade="BF"/>
          </w:tcPr>
          <w:p w14:paraId="677226E2" w14:textId="77777777" w:rsidR="0097469C" w:rsidRPr="00EB6EF9" w:rsidRDefault="0097469C" w:rsidP="00A36C2B">
            <w:pPr>
              <w:spacing w:after="0"/>
              <w:rPr>
                <w:rFonts w:cstheme="minorHAnsi"/>
                <w:sz w:val="16"/>
                <w:szCs w:val="16"/>
              </w:rPr>
            </w:pPr>
            <w:r>
              <w:rPr>
                <w:rFonts w:cstheme="minorHAnsi"/>
                <w:sz w:val="16"/>
                <w:szCs w:val="16"/>
              </w:rPr>
              <w:t>Canopy</w:t>
            </w:r>
          </w:p>
        </w:tc>
        <w:tc>
          <w:tcPr>
            <w:tcW w:w="1276" w:type="dxa"/>
            <w:shd w:val="clear" w:color="auto" w:fill="BFBFBF" w:themeFill="background1" w:themeFillShade="BF"/>
          </w:tcPr>
          <w:p w14:paraId="214A9E72" w14:textId="77777777" w:rsidR="0097469C" w:rsidRPr="00EB6EF9" w:rsidRDefault="0097469C" w:rsidP="00A36C2B">
            <w:pPr>
              <w:spacing w:after="0"/>
              <w:rPr>
                <w:rFonts w:cstheme="minorHAnsi"/>
                <w:sz w:val="16"/>
                <w:szCs w:val="16"/>
              </w:rPr>
            </w:pPr>
            <w:r w:rsidRPr="00EB6EF9">
              <w:rPr>
                <w:rFonts w:cstheme="minorHAnsi"/>
                <w:sz w:val="16"/>
                <w:szCs w:val="16"/>
              </w:rPr>
              <w:t>Soils</w:t>
            </w:r>
          </w:p>
        </w:tc>
      </w:tr>
      <w:tr w:rsidR="0097469C" w:rsidRPr="00EB6EF9" w14:paraId="1F274766" w14:textId="77777777" w:rsidTr="00A36C2B">
        <w:tc>
          <w:tcPr>
            <w:tcW w:w="2337" w:type="dxa"/>
          </w:tcPr>
          <w:p w14:paraId="7DFAE657" w14:textId="77777777" w:rsidR="0097469C" w:rsidRPr="00EB6EF9" w:rsidRDefault="0097469C" w:rsidP="00A36C2B">
            <w:pPr>
              <w:spacing w:after="0"/>
              <w:rPr>
                <w:rFonts w:cstheme="minorHAnsi"/>
                <w:sz w:val="16"/>
                <w:szCs w:val="16"/>
              </w:rPr>
            </w:pPr>
            <w:r w:rsidRPr="00EB6EF9">
              <w:rPr>
                <w:rFonts w:cstheme="minorHAnsi"/>
                <w:sz w:val="16"/>
                <w:szCs w:val="16"/>
              </w:rPr>
              <w:t>Vegetated</w:t>
            </w:r>
          </w:p>
        </w:tc>
        <w:tc>
          <w:tcPr>
            <w:tcW w:w="1276" w:type="dxa"/>
          </w:tcPr>
          <w:p w14:paraId="1D63939D" w14:textId="77777777" w:rsidR="0097469C" w:rsidRPr="00EB6EF9" w:rsidRDefault="0097469C" w:rsidP="00A36C2B">
            <w:pPr>
              <w:spacing w:after="0"/>
              <w:rPr>
                <w:rFonts w:cstheme="minorHAnsi"/>
                <w:sz w:val="16"/>
                <w:szCs w:val="16"/>
              </w:rPr>
            </w:pPr>
            <w:r>
              <w:rPr>
                <w:rFonts w:cstheme="minorHAnsi"/>
                <w:sz w:val="16"/>
                <w:szCs w:val="16"/>
              </w:rPr>
              <w:t>SL2P</w:t>
            </w:r>
          </w:p>
        </w:tc>
        <w:tc>
          <w:tcPr>
            <w:tcW w:w="1276" w:type="dxa"/>
          </w:tcPr>
          <w:p w14:paraId="1022B931" w14:textId="77777777" w:rsidR="0097469C" w:rsidRPr="00EB6EF9" w:rsidRDefault="0097469C" w:rsidP="00A36C2B">
            <w:pPr>
              <w:spacing w:after="0"/>
              <w:rPr>
                <w:rFonts w:cstheme="minorHAnsi"/>
                <w:sz w:val="16"/>
                <w:szCs w:val="16"/>
              </w:rPr>
            </w:pPr>
            <w:r w:rsidRPr="00EB6EF9">
              <w:rPr>
                <w:rFonts w:cstheme="minorHAnsi"/>
                <w:sz w:val="16"/>
                <w:szCs w:val="16"/>
              </w:rPr>
              <w:t>Global</w:t>
            </w:r>
          </w:p>
        </w:tc>
      </w:tr>
      <w:tr w:rsidR="0097469C" w:rsidRPr="00EB6EF9" w14:paraId="244C45B8" w14:textId="77777777" w:rsidTr="00A36C2B">
        <w:tc>
          <w:tcPr>
            <w:tcW w:w="2337" w:type="dxa"/>
          </w:tcPr>
          <w:p w14:paraId="40EAC92E" w14:textId="77777777" w:rsidR="0097469C" w:rsidRPr="00EB6EF9" w:rsidRDefault="0097469C" w:rsidP="00A36C2B">
            <w:pPr>
              <w:spacing w:after="0"/>
              <w:rPr>
                <w:rFonts w:cstheme="minorHAnsi"/>
                <w:sz w:val="16"/>
                <w:szCs w:val="16"/>
              </w:rPr>
            </w:pPr>
            <w:r w:rsidRPr="00EB6EF9">
              <w:rPr>
                <w:rFonts w:cstheme="minorHAnsi"/>
                <w:sz w:val="16"/>
                <w:szCs w:val="16"/>
              </w:rPr>
              <w:t>Eve</w:t>
            </w:r>
            <w:r>
              <w:rPr>
                <w:rFonts w:cstheme="minorHAnsi"/>
                <w:sz w:val="16"/>
                <w:szCs w:val="16"/>
              </w:rPr>
              <w:t>r</w:t>
            </w:r>
            <w:r w:rsidRPr="00EB6EF9">
              <w:rPr>
                <w:rFonts w:cstheme="minorHAnsi"/>
                <w:sz w:val="16"/>
                <w:szCs w:val="16"/>
              </w:rPr>
              <w:t>green Needleleaf forest</w:t>
            </w:r>
          </w:p>
        </w:tc>
        <w:tc>
          <w:tcPr>
            <w:tcW w:w="1276" w:type="dxa"/>
          </w:tcPr>
          <w:p w14:paraId="0A34BB3D" w14:textId="77777777" w:rsidR="0097469C" w:rsidRPr="00EB6EF9" w:rsidRDefault="0097469C" w:rsidP="00A36C2B">
            <w:pPr>
              <w:spacing w:after="0"/>
              <w:rPr>
                <w:rFonts w:cstheme="minorHAnsi"/>
                <w:sz w:val="16"/>
                <w:szCs w:val="16"/>
              </w:rPr>
            </w:pPr>
            <w:r>
              <w:rPr>
                <w:rFonts w:cstheme="minorHAnsi"/>
                <w:sz w:val="16"/>
                <w:szCs w:val="16"/>
              </w:rPr>
              <w:t>ENF</w:t>
            </w:r>
          </w:p>
        </w:tc>
        <w:tc>
          <w:tcPr>
            <w:tcW w:w="1276" w:type="dxa"/>
          </w:tcPr>
          <w:p w14:paraId="23FFB840" w14:textId="77777777" w:rsidR="0097469C" w:rsidRPr="00EB6EF9" w:rsidRDefault="0097469C" w:rsidP="00A36C2B">
            <w:pPr>
              <w:spacing w:after="0"/>
              <w:rPr>
                <w:rFonts w:cstheme="minorHAnsi"/>
                <w:sz w:val="16"/>
                <w:szCs w:val="16"/>
              </w:rPr>
            </w:pPr>
            <w:r>
              <w:rPr>
                <w:rFonts w:cstheme="minorHAnsi"/>
                <w:sz w:val="16"/>
                <w:szCs w:val="16"/>
              </w:rPr>
              <w:t>NA ENF</w:t>
            </w:r>
          </w:p>
        </w:tc>
      </w:tr>
      <w:tr w:rsidR="0097469C" w:rsidRPr="00EB6EF9" w14:paraId="201E5FDF" w14:textId="77777777" w:rsidTr="00A36C2B">
        <w:tc>
          <w:tcPr>
            <w:tcW w:w="2337" w:type="dxa"/>
          </w:tcPr>
          <w:p w14:paraId="1D1B6ED9" w14:textId="77777777" w:rsidR="0097469C" w:rsidRPr="00EB6EF9" w:rsidRDefault="0097469C" w:rsidP="00A36C2B">
            <w:pPr>
              <w:spacing w:after="0"/>
              <w:rPr>
                <w:rFonts w:cstheme="minorHAnsi"/>
                <w:sz w:val="16"/>
                <w:szCs w:val="16"/>
              </w:rPr>
            </w:pPr>
            <w:r w:rsidRPr="00EB6EF9">
              <w:rPr>
                <w:rFonts w:cstheme="minorHAnsi"/>
                <w:sz w:val="16"/>
                <w:szCs w:val="16"/>
              </w:rPr>
              <w:t>Deciduous Needleleaf forest</w:t>
            </w:r>
          </w:p>
        </w:tc>
        <w:tc>
          <w:tcPr>
            <w:tcW w:w="1276" w:type="dxa"/>
          </w:tcPr>
          <w:p w14:paraId="40784DDA" w14:textId="77777777" w:rsidR="0097469C" w:rsidRPr="00EB6EF9" w:rsidRDefault="0097469C" w:rsidP="00A36C2B">
            <w:pPr>
              <w:spacing w:after="0"/>
              <w:rPr>
                <w:rFonts w:cstheme="minorHAnsi"/>
                <w:sz w:val="16"/>
                <w:szCs w:val="16"/>
              </w:rPr>
            </w:pPr>
            <w:r>
              <w:rPr>
                <w:rFonts w:cstheme="minorHAnsi"/>
                <w:sz w:val="16"/>
                <w:szCs w:val="16"/>
              </w:rPr>
              <w:t>ENF</w:t>
            </w:r>
          </w:p>
        </w:tc>
        <w:tc>
          <w:tcPr>
            <w:tcW w:w="1276" w:type="dxa"/>
          </w:tcPr>
          <w:p w14:paraId="624F87EC" w14:textId="77777777" w:rsidR="0097469C" w:rsidRPr="00EB6EF9" w:rsidRDefault="0097469C" w:rsidP="00A36C2B">
            <w:pPr>
              <w:spacing w:after="0"/>
              <w:rPr>
                <w:rFonts w:cstheme="minorHAnsi"/>
                <w:sz w:val="16"/>
                <w:szCs w:val="16"/>
              </w:rPr>
            </w:pPr>
            <w:r>
              <w:rPr>
                <w:rFonts w:cstheme="minorHAnsi"/>
                <w:sz w:val="16"/>
                <w:szCs w:val="16"/>
              </w:rPr>
              <w:t>NA ENF</w:t>
            </w:r>
          </w:p>
        </w:tc>
      </w:tr>
      <w:tr w:rsidR="0097469C" w:rsidRPr="00EB6EF9" w14:paraId="095ABEFE" w14:textId="77777777" w:rsidTr="00A36C2B">
        <w:tc>
          <w:tcPr>
            <w:tcW w:w="2337" w:type="dxa"/>
          </w:tcPr>
          <w:p w14:paraId="4850C082" w14:textId="77777777" w:rsidR="0097469C" w:rsidRPr="00EB6EF9" w:rsidRDefault="0097469C" w:rsidP="00A36C2B">
            <w:pPr>
              <w:spacing w:after="0"/>
              <w:rPr>
                <w:rFonts w:cstheme="minorHAnsi"/>
                <w:sz w:val="16"/>
                <w:szCs w:val="16"/>
              </w:rPr>
            </w:pPr>
            <w:r w:rsidRPr="00EB6EF9">
              <w:rPr>
                <w:rFonts w:cstheme="minorHAnsi"/>
                <w:sz w:val="16"/>
                <w:szCs w:val="16"/>
              </w:rPr>
              <w:t>Evergreen Broadleaf Forest</w:t>
            </w:r>
          </w:p>
        </w:tc>
        <w:tc>
          <w:tcPr>
            <w:tcW w:w="1276" w:type="dxa"/>
          </w:tcPr>
          <w:p w14:paraId="5CF6148A" w14:textId="77777777" w:rsidR="0097469C" w:rsidRPr="00EB6EF9" w:rsidRDefault="0097469C" w:rsidP="00A36C2B">
            <w:pPr>
              <w:spacing w:after="0"/>
              <w:rPr>
                <w:rFonts w:cstheme="minorHAnsi"/>
                <w:sz w:val="16"/>
                <w:szCs w:val="16"/>
              </w:rPr>
            </w:pPr>
            <w:r>
              <w:rPr>
                <w:rFonts w:cstheme="minorHAnsi"/>
                <w:sz w:val="16"/>
                <w:szCs w:val="16"/>
              </w:rPr>
              <w:t>DBF</w:t>
            </w:r>
          </w:p>
        </w:tc>
        <w:tc>
          <w:tcPr>
            <w:tcW w:w="1276" w:type="dxa"/>
          </w:tcPr>
          <w:p w14:paraId="677EDFC0" w14:textId="77777777" w:rsidR="0097469C" w:rsidRPr="00EB6EF9" w:rsidRDefault="0097469C" w:rsidP="00A36C2B">
            <w:pPr>
              <w:spacing w:after="0"/>
              <w:rPr>
                <w:rFonts w:cstheme="minorHAnsi"/>
                <w:sz w:val="16"/>
                <w:szCs w:val="16"/>
              </w:rPr>
            </w:pPr>
            <w:r w:rsidRPr="00EB6EF9">
              <w:rPr>
                <w:rFonts w:cstheme="minorHAnsi"/>
                <w:sz w:val="16"/>
                <w:szCs w:val="16"/>
              </w:rPr>
              <w:t>Global</w:t>
            </w:r>
          </w:p>
        </w:tc>
      </w:tr>
      <w:tr w:rsidR="0097469C" w:rsidRPr="00EB6EF9" w14:paraId="513CA5D3" w14:textId="77777777" w:rsidTr="00A36C2B">
        <w:tc>
          <w:tcPr>
            <w:tcW w:w="2337" w:type="dxa"/>
          </w:tcPr>
          <w:p w14:paraId="795DBB82" w14:textId="77777777" w:rsidR="0097469C" w:rsidRPr="00EB6EF9" w:rsidRDefault="0097469C" w:rsidP="00A36C2B">
            <w:pPr>
              <w:spacing w:after="0"/>
              <w:rPr>
                <w:rFonts w:cstheme="minorHAnsi"/>
                <w:sz w:val="16"/>
                <w:szCs w:val="16"/>
              </w:rPr>
            </w:pPr>
            <w:r w:rsidRPr="00EB6EF9">
              <w:rPr>
                <w:rFonts w:cstheme="minorHAnsi"/>
                <w:sz w:val="16"/>
                <w:szCs w:val="16"/>
              </w:rPr>
              <w:t>Deciduous Broadleaf Forest</w:t>
            </w:r>
          </w:p>
        </w:tc>
        <w:tc>
          <w:tcPr>
            <w:tcW w:w="1276" w:type="dxa"/>
          </w:tcPr>
          <w:p w14:paraId="1BEF74FF" w14:textId="77777777" w:rsidR="0097469C" w:rsidRPr="00EB6EF9" w:rsidRDefault="0097469C" w:rsidP="00A36C2B">
            <w:pPr>
              <w:spacing w:after="0"/>
              <w:rPr>
                <w:rFonts w:cstheme="minorHAnsi"/>
                <w:sz w:val="16"/>
                <w:szCs w:val="16"/>
              </w:rPr>
            </w:pPr>
            <w:r>
              <w:rPr>
                <w:rFonts w:cstheme="minorHAnsi"/>
                <w:sz w:val="16"/>
                <w:szCs w:val="16"/>
              </w:rPr>
              <w:t>DBF</w:t>
            </w:r>
          </w:p>
        </w:tc>
        <w:tc>
          <w:tcPr>
            <w:tcW w:w="1276" w:type="dxa"/>
          </w:tcPr>
          <w:p w14:paraId="4C681D66" w14:textId="77777777" w:rsidR="0097469C" w:rsidRPr="00EB6EF9" w:rsidRDefault="0097469C" w:rsidP="00A36C2B">
            <w:pPr>
              <w:spacing w:after="0"/>
              <w:rPr>
                <w:rFonts w:cstheme="minorHAnsi"/>
                <w:sz w:val="16"/>
                <w:szCs w:val="16"/>
              </w:rPr>
            </w:pPr>
            <w:r w:rsidRPr="00EB6EF9">
              <w:rPr>
                <w:rFonts w:cstheme="minorHAnsi"/>
                <w:sz w:val="16"/>
                <w:szCs w:val="16"/>
              </w:rPr>
              <w:t>Global</w:t>
            </w:r>
          </w:p>
        </w:tc>
      </w:tr>
      <w:tr w:rsidR="0097469C" w:rsidRPr="00EB6EF9" w14:paraId="2A41A2C5" w14:textId="77777777" w:rsidTr="00A36C2B">
        <w:tc>
          <w:tcPr>
            <w:tcW w:w="2337" w:type="dxa"/>
          </w:tcPr>
          <w:p w14:paraId="1EB26C57" w14:textId="77777777" w:rsidR="0097469C" w:rsidRPr="00EB6EF9" w:rsidRDefault="0097469C" w:rsidP="00A36C2B">
            <w:pPr>
              <w:spacing w:after="0"/>
              <w:rPr>
                <w:rFonts w:cstheme="minorHAnsi"/>
                <w:sz w:val="16"/>
                <w:szCs w:val="16"/>
              </w:rPr>
            </w:pPr>
            <w:r w:rsidRPr="00EB6EF9">
              <w:rPr>
                <w:rFonts w:cstheme="minorHAnsi"/>
                <w:sz w:val="16"/>
                <w:szCs w:val="16"/>
              </w:rPr>
              <w:t>Mixed forest</w:t>
            </w:r>
            <w:r w:rsidRPr="00EB6EF9">
              <w:rPr>
                <w:rFonts w:cstheme="minorHAnsi"/>
                <w:sz w:val="16"/>
                <w:szCs w:val="16"/>
                <w:vertAlign w:val="superscript"/>
              </w:rPr>
              <w:t>1</w:t>
            </w:r>
          </w:p>
        </w:tc>
        <w:tc>
          <w:tcPr>
            <w:tcW w:w="1276" w:type="dxa"/>
          </w:tcPr>
          <w:p w14:paraId="3DF31388" w14:textId="77777777" w:rsidR="0097469C" w:rsidRPr="00EB6EF9" w:rsidRDefault="0097469C" w:rsidP="00A36C2B">
            <w:pPr>
              <w:spacing w:after="0"/>
              <w:rPr>
                <w:rFonts w:cstheme="minorHAnsi"/>
                <w:sz w:val="16"/>
                <w:szCs w:val="16"/>
              </w:rPr>
            </w:pPr>
            <w:r>
              <w:rPr>
                <w:rFonts w:cstheme="minorHAnsi"/>
                <w:sz w:val="16"/>
                <w:szCs w:val="16"/>
              </w:rPr>
              <w:t>DBF+ENF</w:t>
            </w:r>
          </w:p>
        </w:tc>
        <w:tc>
          <w:tcPr>
            <w:tcW w:w="1276" w:type="dxa"/>
          </w:tcPr>
          <w:p w14:paraId="31411EA6" w14:textId="77777777" w:rsidR="0097469C" w:rsidRPr="00EB6EF9" w:rsidRDefault="0097469C" w:rsidP="00A36C2B">
            <w:pPr>
              <w:spacing w:after="0"/>
              <w:rPr>
                <w:rFonts w:cstheme="minorHAnsi"/>
                <w:sz w:val="16"/>
                <w:szCs w:val="16"/>
              </w:rPr>
            </w:pPr>
            <w:r>
              <w:rPr>
                <w:rFonts w:cstheme="minorHAnsi"/>
                <w:sz w:val="16"/>
                <w:szCs w:val="16"/>
              </w:rPr>
              <w:t>None</w:t>
            </w:r>
          </w:p>
        </w:tc>
      </w:tr>
      <w:tr w:rsidR="0097469C" w:rsidRPr="00EB6EF9" w14:paraId="7E7461D1" w14:textId="77777777" w:rsidTr="00A36C2B">
        <w:tc>
          <w:tcPr>
            <w:tcW w:w="2337" w:type="dxa"/>
          </w:tcPr>
          <w:p w14:paraId="330E1897" w14:textId="77777777" w:rsidR="0097469C" w:rsidRPr="00EB6EF9" w:rsidRDefault="0097469C" w:rsidP="00A36C2B">
            <w:pPr>
              <w:spacing w:after="0"/>
              <w:rPr>
                <w:rFonts w:cstheme="minorHAnsi"/>
                <w:sz w:val="16"/>
                <w:szCs w:val="16"/>
              </w:rPr>
            </w:pPr>
            <w:r w:rsidRPr="00EB6EF9">
              <w:rPr>
                <w:rFonts w:cstheme="minorHAnsi"/>
                <w:sz w:val="16"/>
                <w:szCs w:val="16"/>
              </w:rPr>
              <w:t>Shrubland</w:t>
            </w:r>
          </w:p>
        </w:tc>
        <w:tc>
          <w:tcPr>
            <w:tcW w:w="1276" w:type="dxa"/>
          </w:tcPr>
          <w:p w14:paraId="3ED21519" w14:textId="77777777" w:rsidR="0097469C" w:rsidRPr="00EB6EF9" w:rsidRDefault="0097469C" w:rsidP="00A36C2B">
            <w:pPr>
              <w:spacing w:after="0"/>
              <w:rPr>
                <w:rFonts w:cstheme="minorHAnsi"/>
                <w:sz w:val="16"/>
                <w:szCs w:val="16"/>
              </w:rPr>
            </w:pPr>
            <w:r>
              <w:rPr>
                <w:rFonts w:cstheme="minorHAnsi"/>
                <w:sz w:val="16"/>
                <w:szCs w:val="16"/>
              </w:rPr>
              <w:t>DBF</w:t>
            </w:r>
          </w:p>
        </w:tc>
        <w:tc>
          <w:tcPr>
            <w:tcW w:w="1276" w:type="dxa"/>
          </w:tcPr>
          <w:p w14:paraId="1C803B6C" w14:textId="77777777" w:rsidR="0097469C" w:rsidRPr="00EB6EF9" w:rsidRDefault="0097469C" w:rsidP="00A36C2B">
            <w:pPr>
              <w:spacing w:after="0"/>
              <w:rPr>
                <w:rFonts w:cstheme="minorHAnsi"/>
                <w:sz w:val="16"/>
                <w:szCs w:val="16"/>
              </w:rPr>
            </w:pPr>
            <w:r w:rsidRPr="00EB6EF9">
              <w:rPr>
                <w:rFonts w:cstheme="minorHAnsi"/>
                <w:sz w:val="16"/>
                <w:szCs w:val="16"/>
              </w:rPr>
              <w:t>Global</w:t>
            </w:r>
          </w:p>
        </w:tc>
      </w:tr>
      <w:tr w:rsidR="0097469C" w:rsidRPr="00EB6EF9" w14:paraId="4B468882" w14:textId="77777777" w:rsidTr="00A36C2B">
        <w:tc>
          <w:tcPr>
            <w:tcW w:w="2337" w:type="dxa"/>
          </w:tcPr>
          <w:p w14:paraId="51D988FC" w14:textId="77777777" w:rsidR="0097469C" w:rsidRPr="00EB6EF9" w:rsidRDefault="0097469C" w:rsidP="00A36C2B">
            <w:pPr>
              <w:spacing w:after="0"/>
              <w:rPr>
                <w:rFonts w:cstheme="minorHAnsi"/>
                <w:sz w:val="16"/>
                <w:szCs w:val="16"/>
              </w:rPr>
            </w:pPr>
            <w:r w:rsidRPr="00EB6EF9">
              <w:rPr>
                <w:rFonts w:cstheme="minorHAnsi"/>
                <w:sz w:val="16"/>
                <w:szCs w:val="16"/>
              </w:rPr>
              <w:t>Herbaceous wetland</w:t>
            </w:r>
          </w:p>
        </w:tc>
        <w:tc>
          <w:tcPr>
            <w:tcW w:w="1276" w:type="dxa"/>
          </w:tcPr>
          <w:p w14:paraId="21690158" w14:textId="77777777" w:rsidR="0097469C" w:rsidRPr="00EB6EF9" w:rsidRDefault="0097469C" w:rsidP="00A36C2B">
            <w:pPr>
              <w:spacing w:after="0"/>
              <w:rPr>
                <w:rFonts w:cstheme="minorHAnsi"/>
                <w:sz w:val="16"/>
                <w:szCs w:val="16"/>
              </w:rPr>
            </w:pPr>
            <w:r>
              <w:rPr>
                <w:rFonts w:cstheme="minorHAnsi"/>
                <w:sz w:val="16"/>
                <w:szCs w:val="16"/>
              </w:rPr>
              <w:t>SL2P</w:t>
            </w:r>
          </w:p>
        </w:tc>
        <w:tc>
          <w:tcPr>
            <w:tcW w:w="1276" w:type="dxa"/>
          </w:tcPr>
          <w:p w14:paraId="54653F9F" w14:textId="77777777" w:rsidR="0097469C" w:rsidRPr="00EB6EF9" w:rsidRDefault="0097469C" w:rsidP="00A36C2B">
            <w:pPr>
              <w:spacing w:after="0"/>
              <w:rPr>
                <w:rFonts w:cstheme="minorHAnsi"/>
                <w:sz w:val="16"/>
                <w:szCs w:val="16"/>
              </w:rPr>
            </w:pPr>
            <w:r w:rsidRPr="00EB6EF9">
              <w:rPr>
                <w:rFonts w:cstheme="minorHAnsi"/>
                <w:sz w:val="16"/>
                <w:szCs w:val="16"/>
              </w:rPr>
              <w:t>Global</w:t>
            </w:r>
          </w:p>
        </w:tc>
      </w:tr>
      <w:tr w:rsidR="0097469C" w:rsidRPr="00EB6EF9" w14:paraId="7D865671" w14:textId="77777777" w:rsidTr="00A36C2B">
        <w:tc>
          <w:tcPr>
            <w:tcW w:w="2337" w:type="dxa"/>
          </w:tcPr>
          <w:p w14:paraId="6BEFC395" w14:textId="77777777" w:rsidR="0097469C" w:rsidRPr="00EB6EF9" w:rsidRDefault="0097469C" w:rsidP="00A36C2B">
            <w:pPr>
              <w:spacing w:after="0"/>
              <w:rPr>
                <w:rFonts w:cstheme="minorHAnsi"/>
                <w:sz w:val="16"/>
                <w:szCs w:val="16"/>
              </w:rPr>
            </w:pPr>
            <w:proofErr w:type="spellStart"/>
            <w:r w:rsidRPr="00EB6EF9">
              <w:rPr>
                <w:rFonts w:cstheme="minorHAnsi"/>
                <w:sz w:val="16"/>
                <w:szCs w:val="16"/>
              </w:rPr>
              <w:t>Moss&amp;Lichen</w:t>
            </w:r>
            <w:proofErr w:type="spellEnd"/>
          </w:p>
        </w:tc>
        <w:tc>
          <w:tcPr>
            <w:tcW w:w="1276" w:type="dxa"/>
          </w:tcPr>
          <w:p w14:paraId="682F1B98" w14:textId="77777777" w:rsidR="0097469C" w:rsidRPr="00EB6EF9" w:rsidRDefault="0097469C" w:rsidP="00A36C2B">
            <w:pPr>
              <w:spacing w:after="0"/>
              <w:rPr>
                <w:rFonts w:cstheme="minorHAnsi"/>
                <w:sz w:val="16"/>
                <w:szCs w:val="16"/>
              </w:rPr>
            </w:pPr>
            <w:r>
              <w:rPr>
                <w:rFonts w:cstheme="minorHAnsi"/>
                <w:sz w:val="16"/>
                <w:szCs w:val="16"/>
              </w:rPr>
              <w:t>SL2P</w:t>
            </w:r>
          </w:p>
        </w:tc>
        <w:tc>
          <w:tcPr>
            <w:tcW w:w="1276" w:type="dxa"/>
          </w:tcPr>
          <w:p w14:paraId="724288C8" w14:textId="77777777" w:rsidR="0097469C" w:rsidRPr="00EB6EF9" w:rsidRDefault="0097469C" w:rsidP="00A36C2B">
            <w:pPr>
              <w:spacing w:after="0"/>
              <w:rPr>
                <w:rFonts w:cstheme="minorHAnsi"/>
                <w:sz w:val="16"/>
                <w:szCs w:val="16"/>
              </w:rPr>
            </w:pPr>
            <w:r w:rsidRPr="00EB6EF9">
              <w:rPr>
                <w:rFonts w:cstheme="minorHAnsi"/>
                <w:sz w:val="16"/>
                <w:szCs w:val="16"/>
              </w:rPr>
              <w:t>Global</w:t>
            </w:r>
          </w:p>
        </w:tc>
      </w:tr>
      <w:tr w:rsidR="0097469C" w:rsidRPr="00EB6EF9" w14:paraId="2A735FE9" w14:textId="77777777" w:rsidTr="00A36C2B">
        <w:tc>
          <w:tcPr>
            <w:tcW w:w="2337" w:type="dxa"/>
          </w:tcPr>
          <w:p w14:paraId="25AF1B92" w14:textId="77777777" w:rsidR="0097469C" w:rsidRPr="00EB6EF9" w:rsidRDefault="0097469C" w:rsidP="00A36C2B">
            <w:pPr>
              <w:spacing w:after="0"/>
              <w:rPr>
                <w:rFonts w:cstheme="minorHAnsi"/>
                <w:sz w:val="16"/>
                <w:szCs w:val="16"/>
              </w:rPr>
            </w:pPr>
            <w:r w:rsidRPr="00EB6EF9">
              <w:rPr>
                <w:rFonts w:cstheme="minorHAnsi"/>
                <w:sz w:val="16"/>
                <w:szCs w:val="16"/>
              </w:rPr>
              <w:t>Bare/sparse vegetation</w:t>
            </w:r>
          </w:p>
        </w:tc>
        <w:tc>
          <w:tcPr>
            <w:tcW w:w="1276" w:type="dxa"/>
          </w:tcPr>
          <w:p w14:paraId="49C186E1" w14:textId="77777777" w:rsidR="0097469C" w:rsidRPr="00EB6EF9" w:rsidRDefault="0097469C" w:rsidP="00A36C2B">
            <w:pPr>
              <w:spacing w:after="0"/>
              <w:rPr>
                <w:rFonts w:cstheme="minorHAnsi"/>
                <w:sz w:val="16"/>
                <w:szCs w:val="16"/>
              </w:rPr>
            </w:pPr>
            <w:r>
              <w:rPr>
                <w:rFonts w:cstheme="minorHAnsi"/>
                <w:sz w:val="16"/>
                <w:szCs w:val="16"/>
              </w:rPr>
              <w:t>SL2P</w:t>
            </w:r>
          </w:p>
        </w:tc>
        <w:tc>
          <w:tcPr>
            <w:tcW w:w="1276" w:type="dxa"/>
          </w:tcPr>
          <w:p w14:paraId="20605396" w14:textId="77777777" w:rsidR="0097469C" w:rsidRPr="00EB6EF9" w:rsidRDefault="0097469C" w:rsidP="00A36C2B">
            <w:pPr>
              <w:spacing w:after="0"/>
              <w:rPr>
                <w:rFonts w:cstheme="minorHAnsi"/>
                <w:sz w:val="16"/>
                <w:szCs w:val="16"/>
              </w:rPr>
            </w:pPr>
            <w:r w:rsidRPr="00EB6EF9">
              <w:rPr>
                <w:rFonts w:cstheme="minorHAnsi"/>
                <w:sz w:val="16"/>
                <w:szCs w:val="16"/>
              </w:rPr>
              <w:t>Global</w:t>
            </w:r>
          </w:p>
        </w:tc>
      </w:tr>
      <w:tr w:rsidR="0097469C" w:rsidRPr="00EB6EF9" w14:paraId="52674930" w14:textId="77777777" w:rsidTr="00A36C2B">
        <w:trPr>
          <w:trHeight w:val="158"/>
        </w:trPr>
        <w:tc>
          <w:tcPr>
            <w:tcW w:w="2337" w:type="dxa"/>
          </w:tcPr>
          <w:p w14:paraId="27332CE3" w14:textId="77777777" w:rsidR="0097469C" w:rsidRPr="00EB6EF9" w:rsidRDefault="0097469C" w:rsidP="00A36C2B">
            <w:pPr>
              <w:spacing w:after="0"/>
              <w:rPr>
                <w:rFonts w:cstheme="minorHAnsi"/>
                <w:sz w:val="16"/>
                <w:szCs w:val="16"/>
              </w:rPr>
            </w:pPr>
            <w:r w:rsidRPr="00EB6EF9">
              <w:rPr>
                <w:rFonts w:cstheme="minorHAnsi"/>
                <w:sz w:val="16"/>
                <w:szCs w:val="16"/>
              </w:rPr>
              <w:t xml:space="preserve">Cropland </w:t>
            </w:r>
          </w:p>
        </w:tc>
        <w:tc>
          <w:tcPr>
            <w:tcW w:w="1276" w:type="dxa"/>
          </w:tcPr>
          <w:p w14:paraId="714DBFA0" w14:textId="77777777" w:rsidR="0097469C" w:rsidRPr="00EB6EF9" w:rsidRDefault="0097469C" w:rsidP="00A36C2B">
            <w:pPr>
              <w:spacing w:after="0"/>
              <w:rPr>
                <w:rFonts w:cstheme="minorHAnsi"/>
                <w:sz w:val="16"/>
                <w:szCs w:val="16"/>
              </w:rPr>
            </w:pPr>
            <w:r>
              <w:rPr>
                <w:rFonts w:cstheme="minorHAnsi"/>
                <w:sz w:val="16"/>
                <w:szCs w:val="16"/>
              </w:rPr>
              <w:t>SL2P</w:t>
            </w:r>
          </w:p>
        </w:tc>
        <w:tc>
          <w:tcPr>
            <w:tcW w:w="1276" w:type="dxa"/>
          </w:tcPr>
          <w:p w14:paraId="4EBD620C" w14:textId="77777777" w:rsidR="0097469C" w:rsidRPr="00EB6EF9" w:rsidRDefault="0097469C" w:rsidP="00A36C2B">
            <w:pPr>
              <w:spacing w:after="0"/>
              <w:rPr>
                <w:rFonts w:cstheme="minorHAnsi"/>
                <w:sz w:val="16"/>
                <w:szCs w:val="16"/>
              </w:rPr>
            </w:pPr>
            <w:r w:rsidRPr="00EB6EF9">
              <w:rPr>
                <w:rFonts w:cstheme="minorHAnsi"/>
                <w:sz w:val="16"/>
                <w:szCs w:val="16"/>
              </w:rPr>
              <w:t>Global</w:t>
            </w:r>
          </w:p>
        </w:tc>
      </w:tr>
      <w:tr w:rsidR="0097469C" w:rsidRPr="00EB6EF9" w14:paraId="74B9319C" w14:textId="77777777" w:rsidTr="00A36C2B">
        <w:tc>
          <w:tcPr>
            <w:tcW w:w="2337" w:type="dxa"/>
          </w:tcPr>
          <w:p w14:paraId="5F6FA6AE" w14:textId="77777777" w:rsidR="0097469C" w:rsidRPr="00EB6EF9" w:rsidRDefault="0097469C" w:rsidP="00A36C2B">
            <w:pPr>
              <w:spacing w:after="0"/>
              <w:rPr>
                <w:rFonts w:cstheme="minorHAnsi"/>
                <w:sz w:val="16"/>
                <w:szCs w:val="16"/>
              </w:rPr>
            </w:pPr>
            <w:r w:rsidRPr="00EB6EF9">
              <w:rPr>
                <w:rFonts w:cstheme="minorHAnsi"/>
                <w:sz w:val="16"/>
                <w:szCs w:val="16"/>
              </w:rPr>
              <w:t>Polar shrubland</w:t>
            </w:r>
          </w:p>
        </w:tc>
        <w:tc>
          <w:tcPr>
            <w:tcW w:w="1276" w:type="dxa"/>
          </w:tcPr>
          <w:p w14:paraId="595A3ECC" w14:textId="77777777" w:rsidR="0097469C" w:rsidRPr="00EB6EF9" w:rsidRDefault="0097469C" w:rsidP="00A36C2B">
            <w:pPr>
              <w:spacing w:after="0"/>
              <w:rPr>
                <w:rFonts w:cstheme="minorHAnsi"/>
                <w:sz w:val="16"/>
                <w:szCs w:val="16"/>
              </w:rPr>
            </w:pPr>
            <w:r>
              <w:rPr>
                <w:rFonts w:cstheme="minorHAnsi"/>
                <w:sz w:val="16"/>
                <w:szCs w:val="16"/>
              </w:rPr>
              <w:t>SL2P</w:t>
            </w:r>
          </w:p>
        </w:tc>
        <w:tc>
          <w:tcPr>
            <w:tcW w:w="1276" w:type="dxa"/>
          </w:tcPr>
          <w:p w14:paraId="7627ECED" w14:textId="77777777" w:rsidR="0097469C" w:rsidRPr="00EB6EF9" w:rsidRDefault="0097469C" w:rsidP="00A36C2B">
            <w:pPr>
              <w:spacing w:after="0"/>
              <w:rPr>
                <w:rFonts w:cstheme="minorHAnsi"/>
                <w:sz w:val="16"/>
                <w:szCs w:val="16"/>
              </w:rPr>
            </w:pPr>
            <w:r w:rsidRPr="00EB6EF9">
              <w:rPr>
                <w:rFonts w:cstheme="minorHAnsi"/>
                <w:sz w:val="16"/>
                <w:szCs w:val="16"/>
              </w:rPr>
              <w:t>Global</w:t>
            </w:r>
          </w:p>
        </w:tc>
      </w:tr>
      <w:tr w:rsidR="0097469C" w:rsidRPr="00EB6EF9" w14:paraId="3B017E34" w14:textId="77777777" w:rsidTr="00A36C2B">
        <w:tc>
          <w:tcPr>
            <w:tcW w:w="2337" w:type="dxa"/>
          </w:tcPr>
          <w:p w14:paraId="7FB13510" w14:textId="77777777" w:rsidR="0097469C" w:rsidRPr="00EB6EF9" w:rsidRDefault="0097469C" w:rsidP="00A36C2B">
            <w:pPr>
              <w:spacing w:after="0"/>
              <w:rPr>
                <w:rFonts w:cstheme="minorHAnsi"/>
                <w:sz w:val="16"/>
                <w:szCs w:val="16"/>
              </w:rPr>
            </w:pPr>
            <w:r w:rsidRPr="00EB6EF9">
              <w:rPr>
                <w:rFonts w:cstheme="minorHAnsi"/>
                <w:sz w:val="16"/>
                <w:szCs w:val="16"/>
              </w:rPr>
              <w:t>Grassland or pasture</w:t>
            </w:r>
          </w:p>
        </w:tc>
        <w:tc>
          <w:tcPr>
            <w:tcW w:w="1276" w:type="dxa"/>
          </w:tcPr>
          <w:p w14:paraId="4C4DAFB5" w14:textId="77777777" w:rsidR="0097469C" w:rsidRPr="00EB6EF9" w:rsidRDefault="0097469C" w:rsidP="00A36C2B">
            <w:pPr>
              <w:spacing w:after="0"/>
              <w:rPr>
                <w:rFonts w:cstheme="minorHAnsi"/>
                <w:sz w:val="16"/>
                <w:szCs w:val="16"/>
              </w:rPr>
            </w:pPr>
            <w:r>
              <w:rPr>
                <w:rFonts w:cstheme="minorHAnsi"/>
                <w:sz w:val="16"/>
                <w:szCs w:val="16"/>
              </w:rPr>
              <w:t>SL2P</w:t>
            </w:r>
          </w:p>
        </w:tc>
        <w:tc>
          <w:tcPr>
            <w:tcW w:w="1276" w:type="dxa"/>
          </w:tcPr>
          <w:p w14:paraId="5B5A8732" w14:textId="77777777" w:rsidR="0097469C" w:rsidRPr="00EB6EF9" w:rsidRDefault="0097469C" w:rsidP="00A36C2B">
            <w:pPr>
              <w:spacing w:after="0"/>
              <w:rPr>
                <w:rFonts w:cstheme="minorHAnsi"/>
                <w:sz w:val="16"/>
                <w:szCs w:val="16"/>
              </w:rPr>
            </w:pPr>
            <w:r w:rsidRPr="00EB6EF9">
              <w:rPr>
                <w:rFonts w:cstheme="minorHAnsi"/>
                <w:sz w:val="16"/>
                <w:szCs w:val="16"/>
              </w:rPr>
              <w:t>Global</w:t>
            </w:r>
          </w:p>
        </w:tc>
      </w:tr>
      <w:tr w:rsidR="0097469C" w:rsidRPr="00EB6EF9" w14:paraId="39FCEC89" w14:textId="77777777" w:rsidTr="00A36C2B">
        <w:tc>
          <w:tcPr>
            <w:tcW w:w="2337" w:type="dxa"/>
          </w:tcPr>
          <w:p w14:paraId="43536017" w14:textId="77777777" w:rsidR="0097469C" w:rsidRPr="00EB6EF9" w:rsidRDefault="0097469C" w:rsidP="00A36C2B">
            <w:pPr>
              <w:spacing w:after="0"/>
              <w:rPr>
                <w:rFonts w:cstheme="minorHAnsi"/>
                <w:sz w:val="16"/>
                <w:szCs w:val="16"/>
              </w:rPr>
            </w:pPr>
            <w:r w:rsidRPr="00EB6EF9">
              <w:rPr>
                <w:rFonts w:cstheme="minorHAnsi"/>
                <w:sz w:val="16"/>
                <w:szCs w:val="16"/>
              </w:rPr>
              <w:t>Polar grassland</w:t>
            </w:r>
          </w:p>
        </w:tc>
        <w:tc>
          <w:tcPr>
            <w:tcW w:w="1276" w:type="dxa"/>
          </w:tcPr>
          <w:p w14:paraId="709A2BF8" w14:textId="77777777" w:rsidR="0097469C" w:rsidRPr="00EB6EF9" w:rsidRDefault="0097469C" w:rsidP="00A36C2B">
            <w:pPr>
              <w:spacing w:after="0"/>
              <w:rPr>
                <w:rFonts w:cstheme="minorHAnsi"/>
                <w:sz w:val="16"/>
                <w:szCs w:val="16"/>
              </w:rPr>
            </w:pPr>
            <w:r>
              <w:rPr>
                <w:rFonts w:cstheme="minorHAnsi"/>
                <w:sz w:val="16"/>
                <w:szCs w:val="16"/>
              </w:rPr>
              <w:t>SL2P</w:t>
            </w:r>
          </w:p>
        </w:tc>
        <w:tc>
          <w:tcPr>
            <w:tcW w:w="1276" w:type="dxa"/>
          </w:tcPr>
          <w:p w14:paraId="6595AC39" w14:textId="77777777" w:rsidR="0097469C" w:rsidRPr="00EB6EF9" w:rsidRDefault="0097469C" w:rsidP="00A36C2B">
            <w:pPr>
              <w:spacing w:after="0"/>
              <w:rPr>
                <w:rFonts w:cstheme="minorHAnsi"/>
                <w:sz w:val="16"/>
                <w:szCs w:val="16"/>
              </w:rPr>
            </w:pPr>
            <w:r w:rsidRPr="00EB6EF9">
              <w:rPr>
                <w:rFonts w:cstheme="minorHAnsi"/>
                <w:sz w:val="16"/>
                <w:szCs w:val="16"/>
              </w:rPr>
              <w:t>Global</w:t>
            </w:r>
          </w:p>
        </w:tc>
      </w:tr>
    </w:tbl>
    <w:p w14:paraId="370B17D7" w14:textId="77777777" w:rsidR="0097469C" w:rsidRDefault="0097469C" w:rsidP="0097469C">
      <w:pPr>
        <w:spacing w:after="0" w:line="240" w:lineRule="auto"/>
        <w:rPr>
          <w:sz w:val="18"/>
          <w:szCs w:val="18"/>
        </w:rPr>
      </w:pPr>
      <w:r w:rsidRPr="00195B3B">
        <w:rPr>
          <w:sz w:val="18"/>
          <w:szCs w:val="18"/>
          <w:vertAlign w:val="superscript"/>
        </w:rPr>
        <w:t>1</w:t>
      </w:r>
      <w:r w:rsidRPr="00195B3B">
        <w:rPr>
          <w:sz w:val="18"/>
          <w:szCs w:val="18"/>
        </w:rPr>
        <w:t xml:space="preserve">Mixed forest </w:t>
      </w:r>
      <w:r>
        <w:rPr>
          <w:sz w:val="18"/>
          <w:szCs w:val="18"/>
        </w:rPr>
        <w:t xml:space="preserve">is estimated using a weighting of Decidual Broadleaf Forest and Evergreen </w:t>
      </w:r>
      <w:proofErr w:type="spellStart"/>
      <w:r>
        <w:rPr>
          <w:sz w:val="18"/>
          <w:szCs w:val="18"/>
        </w:rPr>
        <w:t>Needleaf</w:t>
      </w:r>
      <w:proofErr w:type="spellEnd"/>
      <w:r>
        <w:rPr>
          <w:sz w:val="18"/>
          <w:szCs w:val="18"/>
        </w:rPr>
        <w:t xml:space="preserve"> Forest</w:t>
      </w:r>
    </w:p>
    <w:p w14:paraId="71DB7CB4" w14:textId="77777777" w:rsidR="007D13D1" w:rsidRDefault="007D13D1" w:rsidP="0097469C">
      <w:pPr>
        <w:rPr>
          <w:ins w:id="2728" w:author="Fernandes, Richard (he, him, his | il, le, lui)" w:date="2023-07-14T17:13:00Z"/>
        </w:rPr>
      </w:pPr>
    </w:p>
    <w:p w14:paraId="418898BC" w14:textId="77777777" w:rsidR="007D13D1" w:rsidRDefault="007D13D1" w:rsidP="007D13D1">
      <w:pPr>
        <w:rPr>
          <w:ins w:id="2729" w:author="Fernandes, Richard (he, him, his | il, le, lui)" w:date="2023-07-14T17:13:00Z"/>
        </w:rPr>
      </w:pPr>
    </w:p>
    <w:p w14:paraId="30582D81" w14:textId="745A07C0" w:rsidR="007D13D1" w:rsidRDefault="007D13D1" w:rsidP="007D13D1">
      <w:pPr>
        <w:rPr>
          <w:ins w:id="2730" w:author="Fernandes, Richard (he, him, his | il, le, lui)" w:date="2023-07-14T17:13:00Z"/>
        </w:rPr>
      </w:pPr>
      <w:ins w:id="2731" w:author="Fernandes, Richard (he, him, his | il, le, lui)" w:date="2023-07-14T17:13:00Z">
        <w:r>
          <w:t>Atmosphere distribution parameters are fixed for all simulations following SL2P</w:t>
        </w:r>
        <w:r>
          <w:t xml:space="preserve"> (</w:t>
        </w:r>
        <w:r>
          <w:fldChar w:fldCharType="begin"/>
        </w:r>
        <w:r>
          <w:instrText xml:space="preserve"> REF _Ref140247248 \h </w:instrText>
        </w:r>
      </w:ins>
      <w:r>
        <w:fldChar w:fldCharType="separate"/>
      </w:r>
      <w:ins w:id="2732" w:author="Fernandes, Richard (he, him, his | il, le, lui)" w:date="2023-07-14T17:36:00Z">
        <w:r w:rsidR="00DD40B0" w:rsidRPr="00DD40B0">
          <w:t xml:space="preserve">Table </w:t>
        </w:r>
        <w:r w:rsidR="00DD40B0">
          <w:rPr>
            <w:b/>
            <w:bCs/>
            <w:noProof/>
          </w:rPr>
          <w:t>19</w:t>
        </w:r>
      </w:ins>
      <w:ins w:id="2733" w:author="Fernandes, Richard (he, him, his | il, le, lui)" w:date="2023-07-14T17:13:00Z">
        <w:r>
          <w:fldChar w:fldCharType="end"/>
        </w:r>
        <w:r>
          <w:t>)</w:t>
        </w:r>
        <w:r>
          <w:t xml:space="preserve"> </w:t>
        </w:r>
        <w:r>
          <w:t>although only top of canopy calibration is currently used and tested.</w:t>
        </w:r>
      </w:ins>
    </w:p>
    <w:p w14:paraId="6991C852" w14:textId="77777777" w:rsidR="007D13D1" w:rsidRDefault="007D13D1" w:rsidP="007D13D1">
      <w:pPr>
        <w:rPr>
          <w:ins w:id="2734" w:author="Fernandes, Richard (he, him, his | il, le, lui)" w:date="2023-07-14T17:13:00Z"/>
        </w:rPr>
      </w:pPr>
    </w:p>
    <w:p w14:paraId="41D67319" w14:textId="7DFB619F" w:rsidR="007D13D1" w:rsidRPr="00DD40B0" w:rsidRDefault="007D13D1" w:rsidP="007D13D1">
      <w:pPr>
        <w:pStyle w:val="Caption"/>
        <w:keepNext/>
        <w:rPr>
          <w:ins w:id="2735" w:author="Fernandes, Richard (he, him, his | il, le, lui)" w:date="2023-07-14T17:13:00Z"/>
          <w:b w:val="0"/>
          <w:bCs w:val="0"/>
          <w:sz w:val="22"/>
          <w:szCs w:val="22"/>
          <w:rPrChange w:id="2736" w:author="Fernandes, Richard (he, him, his | il, le, lui)" w:date="2023-07-14T17:35:00Z">
            <w:rPr>
              <w:ins w:id="2737" w:author="Fernandes, Richard (he, him, his | il, le, lui)" w:date="2023-07-14T17:13:00Z"/>
            </w:rPr>
          </w:rPrChange>
        </w:rPr>
      </w:pPr>
      <w:bookmarkStart w:id="2738" w:name="_Ref140247248"/>
      <w:ins w:id="2739" w:author="Fernandes, Richard (he, him, his | il, le, lui)" w:date="2023-07-14T17:13:00Z">
        <w:r w:rsidRPr="00DD40B0">
          <w:rPr>
            <w:b w:val="0"/>
            <w:bCs w:val="0"/>
            <w:sz w:val="22"/>
            <w:szCs w:val="22"/>
            <w:rPrChange w:id="2740" w:author="Fernandes, Richard (he, him, his | il, le, lui)" w:date="2023-07-14T17:35:00Z">
              <w:rPr/>
            </w:rPrChange>
          </w:rPr>
          <w:t xml:space="preserve">Table </w:t>
        </w:r>
        <w:r w:rsidRPr="00DD40B0">
          <w:rPr>
            <w:b w:val="0"/>
            <w:bCs w:val="0"/>
            <w:noProof/>
            <w:sz w:val="22"/>
            <w:szCs w:val="22"/>
            <w:rPrChange w:id="2741" w:author="Fernandes, Richard (he, him, his | il, le, lui)" w:date="2023-07-14T17:35:00Z">
              <w:rPr>
                <w:noProof/>
              </w:rPr>
            </w:rPrChange>
          </w:rPr>
          <w:fldChar w:fldCharType="begin"/>
        </w:r>
        <w:r w:rsidRPr="00DD40B0">
          <w:rPr>
            <w:b w:val="0"/>
            <w:bCs w:val="0"/>
            <w:noProof/>
            <w:sz w:val="22"/>
            <w:szCs w:val="22"/>
            <w:rPrChange w:id="2742" w:author="Fernandes, Richard (he, him, his | il, le, lui)" w:date="2023-07-14T17:35:00Z">
              <w:rPr>
                <w:noProof/>
              </w:rPr>
            </w:rPrChange>
          </w:rPr>
          <w:instrText xml:space="preserve"> SEQ Table \* ARABIC </w:instrText>
        </w:r>
        <w:r w:rsidRPr="00DD40B0">
          <w:rPr>
            <w:b w:val="0"/>
            <w:bCs w:val="0"/>
            <w:noProof/>
            <w:sz w:val="22"/>
            <w:szCs w:val="22"/>
            <w:rPrChange w:id="2743" w:author="Fernandes, Richard (he, him, his | il, le, lui)" w:date="2023-07-14T17:35:00Z">
              <w:rPr>
                <w:noProof/>
              </w:rPr>
            </w:rPrChange>
          </w:rPr>
          <w:fldChar w:fldCharType="separate"/>
        </w:r>
      </w:ins>
      <w:ins w:id="2744" w:author="Fernandes, Richard (he, him, his | il, le, lui)" w:date="2023-07-14T17:36:00Z">
        <w:r w:rsidR="00DD40B0">
          <w:rPr>
            <w:b w:val="0"/>
            <w:bCs w:val="0"/>
            <w:noProof/>
            <w:sz w:val="22"/>
            <w:szCs w:val="22"/>
          </w:rPr>
          <w:t>19</w:t>
        </w:r>
      </w:ins>
      <w:ins w:id="2745" w:author="Fernandes, Richard (he, him, his | il, le, lui)" w:date="2023-07-14T17:13:00Z">
        <w:r w:rsidRPr="00DD40B0">
          <w:rPr>
            <w:b w:val="0"/>
            <w:bCs w:val="0"/>
            <w:noProof/>
            <w:sz w:val="22"/>
            <w:szCs w:val="22"/>
            <w:rPrChange w:id="2746" w:author="Fernandes, Richard (he, him, his | il, le, lui)" w:date="2023-07-14T17:35:00Z">
              <w:rPr>
                <w:noProof/>
              </w:rPr>
            </w:rPrChange>
          </w:rPr>
          <w:fldChar w:fldCharType="end"/>
        </w:r>
        <w:bookmarkEnd w:id="2738"/>
        <w:r w:rsidRPr="00DD40B0">
          <w:rPr>
            <w:b w:val="0"/>
            <w:bCs w:val="0"/>
            <w:sz w:val="22"/>
            <w:szCs w:val="22"/>
            <w:rPrChange w:id="2747" w:author="Fernandes, Richard (he, him, his | il, le, lui)" w:date="2023-07-14T17:35:00Z">
              <w:rPr/>
            </w:rPrChange>
          </w:rPr>
          <w:t>.  Atmosphere parameters.</w:t>
        </w:r>
      </w:ins>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1096"/>
        <w:gridCol w:w="1100"/>
        <w:gridCol w:w="460"/>
        <w:gridCol w:w="541"/>
        <w:gridCol w:w="818"/>
        <w:gridCol w:w="771"/>
      </w:tblGrid>
      <w:tr w:rsidR="007D13D1" w:rsidRPr="004825F6" w14:paraId="263F223A" w14:textId="77777777" w:rsidTr="00A36C2B">
        <w:trPr>
          <w:trHeight w:val="255"/>
          <w:ins w:id="2748" w:author="Fernandes, Richard (he, him, his | il, le, lui)" w:date="2023-07-14T17:13:00Z"/>
        </w:trPr>
        <w:tc>
          <w:tcPr>
            <w:tcW w:w="0" w:type="auto"/>
            <w:shd w:val="clear" w:color="auto" w:fill="auto"/>
            <w:noWrap/>
            <w:vAlign w:val="bottom"/>
          </w:tcPr>
          <w:p w14:paraId="5B0A59A0" w14:textId="77777777" w:rsidR="007D13D1" w:rsidRPr="004825F6" w:rsidRDefault="007D13D1" w:rsidP="00A36C2B">
            <w:pPr>
              <w:rPr>
                <w:ins w:id="2749" w:author="Fernandes, Richard (he, him, his | il, le, lui)" w:date="2023-07-14T17:13:00Z"/>
                <w:rFonts w:cstheme="minorHAnsi"/>
                <w:b/>
                <w:bCs/>
                <w:sz w:val="16"/>
                <w:szCs w:val="16"/>
              </w:rPr>
            </w:pPr>
            <w:ins w:id="2750" w:author="Fernandes, Richard (he, him, his | il, le, lui)" w:date="2023-07-14T17:13:00Z">
              <w:r w:rsidRPr="004825F6">
                <w:rPr>
                  <w:rFonts w:cstheme="minorHAnsi"/>
                  <w:b/>
                  <w:bCs/>
                  <w:sz w:val="16"/>
                  <w:szCs w:val="16"/>
                </w:rPr>
                <w:t>Variable</w:t>
              </w:r>
            </w:ins>
          </w:p>
        </w:tc>
        <w:tc>
          <w:tcPr>
            <w:tcW w:w="0" w:type="auto"/>
            <w:shd w:val="clear" w:color="auto" w:fill="auto"/>
            <w:noWrap/>
            <w:vAlign w:val="bottom"/>
          </w:tcPr>
          <w:p w14:paraId="371D3D45" w14:textId="77777777" w:rsidR="007D13D1" w:rsidRPr="004825F6" w:rsidRDefault="007D13D1" w:rsidP="00A36C2B">
            <w:pPr>
              <w:rPr>
                <w:ins w:id="2751" w:author="Fernandes, Richard (he, him, his | il, le, lui)" w:date="2023-07-14T17:13:00Z"/>
                <w:rFonts w:cstheme="minorHAnsi"/>
                <w:b/>
                <w:bCs/>
                <w:sz w:val="16"/>
                <w:szCs w:val="16"/>
              </w:rPr>
            </w:pPr>
            <w:ins w:id="2752" w:author="Fernandes, Richard (he, him, his | il, le, lui)" w:date="2023-07-14T17:13:00Z">
              <w:r w:rsidRPr="004825F6">
                <w:rPr>
                  <w:rFonts w:cstheme="minorHAnsi"/>
                  <w:b/>
                  <w:bCs/>
                  <w:sz w:val="16"/>
                  <w:szCs w:val="16"/>
                </w:rPr>
                <w:t>Lower Bound</w:t>
              </w:r>
            </w:ins>
          </w:p>
        </w:tc>
        <w:tc>
          <w:tcPr>
            <w:tcW w:w="0" w:type="auto"/>
            <w:shd w:val="clear" w:color="auto" w:fill="auto"/>
            <w:noWrap/>
            <w:vAlign w:val="bottom"/>
          </w:tcPr>
          <w:p w14:paraId="77C45A5A" w14:textId="77777777" w:rsidR="007D13D1" w:rsidRPr="004825F6" w:rsidRDefault="007D13D1" w:rsidP="00A36C2B">
            <w:pPr>
              <w:rPr>
                <w:ins w:id="2753" w:author="Fernandes, Richard (he, him, his | il, le, lui)" w:date="2023-07-14T17:13:00Z"/>
                <w:rFonts w:cstheme="minorHAnsi"/>
                <w:b/>
                <w:bCs/>
                <w:sz w:val="16"/>
                <w:szCs w:val="16"/>
              </w:rPr>
            </w:pPr>
            <w:ins w:id="2754" w:author="Fernandes, Richard (he, him, his | il, le, lui)" w:date="2023-07-14T17:13:00Z">
              <w:r w:rsidRPr="004825F6">
                <w:rPr>
                  <w:rFonts w:cstheme="minorHAnsi"/>
                  <w:b/>
                  <w:bCs/>
                  <w:sz w:val="16"/>
                  <w:szCs w:val="16"/>
                </w:rPr>
                <w:t>Upper Bound</w:t>
              </w:r>
            </w:ins>
          </w:p>
        </w:tc>
        <w:tc>
          <w:tcPr>
            <w:tcW w:w="0" w:type="auto"/>
            <w:shd w:val="clear" w:color="auto" w:fill="auto"/>
            <w:noWrap/>
            <w:vAlign w:val="bottom"/>
          </w:tcPr>
          <w:p w14:paraId="42CB2A2D" w14:textId="77777777" w:rsidR="007D13D1" w:rsidRPr="004825F6" w:rsidRDefault="007D13D1" w:rsidP="00A36C2B">
            <w:pPr>
              <w:rPr>
                <w:ins w:id="2755" w:author="Fernandes, Richard (he, him, his | il, le, lui)" w:date="2023-07-14T17:13:00Z"/>
                <w:rFonts w:cstheme="minorHAnsi"/>
                <w:b/>
                <w:bCs/>
                <w:sz w:val="16"/>
                <w:szCs w:val="16"/>
              </w:rPr>
            </w:pPr>
            <w:ins w:id="2756" w:author="Fernandes, Richard (he, him, his | il, le, lui)" w:date="2023-07-14T17:13:00Z">
              <w:r w:rsidRPr="004825F6">
                <w:rPr>
                  <w:rFonts w:cstheme="minorHAnsi"/>
                  <w:b/>
                  <w:bCs/>
                  <w:sz w:val="16"/>
                  <w:szCs w:val="16"/>
                </w:rPr>
                <w:t>P1</w:t>
              </w:r>
            </w:ins>
          </w:p>
        </w:tc>
        <w:tc>
          <w:tcPr>
            <w:tcW w:w="0" w:type="auto"/>
            <w:shd w:val="clear" w:color="auto" w:fill="auto"/>
            <w:noWrap/>
            <w:vAlign w:val="bottom"/>
          </w:tcPr>
          <w:p w14:paraId="071DE761" w14:textId="77777777" w:rsidR="007D13D1" w:rsidRPr="004825F6" w:rsidRDefault="007D13D1" w:rsidP="00A36C2B">
            <w:pPr>
              <w:rPr>
                <w:ins w:id="2757" w:author="Fernandes, Richard (he, him, his | il, le, lui)" w:date="2023-07-14T17:13:00Z"/>
                <w:rFonts w:cstheme="minorHAnsi"/>
                <w:b/>
                <w:bCs/>
                <w:sz w:val="16"/>
                <w:szCs w:val="16"/>
              </w:rPr>
            </w:pPr>
            <w:ins w:id="2758" w:author="Fernandes, Richard (he, him, his | il, le, lui)" w:date="2023-07-14T17:13:00Z">
              <w:r w:rsidRPr="004825F6">
                <w:rPr>
                  <w:rFonts w:cstheme="minorHAnsi"/>
                  <w:b/>
                  <w:bCs/>
                  <w:sz w:val="16"/>
                  <w:szCs w:val="16"/>
                </w:rPr>
                <w:t>P2</w:t>
              </w:r>
            </w:ins>
          </w:p>
        </w:tc>
        <w:tc>
          <w:tcPr>
            <w:tcW w:w="0" w:type="auto"/>
            <w:shd w:val="clear" w:color="auto" w:fill="auto"/>
            <w:noWrap/>
            <w:vAlign w:val="bottom"/>
          </w:tcPr>
          <w:p w14:paraId="21421E5A" w14:textId="77777777" w:rsidR="007D13D1" w:rsidRPr="004825F6" w:rsidRDefault="007D13D1" w:rsidP="00A36C2B">
            <w:pPr>
              <w:rPr>
                <w:ins w:id="2759" w:author="Fernandes, Richard (he, him, his | il, le, lui)" w:date="2023-07-14T17:13:00Z"/>
                <w:rFonts w:cstheme="minorHAnsi"/>
                <w:b/>
                <w:bCs/>
                <w:sz w:val="16"/>
                <w:szCs w:val="16"/>
              </w:rPr>
            </w:pPr>
            <w:proofErr w:type="spellStart"/>
            <w:ins w:id="2760" w:author="Fernandes, Richard (he, him, his | il, le, lui)" w:date="2023-07-14T17:13:00Z">
              <w:r w:rsidRPr="004825F6">
                <w:rPr>
                  <w:rFonts w:cstheme="minorHAnsi"/>
                  <w:b/>
                  <w:bCs/>
                  <w:sz w:val="16"/>
                  <w:szCs w:val="16"/>
                </w:rPr>
                <w:t>Nb_Class</w:t>
              </w:r>
              <w:proofErr w:type="spellEnd"/>
            </w:ins>
          </w:p>
        </w:tc>
        <w:tc>
          <w:tcPr>
            <w:tcW w:w="0" w:type="auto"/>
            <w:shd w:val="clear" w:color="auto" w:fill="auto"/>
            <w:noWrap/>
            <w:vAlign w:val="bottom"/>
          </w:tcPr>
          <w:p w14:paraId="00931952" w14:textId="77777777" w:rsidR="007D13D1" w:rsidRPr="004825F6" w:rsidRDefault="007D13D1" w:rsidP="00A36C2B">
            <w:pPr>
              <w:rPr>
                <w:ins w:id="2761" w:author="Fernandes, Richard (he, him, his | il, le, lui)" w:date="2023-07-14T17:13:00Z"/>
                <w:rFonts w:cstheme="minorHAnsi"/>
                <w:b/>
                <w:bCs/>
                <w:sz w:val="16"/>
                <w:szCs w:val="16"/>
              </w:rPr>
            </w:pPr>
            <w:ins w:id="2762" w:author="Fernandes, Richard (he, him, his | il, le, lui)" w:date="2023-07-14T17:13:00Z">
              <w:r w:rsidRPr="004825F6">
                <w:rPr>
                  <w:rFonts w:cstheme="minorHAnsi"/>
                  <w:b/>
                  <w:bCs/>
                  <w:sz w:val="16"/>
                  <w:szCs w:val="16"/>
                </w:rPr>
                <w:t>Variable</w:t>
              </w:r>
            </w:ins>
          </w:p>
        </w:tc>
      </w:tr>
      <w:tr w:rsidR="007D13D1" w:rsidRPr="004825F6" w14:paraId="36CBEA62" w14:textId="77777777" w:rsidTr="00A36C2B">
        <w:trPr>
          <w:trHeight w:val="255"/>
          <w:ins w:id="2763" w:author="Fernandes, Richard (he, him, his | il, le, lui)" w:date="2023-07-14T17:13:00Z"/>
        </w:trPr>
        <w:tc>
          <w:tcPr>
            <w:tcW w:w="0" w:type="auto"/>
            <w:shd w:val="clear" w:color="auto" w:fill="auto"/>
            <w:noWrap/>
            <w:vAlign w:val="bottom"/>
            <w:hideMark/>
          </w:tcPr>
          <w:p w14:paraId="5F10D0D4" w14:textId="77777777" w:rsidR="007D13D1" w:rsidRPr="004825F6" w:rsidRDefault="007D13D1" w:rsidP="00A36C2B">
            <w:pPr>
              <w:spacing w:after="0" w:line="240" w:lineRule="auto"/>
              <w:rPr>
                <w:ins w:id="2764" w:author="Fernandes, Richard (he, him, his | il, le, lui)" w:date="2023-07-14T17:13:00Z"/>
                <w:rFonts w:eastAsia="Times New Roman" w:cstheme="minorHAnsi"/>
                <w:b/>
                <w:bCs/>
                <w:sz w:val="16"/>
                <w:szCs w:val="16"/>
                <w:lang w:eastAsia="en-CA"/>
              </w:rPr>
            </w:pPr>
            <w:ins w:id="2765" w:author="Fernandes, Richard (he, him, his | il, le, lui)" w:date="2023-07-14T17:13:00Z">
              <w:r w:rsidRPr="004825F6">
                <w:rPr>
                  <w:rFonts w:eastAsia="Times New Roman" w:cstheme="minorHAnsi"/>
                  <w:b/>
                  <w:bCs/>
                  <w:sz w:val="16"/>
                  <w:szCs w:val="16"/>
                  <w:lang w:eastAsia="en-CA"/>
                </w:rPr>
                <w:t>P (mbar)</w:t>
              </w:r>
            </w:ins>
          </w:p>
        </w:tc>
        <w:tc>
          <w:tcPr>
            <w:tcW w:w="0" w:type="auto"/>
            <w:shd w:val="clear" w:color="auto" w:fill="auto"/>
            <w:noWrap/>
            <w:vAlign w:val="bottom"/>
            <w:hideMark/>
          </w:tcPr>
          <w:p w14:paraId="23283E7B" w14:textId="77777777" w:rsidR="007D13D1" w:rsidRPr="004825F6" w:rsidRDefault="007D13D1" w:rsidP="00A36C2B">
            <w:pPr>
              <w:jc w:val="center"/>
              <w:rPr>
                <w:ins w:id="2766" w:author="Fernandes, Richard (he, him, his | il, le, lui)" w:date="2023-07-14T17:13:00Z"/>
                <w:rFonts w:cstheme="minorHAnsi"/>
                <w:sz w:val="16"/>
                <w:szCs w:val="16"/>
              </w:rPr>
            </w:pPr>
            <w:ins w:id="2767" w:author="Fernandes, Richard (he, him, his | il, le, lui)" w:date="2023-07-14T17:13:00Z">
              <w:r w:rsidRPr="004825F6">
                <w:rPr>
                  <w:rFonts w:cstheme="minorHAnsi"/>
                  <w:sz w:val="16"/>
                  <w:szCs w:val="16"/>
                </w:rPr>
                <w:t>0.5</w:t>
              </w:r>
            </w:ins>
          </w:p>
        </w:tc>
        <w:tc>
          <w:tcPr>
            <w:tcW w:w="0" w:type="auto"/>
            <w:shd w:val="clear" w:color="auto" w:fill="auto"/>
            <w:noWrap/>
            <w:vAlign w:val="bottom"/>
            <w:hideMark/>
          </w:tcPr>
          <w:p w14:paraId="59F1AE3A" w14:textId="77777777" w:rsidR="007D13D1" w:rsidRPr="004825F6" w:rsidRDefault="007D13D1" w:rsidP="00A36C2B">
            <w:pPr>
              <w:jc w:val="center"/>
              <w:rPr>
                <w:ins w:id="2768" w:author="Fernandes, Richard (he, him, his | il, le, lui)" w:date="2023-07-14T17:13:00Z"/>
                <w:rFonts w:cstheme="minorHAnsi"/>
                <w:sz w:val="16"/>
                <w:szCs w:val="16"/>
              </w:rPr>
            </w:pPr>
            <w:ins w:id="2769" w:author="Fernandes, Richard (he, him, his | il, le, lui)" w:date="2023-07-14T17:13:00Z">
              <w:r w:rsidRPr="004825F6">
                <w:rPr>
                  <w:rFonts w:cstheme="minorHAnsi"/>
                  <w:sz w:val="16"/>
                  <w:szCs w:val="16"/>
                </w:rPr>
                <w:t>3.5</w:t>
              </w:r>
            </w:ins>
          </w:p>
        </w:tc>
        <w:tc>
          <w:tcPr>
            <w:tcW w:w="0" w:type="auto"/>
            <w:shd w:val="clear" w:color="auto" w:fill="auto"/>
            <w:noWrap/>
            <w:vAlign w:val="bottom"/>
            <w:hideMark/>
          </w:tcPr>
          <w:p w14:paraId="27B5D418" w14:textId="77777777" w:rsidR="007D13D1" w:rsidRPr="004825F6" w:rsidRDefault="007D13D1" w:rsidP="00A36C2B">
            <w:pPr>
              <w:jc w:val="center"/>
              <w:rPr>
                <w:ins w:id="2770" w:author="Fernandes, Richard (he, him, his | il, le, lui)" w:date="2023-07-14T17:13:00Z"/>
                <w:rFonts w:cstheme="minorHAnsi"/>
                <w:sz w:val="16"/>
                <w:szCs w:val="16"/>
              </w:rPr>
            </w:pPr>
            <w:ins w:id="2771" w:author="Fernandes, Richard (he, him, his | il, le, lui)" w:date="2023-07-14T17:13:00Z">
              <w:r w:rsidRPr="004825F6">
                <w:rPr>
                  <w:rFonts w:cstheme="minorHAnsi"/>
                  <w:sz w:val="16"/>
                  <w:szCs w:val="16"/>
                </w:rPr>
                <w:t>0.5</w:t>
              </w:r>
            </w:ins>
          </w:p>
        </w:tc>
        <w:tc>
          <w:tcPr>
            <w:tcW w:w="0" w:type="auto"/>
            <w:shd w:val="clear" w:color="auto" w:fill="auto"/>
            <w:noWrap/>
            <w:vAlign w:val="bottom"/>
            <w:hideMark/>
          </w:tcPr>
          <w:p w14:paraId="05965B36" w14:textId="77777777" w:rsidR="007D13D1" w:rsidRPr="004825F6" w:rsidRDefault="007D13D1" w:rsidP="00A36C2B">
            <w:pPr>
              <w:jc w:val="center"/>
              <w:rPr>
                <w:ins w:id="2772" w:author="Fernandes, Richard (he, him, his | il, le, lui)" w:date="2023-07-14T17:13:00Z"/>
                <w:rFonts w:cstheme="minorHAnsi"/>
                <w:sz w:val="16"/>
                <w:szCs w:val="16"/>
              </w:rPr>
            </w:pPr>
            <w:ins w:id="2773" w:author="Fernandes, Richard (he, him, his | il, le, lui)" w:date="2023-07-14T17:13:00Z">
              <w:r w:rsidRPr="004825F6">
                <w:rPr>
                  <w:rFonts w:cstheme="minorHAnsi"/>
                  <w:sz w:val="16"/>
                  <w:szCs w:val="16"/>
                </w:rPr>
                <w:t>3.5</w:t>
              </w:r>
            </w:ins>
          </w:p>
        </w:tc>
        <w:tc>
          <w:tcPr>
            <w:tcW w:w="0" w:type="auto"/>
            <w:shd w:val="clear" w:color="auto" w:fill="auto"/>
            <w:noWrap/>
            <w:vAlign w:val="bottom"/>
            <w:hideMark/>
          </w:tcPr>
          <w:p w14:paraId="7435ECD2" w14:textId="77777777" w:rsidR="007D13D1" w:rsidRPr="004825F6" w:rsidRDefault="007D13D1" w:rsidP="00A36C2B">
            <w:pPr>
              <w:spacing w:after="0" w:line="240" w:lineRule="auto"/>
              <w:jc w:val="center"/>
              <w:rPr>
                <w:ins w:id="2774" w:author="Fernandes, Richard (he, him, his | il, le, lui)" w:date="2023-07-14T17:13:00Z"/>
                <w:rFonts w:eastAsia="Times New Roman" w:cstheme="minorHAnsi"/>
                <w:sz w:val="16"/>
                <w:szCs w:val="16"/>
                <w:lang w:eastAsia="en-CA"/>
              </w:rPr>
            </w:pPr>
            <w:ins w:id="2775" w:author="Fernandes, Richard (he, him, his | il, le, lui)" w:date="2023-07-14T17:13:00Z">
              <w:r w:rsidRPr="004825F6">
                <w:rPr>
                  <w:rFonts w:eastAsia="Times New Roman" w:cstheme="minorHAnsi"/>
                  <w:sz w:val="16"/>
                  <w:szCs w:val="16"/>
                  <w:lang w:eastAsia="en-CA"/>
                </w:rPr>
                <w:t>1</w:t>
              </w:r>
            </w:ins>
          </w:p>
        </w:tc>
        <w:tc>
          <w:tcPr>
            <w:tcW w:w="0" w:type="auto"/>
            <w:shd w:val="clear" w:color="auto" w:fill="auto"/>
            <w:noWrap/>
            <w:vAlign w:val="bottom"/>
            <w:hideMark/>
          </w:tcPr>
          <w:p w14:paraId="53CB3C0F" w14:textId="77777777" w:rsidR="007D13D1" w:rsidRPr="004825F6" w:rsidRDefault="007D13D1" w:rsidP="00A36C2B">
            <w:pPr>
              <w:spacing w:after="0" w:line="240" w:lineRule="auto"/>
              <w:jc w:val="center"/>
              <w:rPr>
                <w:ins w:id="2776" w:author="Fernandes, Richard (he, him, his | il, le, lui)" w:date="2023-07-14T17:13:00Z"/>
                <w:rFonts w:eastAsia="Times New Roman" w:cstheme="minorHAnsi"/>
                <w:sz w:val="16"/>
                <w:szCs w:val="16"/>
                <w:lang w:eastAsia="en-CA"/>
              </w:rPr>
            </w:pPr>
            <w:ins w:id="2777" w:author="Fernandes, Richard (he, him, his | il, le, lui)" w:date="2023-07-14T17:13:00Z">
              <w:r w:rsidRPr="004825F6">
                <w:rPr>
                  <w:rFonts w:eastAsia="Times New Roman" w:cstheme="minorHAnsi"/>
                  <w:sz w:val="16"/>
                  <w:szCs w:val="16"/>
                  <w:lang w:eastAsia="en-CA"/>
                </w:rPr>
                <w:t>Uniform</w:t>
              </w:r>
            </w:ins>
          </w:p>
        </w:tc>
      </w:tr>
      <w:tr w:rsidR="007D13D1" w:rsidRPr="004825F6" w14:paraId="13237238" w14:textId="77777777" w:rsidTr="00A36C2B">
        <w:trPr>
          <w:trHeight w:val="255"/>
          <w:ins w:id="2778" w:author="Fernandes, Richard (he, him, his | il, le, lui)" w:date="2023-07-14T17:13:00Z"/>
        </w:trPr>
        <w:tc>
          <w:tcPr>
            <w:tcW w:w="0" w:type="auto"/>
            <w:shd w:val="clear" w:color="auto" w:fill="auto"/>
            <w:noWrap/>
            <w:vAlign w:val="bottom"/>
            <w:hideMark/>
          </w:tcPr>
          <w:p w14:paraId="47EB90C3" w14:textId="77777777" w:rsidR="007D13D1" w:rsidRPr="004825F6" w:rsidRDefault="007D13D1" w:rsidP="00A36C2B">
            <w:pPr>
              <w:spacing w:after="0" w:line="240" w:lineRule="auto"/>
              <w:rPr>
                <w:ins w:id="2779" w:author="Fernandes, Richard (he, him, his | il, le, lui)" w:date="2023-07-14T17:13:00Z"/>
                <w:rFonts w:eastAsia="Times New Roman" w:cstheme="minorHAnsi"/>
                <w:b/>
                <w:bCs/>
                <w:sz w:val="16"/>
                <w:szCs w:val="16"/>
                <w:lang w:eastAsia="en-CA"/>
              </w:rPr>
            </w:pPr>
            <w:ins w:id="2780" w:author="Fernandes, Richard (he, him, his | il, le, lui)" w:date="2023-07-14T17:13:00Z">
              <w:r w:rsidRPr="004825F6">
                <w:rPr>
                  <w:rFonts w:eastAsia="Times New Roman" w:cstheme="minorHAnsi"/>
                  <w:b/>
                  <w:bCs/>
                  <w:sz w:val="16"/>
                  <w:szCs w:val="16"/>
                  <w:lang w:eastAsia="en-CA"/>
                </w:rPr>
                <w:t>t550</w:t>
              </w:r>
            </w:ins>
          </w:p>
        </w:tc>
        <w:tc>
          <w:tcPr>
            <w:tcW w:w="0" w:type="auto"/>
            <w:shd w:val="clear" w:color="auto" w:fill="auto"/>
            <w:noWrap/>
            <w:vAlign w:val="bottom"/>
            <w:hideMark/>
          </w:tcPr>
          <w:p w14:paraId="331D568B" w14:textId="77777777" w:rsidR="007D13D1" w:rsidRPr="004825F6" w:rsidRDefault="007D13D1" w:rsidP="00A36C2B">
            <w:pPr>
              <w:jc w:val="center"/>
              <w:rPr>
                <w:ins w:id="2781" w:author="Fernandes, Richard (he, him, his | il, le, lui)" w:date="2023-07-14T17:13:00Z"/>
                <w:rFonts w:cstheme="minorHAnsi"/>
                <w:sz w:val="16"/>
                <w:szCs w:val="16"/>
              </w:rPr>
            </w:pPr>
            <w:ins w:id="2782" w:author="Fernandes, Richard (he, him, his | il, le, lui)" w:date="2023-07-14T17:13:00Z">
              <w:r w:rsidRPr="004825F6">
                <w:rPr>
                  <w:rFonts w:cstheme="minorHAnsi"/>
                  <w:sz w:val="16"/>
                  <w:szCs w:val="16"/>
                </w:rPr>
                <w:t>950</w:t>
              </w:r>
            </w:ins>
          </w:p>
        </w:tc>
        <w:tc>
          <w:tcPr>
            <w:tcW w:w="0" w:type="auto"/>
            <w:shd w:val="clear" w:color="auto" w:fill="auto"/>
            <w:noWrap/>
            <w:vAlign w:val="bottom"/>
            <w:hideMark/>
          </w:tcPr>
          <w:p w14:paraId="078DD3D6" w14:textId="77777777" w:rsidR="007D13D1" w:rsidRPr="004825F6" w:rsidRDefault="007D13D1" w:rsidP="00A36C2B">
            <w:pPr>
              <w:jc w:val="center"/>
              <w:rPr>
                <w:ins w:id="2783" w:author="Fernandes, Richard (he, him, his | il, le, lui)" w:date="2023-07-14T17:13:00Z"/>
                <w:rFonts w:cstheme="minorHAnsi"/>
                <w:sz w:val="16"/>
                <w:szCs w:val="16"/>
              </w:rPr>
            </w:pPr>
            <w:ins w:id="2784" w:author="Fernandes, Richard (he, him, his | il, le, lui)" w:date="2023-07-14T17:13:00Z">
              <w:r w:rsidRPr="004825F6">
                <w:rPr>
                  <w:rFonts w:cstheme="minorHAnsi"/>
                  <w:sz w:val="16"/>
                  <w:szCs w:val="16"/>
                </w:rPr>
                <w:t>1080</w:t>
              </w:r>
            </w:ins>
          </w:p>
        </w:tc>
        <w:tc>
          <w:tcPr>
            <w:tcW w:w="0" w:type="auto"/>
            <w:shd w:val="clear" w:color="auto" w:fill="auto"/>
            <w:noWrap/>
            <w:vAlign w:val="bottom"/>
            <w:hideMark/>
          </w:tcPr>
          <w:p w14:paraId="67047B34" w14:textId="77777777" w:rsidR="007D13D1" w:rsidRPr="004825F6" w:rsidRDefault="007D13D1" w:rsidP="00A36C2B">
            <w:pPr>
              <w:jc w:val="center"/>
              <w:rPr>
                <w:ins w:id="2785" w:author="Fernandes, Richard (he, him, his | il, le, lui)" w:date="2023-07-14T17:13:00Z"/>
                <w:rFonts w:cstheme="minorHAnsi"/>
                <w:sz w:val="16"/>
                <w:szCs w:val="16"/>
              </w:rPr>
            </w:pPr>
            <w:ins w:id="2786" w:author="Fernandes, Richard (he, him, his | il, le, lui)" w:date="2023-07-14T17:13:00Z">
              <w:r w:rsidRPr="004825F6">
                <w:rPr>
                  <w:rFonts w:cstheme="minorHAnsi"/>
                  <w:sz w:val="16"/>
                  <w:szCs w:val="16"/>
                </w:rPr>
                <w:t>950</w:t>
              </w:r>
            </w:ins>
          </w:p>
        </w:tc>
        <w:tc>
          <w:tcPr>
            <w:tcW w:w="0" w:type="auto"/>
            <w:shd w:val="clear" w:color="auto" w:fill="auto"/>
            <w:noWrap/>
            <w:vAlign w:val="bottom"/>
            <w:hideMark/>
          </w:tcPr>
          <w:p w14:paraId="31F75827" w14:textId="77777777" w:rsidR="007D13D1" w:rsidRPr="004825F6" w:rsidRDefault="007D13D1" w:rsidP="00A36C2B">
            <w:pPr>
              <w:jc w:val="center"/>
              <w:rPr>
                <w:ins w:id="2787" w:author="Fernandes, Richard (he, him, his | il, le, lui)" w:date="2023-07-14T17:13:00Z"/>
                <w:rFonts w:cstheme="minorHAnsi"/>
                <w:sz w:val="16"/>
                <w:szCs w:val="16"/>
              </w:rPr>
            </w:pPr>
            <w:ins w:id="2788" w:author="Fernandes, Richard (he, him, his | il, le, lui)" w:date="2023-07-14T17:13:00Z">
              <w:r w:rsidRPr="004825F6">
                <w:rPr>
                  <w:rFonts w:cstheme="minorHAnsi"/>
                  <w:sz w:val="16"/>
                  <w:szCs w:val="16"/>
                </w:rPr>
                <w:t>1080</w:t>
              </w:r>
            </w:ins>
          </w:p>
        </w:tc>
        <w:tc>
          <w:tcPr>
            <w:tcW w:w="0" w:type="auto"/>
            <w:shd w:val="clear" w:color="auto" w:fill="auto"/>
            <w:noWrap/>
            <w:vAlign w:val="bottom"/>
            <w:hideMark/>
          </w:tcPr>
          <w:p w14:paraId="78FD96F9" w14:textId="77777777" w:rsidR="007D13D1" w:rsidRPr="004825F6" w:rsidRDefault="007D13D1" w:rsidP="00A36C2B">
            <w:pPr>
              <w:spacing w:after="0" w:line="240" w:lineRule="auto"/>
              <w:jc w:val="center"/>
              <w:rPr>
                <w:ins w:id="2789" w:author="Fernandes, Richard (he, him, his | il, le, lui)" w:date="2023-07-14T17:13:00Z"/>
                <w:rFonts w:eastAsia="Times New Roman" w:cstheme="minorHAnsi"/>
                <w:sz w:val="16"/>
                <w:szCs w:val="16"/>
                <w:lang w:eastAsia="en-CA"/>
              </w:rPr>
            </w:pPr>
            <w:ins w:id="2790" w:author="Fernandes, Richard (he, him, his | il, le, lui)" w:date="2023-07-14T17:13:00Z">
              <w:r w:rsidRPr="004825F6">
                <w:rPr>
                  <w:rFonts w:eastAsia="Times New Roman" w:cstheme="minorHAnsi"/>
                  <w:sz w:val="16"/>
                  <w:szCs w:val="16"/>
                  <w:lang w:eastAsia="en-CA"/>
                </w:rPr>
                <w:t>1</w:t>
              </w:r>
            </w:ins>
          </w:p>
        </w:tc>
        <w:tc>
          <w:tcPr>
            <w:tcW w:w="0" w:type="auto"/>
            <w:shd w:val="clear" w:color="auto" w:fill="auto"/>
            <w:noWrap/>
            <w:vAlign w:val="bottom"/>
            <w:hideMark/>
          </w:tcPr>
          <w:p w14:paraId="3395C140" w14:textId="77777777" w:rsidR="007D13D1" w:rsidRPr="004825F6" w:rsidRDefault="007D13D1" w:rsidP="00A36C2B">
            <w:pPr>
              <w:spacing w:after="0" w:line="240" w:lineRule="auto"/>
              <w:jc w:val="center"/>
              <w:rPr>
                <w:ins w:id="2791" w:author="Fernandes, Richard (he, him, his | il, le, lui)" w:date="2023-07-14T17:13:00Z"/>
                <w:rFonts w:eastAsia="Times New Roman" w:cstheme="minorHAnsi"/>
                <w:sz w:val="16"/>
                <w:szCs w:val="16"/>
                <w:lang w:eastAsia="en-CA"/>
              </w:rPr>
            </w:pPr>
            <w:ins w:id="2792" w:author="Fernandes, Richard (he, him, his | il, le, lui)" w:date="2023-07-14T17:13:00Z">
              <w:r w:rsidRPr="004825F6">
                <w:rPr>
                  <w:rFonts w:eastAsia="Times New Roman" w:cstheme="minorHAnsi"/>
                  <w:sz w:val="16"/>
                  <w:szCs w:val="16"/>
                  <w:lang w:eastAsia="en-CA"/>
                </w:rPr>
                <w:t>Uniform</w:t>
              </w:r>
            </w:ins>
          </w:p>
        </w:tc>
      </w:tr>
      <w:tr w:rsidR="007D13D1" w:rsidRPr="004825F6" w14:paraId="3F4B9C19" w14:textId="77777777" w:rsidTr="00A36C2B">
        <w:trPr>
          <w:trHeight w:val="255"/>
          <w:ins w:id="2793" w:author="Fernandes, Richard (he, him, his | il, le, lui)" w:date="2023-07-14T17:13:00Z"/>
        </w:trPr>
        <w:tc>
          <w:tcPr>
            <w:tcW w:w="0" w:type="auto"/>
            <w:shd w:val="clear" w:color="auto" w:fill="auto"/>
            <w:noWrap/>
            <w:vAlign w:val="bottom"/>
            <w:hideMark/>
          </w:tcPr>
          <w:p w14:paraId="51E18A23" w14:textId="77777777" w:rsidR="007D13D1" w:rsidRPr="004825F6" w:rsidRDefault="007D13D1" w:rsidP="00A36C2B">
            <w:pPr>
              <w:spacing w:after="0" w:line="240" w:lineRule="auto"/>
              <w:rPr>
                <w:ins w:id="2794" w:author="Fernandes, Richard (he, him, his | il, le, lui)" w:date="2023-07-14T17:13:00Z"/>
                <w:rFonts w:eastAsia="Times New Roman" w:cstheme="minorHAnsi"/>
                <w:b/>
                <w:bCs/>
                <w:sz w:val="16"/>
                <w:szCs w:val="16"/>
                <w:lang w:eastAsia="en-CA"/>
              </w:rPr>
            </w:pPr>
            <w:ins w:id="2795" w:author="Fernandes, Richard (he, him, his | il, le, lui)" w:date="2023-07-14T17:13:00Z">
              <w:r w:rsidRPr="004825F6">
                <w:rPr>
                  <w:rFonts w:eastAsia="Times New Roman" w:cstheme="minorHAnsi"/>
                  <w:b/>
                  <w:bCs/>
                  <w:sz w:val="16"/>
                  <w:szCs w:val="16"/>
                  <w:lang w:eastAsia="en-CA"/>
                </w:rPr>
                <w:t>H2O (cm)</w:t>
              </w:r>
            </w:ins>
          </w:p>
        </w:tc>
        <w:tc>
          <w:tcPr>
            <w:tcW w:w="0" w:type="auto"/>
            <w:shd w:val="clear" w:color="auto" w:fill="auto"/>
            <w:noWrap/>
            <w:vAlign w:val="bottom"/>
            <w:hideMark/>
          </w:tcPr>
          <w:p w14:paraId="547D389B" w14:textId="77777777" w:rsidR="007D13D1" w:rsidRPr="004825F6" w:rsidRDefault="007D13D1" w:rsidP="00A36C2B">
            <w:pPr>
              <w:jc w:val="center"/>
              <w:rPr>
                <w:ins w:id="2796" w:author="Fernandes, Richard (he, him, his | il, le, lui)" w:date="2023-07-14T17:13:00Z"/>
                <w:rFonts w:cstheme="minorHAnsi"/>
                <w:sz w:val="16"/>
                <w:szCs w:val="16"/>
              </w:rPr>
            </w:pPr>
            <w:ins w:id="2797" w:author="Fernandes, Richard (he, him, his | il, le, lui)" w:date="2023-07-14T17:13:00Z">
              <w:r w:rsidRPr="004825F6">
                <w:rPr>
                  <w:rFonts w:cstheme="minorHAnsi"/>
                  <w:sz w:val="16"/>
                  <w:szCs w:val="16"/>
                </w:rPr>
                <w:t>0</w:t>
              </w:r>
            </w:ins>
          </w:p>
        </w:tc>
        <w:tc>
          <w:tcPr>
            <w:tcW w:w="0" w:type="auto"/>
            <w:shd w:val="clear" w:color="auto" w:fill="auto"/>
            <w:noWrap/>
            <w:vAlign w:val="bottom"/>
            <w:hideMark/>
          </w:tcPr>
          <w:p w14:paraId="62F16E9E" w14:textId="77777777" w:rsidR="007D13D1" w:rsidRPr="004825F6" w:rsidRDefault="007D13D1" w:rsidP="00A36C2B">
            <w:pPr>
              <w:jc w:val="center"/>
              <w:rPr>
                <w:ins w:id="2798" w:author="Fernandes, Richard (he, him, his | il, le, lui)" w:date="2023-07-14T17:13:00Z"/>
                <w:rFonts w:cstheme="minorHAnsi"/>
                <w:sz w:val="16"/>
                <w:szCs w:val="16"/>
              </w:rPr>
            </w:pPr>
            <w:ins w:id="2799" w:author="Fernandes, Richard (he, him, his | il, le, lui)" w:date="2023-07-14T17:13:00Z">
              <w:r w:rsidRPr="004825F6">
                <w:rPr>
                  <w:rFonts w:cstheme="minorHAnsi"/>
                  <w:sz w:val="16"/>
                  <w:szCs w:val="16"/>
                </w:rPr>
                <w:t>0.8</w:t>
              </w:r>
            </w:ins>
          </w:p>
        </w:tc>
        <w:tc>
          <w:tcPr>
            <w:tcW w:w="0" w:type="auto"/>
            <w:shd w:val="clear" w:color="auto" w:fill="auto"/>
            <w:noWrap/>
            <w:vAlign w:val="bottom"/>
            <w:hideMark/>
          </w:tcPr>
          <w:p w14:paraId="632D9B35" w14:textId="77777777" w:rsidR="007D13D1" w:rsidRPr="004825F6" w:rsidRDefault="007D13D1" w:rsidP="00A36C2B">
            <w:pPr>
              <w:jc w:val="center"/>
              <w:rPr>
                <w:ins w:id="2800" w:author="Fernandes, Richard (he, him, his | il, le, lui)" w:date="2023-07-14T17:13:00Z"/>
                <w:rFonts w:cstheme="minorHAnsi"/>
                <w:sz w:val="16"/>
                <w:szCs w:val="16"/>
              </w:rPr>
            </w:pPr>
            <w:ins w:id="2801" w:author="Fernandes, Richard (he, him, his | il, le, lui)" w:date="2023-07-14T17:13:00Z">
              <w:r w:rsidRPr="004825F6">
                <w:rPr>
                  <w:rFonts w:cstheme="minorHAnsi"/>
                  <w:sz w:val="16"/>
                  <w:szCs w:val="16"/>
                </w:rPr>
                <w:t>0</w:t>
              </w:r>
            </w:ins>
          </w:p>
        </w:tc>
        <w:tc>
          <w:tcPr>
            <w:tcW w:w="0" w:type="auto"/>
            <w:shd w:val="clear" w:color="auto" w:fill="auto"/>
            <w:noWrap/>
            <w:vAlign w:val="bottom"/>
            <w:hideMark/>
          </w:tcPr>
          <w:p w14:paraId="67A82B19" w14:textId="77777777" w:rsidR="007D13D1" w:rsidRPr="004825F6" w:rsidRDefault="007D13D1" w:rsidP="00A36C2B">
            <w:pPr>
              <w:jc w:val="center"/>
              <w:rPr>
                <w:ins w:id="2802" w:author="Fernandes, Richard (he, him, his | il, le, lui)" w:date="2023-07-14T17:13:00Z"/>
                <w:rFonts w:cstheme="minorHAnsi"/>
                <w:sz w:val="16"/>
                <w:szCs w:val="16"/>
              </w:rPr>
            </w:pPr>
            <w:ins w:id="2803" w:author="Fernandes, Richard (he, him, his | il, le, lui)" w:date="2023-07-14T17:13:00Z">
              <w:r w:rsidRPr="004825F6">
                <w:rPr>
                  <w:rFonts w:cstheme="minorHAnsi"/>
                  <w:sz w:val="16"/>
                  <w:szCs w:val="16"/>
                </w:rPr>
                <w:t>0.8</w:t>
              </w:r>
            </w:ins>
          </w:p>
        </w:tc>
        <w:tc>
          <w:tcPr>
            <w:tcW w:w="0" w:type="auto"/>
            <w:shd w:val="clear" w:color="auto" w:fill="auto"/>
            <w:noWrap/>
            <w:vAlign w:val="bottom"/>
            <w:hideMark/>
          </w:tcPr>
          <w:p w14:paraId="398A5F09" w14:textId="77777777" w:rsidR="007D13D1" w:rsidRPr="004825F6" w:rsidRDefault="007D13D1" w:rsidP="00A36C2B">
            <w:pPr>
              <w:spacing w:after="0" w:line="240" w:lineRule="auto"/>
              <w:jc w:val="center"/>
              <w:rPr>
                <w:ins w:id="2804" w:author="Fernandes, Richard (he, him, his | il, le, lui)" w:date="2023-07-14T17:13:00Z"/>
                <w:rFonts w:eastAsia="Times New Roman" w:cstheme="minorHAnsi"/>
                <w:sz w:val="16"/>
                <w:szCs w:val="16"/>
                <w:lang w:eastAsia="en-CA"/>
              </w:rPr>
            </w:pPr>
            <w:ins w:id="2805" w:author="Fernandes, Richard (he, him, his | il, le, lui)" w:date="2023-07-14T17:13:00Z">
              <w:r w:rsidRPr="004825F6">
                <w:rPr>
                  <w:rFonts w:eastAsia="Times New Roman" w:cstheme="minorHAnsi"/>
                  <w:sz w:val="16"/>
                  <w:szCs w:val="16"/>
                  <w:lang w:eastAsia="en-CA"/>
                </w:rPr>
                <w:t>1</w:t>
              </w:r>
            </w:ins>
          </w:p>
        </w:tc>
        <w:tc>
          <w:tcPr>
            <w:tcW w:w="0" w:type="auto"/>
            <w:shd w:val="clear" w:color="auto" w:fill="auto"/>
            <w:noWrap/>
            <w:vAlign w:val="bottom"/>
            <w:hideMark/>
          </w:tcPr>
          <w:p w14:paraId="0C6CA6E7" w14:textId="77777777" w:rsidR="007D13D1" w:rsidRPr="004825F6" w:rsidRDefault="007D13D1" w:rsidP="00A36C2B">
            <w:pPr>
              <w:spacing w:after="0" w:line="240" w:lineRule="auto"/>
              <w:jc w:val="center"/>
              <w:rPr>
                <w:ins w:id="2806" w:author="Fernandes, Richard (he, him, his | il, le, lui)" w:date="2023-07-14T17:13:00Z"/>
                <w:rFonts w:eastAsia="Times New Roman" w:cstheme="minorHAnsi"/>
                <w:sz w:val="16"/>
                <w:szCs w:val="16"/>
                <w:lang w:eastAsia="en-CA"/>
              </w:rPr>
            </w:pPr>
            <w:ins w:id="2807" w:author="Fernandes, Richard (he, him, his | il, le, lui)" w:date="2023-07-14T17:13:00Z">
              <w:r w:rsidRPr="004825F6">
                <w:rPr>
                  <w:rFonts w:eastAsia="Times New Roman" w:cstheme="minorHAnsi"/>
                  <w:sz w:val="16"/>
                  <w:szCs w:val="16"/>
                  <w:lang w:eastAsia="en-CA"/>
                </w:rPr>
                <w:t>Uniform</w:t>
              </w:r>
            </w:ins>
          </w:p>
        </w:tc>
      </w:tr>
      <w:tr w:rsidR="007D13D1" w:rsidRPr="004825F6" w14:paraId="003CBBD8" w14:textId="77777777" w:rsidTr="00A36C2B">
        <w:trPr>
          <w:trHeight w:val="270"/>
          <w:ins w:id="2808" w:author="Fernandes, Richard (he, him, his | il, le, lui)" w:date="2023-07-14T17:13:00Z"/>
        </w:trPr>
        <w:tc>
          <w:tcPr>
            <w:tcW w:w="0" w:type="auto"/>
            <w:shd w:val="clear" w:color="auto" w:fill="auto"/>
            <w:noWrap/>
            <w:vAlign w:val="bottom"/>
            <w:hideMark/>
          </w:tcPr>
          <w:p w14:paraId="52B03D0E" w14:textId="77777777" w:rsidR="007D13D1" w:rsidRPr="004825F6" w:rsidRDefault="007D13D1" w:rsidP="00A36C2B">
            <w:pPr>
              <w:spacing w:after="0" w:line="240" w:lineRule="auto"/>
              <w:rPr>
                <w:ins w:id="2809" w:author="Fernandes, Richard (he, him, his | il, le, lui)" w:date="2023-07-14T17:13:00Z"/>
                <w:rFonts w:eastAsia="Times New Roman" w:cstheme="minorHAnsi"/>
                <w:b/>
                <w:bCs/>
                <w:sz w:val="16"/>
                <w:szCs w:val="16"/>
                <w:lang w:eastAsia="en-CA"/>
              </w:rPr>
            </w:pPr>
            <w:ins w:id="2810" w:author="Fernandes, Richard (he, him, his | il, le, lui)" w:date="2023-07-14T17:13:00Z">
              <w:r w:rsidRPr="004825F6">
                <w:rPr>
                  <w:rFonts w:eastAsia="Times New Roman" w:cstheme="minorHAnsi"/>
                  <w:b/>
                  <w:bCs/>
                  <w:sz w:val="16"/>
                  <w:szCs w:val="16"/>
                  <w:lang w:eastAsia="en-CA"/>
                </w:rPr>
                <w:t>O3 (</w:t>
              </w:r>
              <w:proofErr w:type="spellStart"/>
              <w:r w:rsidRPr="004825F6">
                <w:rPr>
                  <w:rFonts w:eastAsia="Times New Roman" w:cstheme="minorHAnsi"/>
                  <w:b/>
                  <w:bCs/>
                  <w:sz w:val="16"/>
                  <w:szCs w:val="16"/>
                  <w:lang w:eastAsia="en-CA"/>
                </w:rPr>
                <w:t>dbs</w:t>
              </w:r>
              <w:proofErr w:type="spellEnd"/>
              <w:r w:rsidRPr="004825F6">
                <w:rPr>
                  <w:rFonts w:eastAsia="Times New Roman" w:cstheme="minorHAnsi"/>
                  <w:b/>
                  <w:bCs/>
                  <w:sz w:val="16"/>
                  <w:szCs w:val="16"/>
                  <w:lang w:eastAsia="en-CA"/>
                </w:rPr>
                <w:t>)</w:t>
              </w:r>
            </w:ins>
          </w:p>
        </w:tc>
        <w:tc>
          <w:tcPr>
            <w:tcW w:w="0" w:type="auto"/>
            <w:shd w:val="clear" w:color="auto" w:fill="auto"/>
            <w:noWrap/>
            <w:vAlign w:val="bottom"/>
            <w:hideMark/>
          </w:tcPr>
          <w:p w14:paraId="4E2310FC" w14:textId="77777777" w:rsidR="007D13D1" w:rsidRPr="004825F6" w:rsidRDefault="007D13D1" w:rsidP="00A36C2B">
            <w:pPr>
              <w:jc w:val="center"/>
              <w:rPr>
                <w:ins w:id="2811" w:author="Fernandes, Richard (he, him, his | il, le, lui)" w:date="2023-07-14T17:13:00Z"/>
                <w:rFonts w:cstheme="minorHAnsi"/>
                <w:sz w:val="16"/>
                <w:szCs w:val="16"/>
              </w:rPr>
            </w:pPr>
            <w:ins w:id="2812" w:author="Fernandes, Richard (he, him, his | il, le, lui)" w:date="2023-07-14T17:13:00Z">
              <w:r w:rsidRPr="004825F6">
                <w:rPr>
                  <w:rFonts w:cstheme="minorHAnsi"/>
                  <w:sz w:val="16"/>
                  <w:szCs w:val="16"/>
                </w:rPr>
                <w:t>1</w:t>
              </w:r>
            </w:ins>
          </w:p>
        </w:tc>
        <w:tc>
          <w:tcPr>
            <w:tcW w:w="0" w:type="auto"/>
            <w:shd w:val="clear" w:color="auto" w:fill="auto"/>
            <w:noWrap/>
            <w:vAlign w:val="bottom"/>
            <w:hideMark/>
          </w:tcPr>
          <w:p w14:paraId="324F77A7" w14:textId="77777777" w:rsidR="007D13D1" w:rsidRPr="004825F6" w:rsidRDefault="007D13D1" w:rsidP="00A36C2B">
            <w:pPr>
              <w:jc w:val="center"/>
              <w:rPr>
                <w:ins w:id="2813" w:author="Fernandes, Richard (he, him, his | il, le, lui)" w:date="2023-07-14T17:13:00Z"/>
                <w:rFonts w:cstheme="minorHAnsi"/>
                <w:sz w:val="16"/>
                <w:szCs w:val="16"/>
              </w:rPr>
            </w:pPr>
            <w:ins w:id="2814" w:author="Fernandes, Richard (he, him, his | il, le, lui)" w:date="2023-07-14T17:13:00Z">
              <w:r w:rsidRPr="004825F6">
                <w:rPr>
                  <w:rFonts w:cstheme="minorHAnsi"/>
                  <w:sz w:val="16"/>
                  <w:szCs w:val="16"/>
                </w:rPr>
                <w:t>6.5</w:t>
              </w:r>
            </w:ins>
          </w:p>
        </w:tc>
        <w:tc>
          <w:tcPr>
            <w:tcW w:w="0" w:type="auto"/>
            <w:shd w:val="clear" w:color="auto" w:fill="auto"/>
            <w:noWrap/>
            <w:vAlign w:val="bottom"/>
            <w:hideMark/>
          </w:tcPr>
          <w:p w14:paraId="2DAE0EEC" w14:textId="77777777" w:rsidR="007D13D1" w:rsidRPr="004825F6" w:rsidRDefault="007D13D1" w:rsidP="00A36C2B">
            <w:pPr>
              <w:jc w:val="center"/>
              <w:rPr>
                <w:ins w:id="2815" w:author="Fernandes, Richard (he, him, his | il, le, lui)" w:date="2023-07-14T17:13:00Z"/>
                <w:rFonts w:cstheme="minorHAnsi"/>
                <w:sz w:val="16"/>
                <w:szCs w:val="16"/>
              </w:rPr>
            </w:pPr>
            <w:ins w:id="2816" w:author="Fernandes, Richard (he, him, his | il, le, lui)" w:date="2023-07-14T17:13:00Z">
              <w:r w:rsidRPr="004825F6">
                <w:rPr>
                  <w:rFonts w:cstheme="minorHAnsi"/>
                  <w:sz w:val="16"/>
                  <w:szCs w:val="16"/>
                </w:rPr>
                <w:t>1</w:t>
              </w:r>
            </w:ins>
          </w:p>
        </w:tc>
        <w:tc>
          <w:tcPr>
            <w:tcW w:w="0" w:type="auto"/>
            <w:shd w:val="clear" w:color="auto" w:fill="auto"/>
            <w:noWrap/>
            <w:vAlign w:val="bottom"/>
            <w:hideMark/>
          </w:tcPr>
          <w:p w14:paraId="097F31A1" w14:textId="77777777" w:rsidR="007D13D1" w:rsidRPr="004825F6" w:rsidRDefault="007D13D1" w:rsidP="00A36C2B">
            <w:pPr>
              <w:jc w:val="center"/>
              <w:rPr>
                <w:ins w:id="2817" w:author="Fernandes, Richard (he, him, his | il, le, lui)" w:date="2023-07-14T17:13:00Z"/>
                <w:rFonts w:cstheme="minorHAnsi"/>
                <w:sz w:val="16"/>
                <w:szCs w:val="16"/>
              </w:rPr>
            </w:pPr>
            <w:ins w:id="2818" w:author="Fernandes, Richard (he, him, his | il, le, lui)" w:date="2023-07-14T17:13:00Z">
              <w:r w:rsidRPr="004825F6">
                <w:rPr>
                  <w:rFonts w:cstheme="minorHAnsi"/>
                  <w:sz w:val="16"/>
                  <w:szCs w:val="16"/>
                </w:rPr>
                <w:t>6.5</w:t>
              </w:r>
            </w:ins>
          </w:p>
        </w:tc>
        <w:tc>
          <w:tcPr>
            <w:tcW w:w="0" w:type="auto"/>
            <w:shd w:val="clear" w:color="auto" w:fill="auto"/>
            <w:noWrap/>
            <w:vAlign w:val="bottom"/>
            <w:hideMark/>
          </w:tcPr>
          <w:p w14:paraId="6F9FA24F" w14:textId="77777777" w:rsidR="007D13D1" w:rsidRPr="004825F6" w:rsidRDefault="007D13D1" w:rsidP="00A36C2B">
            <w:pPr>
              <w:spacing w:after="0" w:line="240" w:lineRule="auto"/>
              <w:jc w:val="center"/>
              <w:rPr>
                <w:ins w:id="2819" w:author="Fernandes, Richard (he, him, his | il, le, lui)" w:date="2023-07-14T17:13:00Z"/>
                <w:rFonts w:eastAsia="Times New Roman" w:cstheme="minorHAnsi"/>
                <w:sz w:val="16"/>
                <w:szCs w:val="16"/>
                <w:lang w:eastAsia="en-CA"/>
              </w:rPr>
            </w:pPr>
            <w:ins w:id="2820" w:author="Fernandes, Richard (he, him, his | il, le, lui)" w:date="2023-07-14T17:13:00Z">
              <w:r w:rsidRPr="004825F6">
                <w:rPr>
                  <w:rFonts w:eastAsia="Times New Roman" w:cstheme="minorHAnsi"/>
                  <w:sz w:val="16"/>
                  <w:szCs w:val="16"/>
                  <w:lang w:eastAsia="en-CA"/>
                </w:rPr>
                <w:t>1</w:t>
              </w:r>
            </w:ins>
          </w:p>
        </w:tc>
        <w:tc>
          <w:tcPr>
            <w:tcW w:w="0" w:type="auto"/>
            <w:shd w:val="clear" w:color="auto" w:fill="auto"/>
            <w:noWrap/>
            <w:vAlign w:val="bottom"/>
            <w:hideMark/>
          </w:tcPr>
          <w:p w14:paraId="5A22B313" w14:textId="77777777" w:rsidR="007D13D1" w:rsidRPr="004825F6" w:rsidRDefault="007D13D1" w:rsidP="00A36C2B">
            <w:pPr>
              <w:spacing w:after="0" w:line="240" w:lineRule="auto"/>
              <w:jc w:val="center"/>
              <w:rPr>
                <w:ins w:id="2821" w:author="Fernandes, Richard (he, him, his | il, le, lui)" w:date="2023-07-14T17:13:00Z"/>
                <w:rFonts w:eastAsia="Times New Roman" w:cstheme="minorHAnsi"/>
                <w:sz w:val="16"/>
                <w:szCs w:val="16"/>
                <w:lang w:eastAsia="en-CA"/>
              </w:rPr>
            </w:pPr>
            <w:ins w:id="2822" w:author="Fernandes, Richard (he, him, his | il, le, lui)" w:date="2023-07-14T17:13:00Z">
              <w:r w:rsidRPr="004825F6">
                <w:rPr>
                  <w:rFonts w:eastAsia="Times New Roman" w:cstheme="minorHAnsi"/>
                  <w:sz w:val="16"/>
                  <w:szCs w:val="16"/>
                  <w:lang w:eastAsia="en-CA"/>
                </w:rPr>
                <w:t>Uniform</w:t>
              </w:r>
            </w:ins>
          </w:p>
        </w:tc>
      </w:tr>
    </w:tbl>
    <w:p w14:paraId="34FEFC13" w14:textId="77777777" w:rsidR="007D13D1" w:rsidRDefault="007D13D1" w:rsidP="007D13D1">
      <w:pPr>
        <w:rPr>
          <w:ins w:id="2823" w:author="Fernandes, Richard (he, him, his | il, le, lui)" w:date="2023-07-14T17:13:00Z"/>
        </w:rPr>
      </w:pPr>
    </w:p>
    <w:p w14:paraId="3F9E654D" w14:textId="08A30AA1" w:rsidR="0097469C" w:rsidRDefault="0097469C" w:rsidP="0097469C">
      <w:r>
        <w:br w:type="page"/>
      </w:r>
    </w:p>
    <w:p w14:paraId="3AA11EC7" w14:textId="1EE747D0" w:rsidR="0097469C" w:rsidDel="007D13D1" w:rsidRDefault="0097469C" w:rsidP="0097469C">
      <w:pPr>
        <w:rPr>
          <w:del w:id="2824" w:author="Fernandes, Richard (he, him, his | il, le, lui)" w:date="2023-07-14T17:13:00Z"/>
        </w:rPr>
      </w:pPr>
    </w:p>
    <w:p w14:paraId="52269009" w14:textId="73576E13" w:rsidR="0097469C" w:rsidDel="007D13D1" w:rsidRDefault="0097469C" w:rsidP="0097469C">
      <w:pPr>
        <w:rPr>
          <w:del w:id="2825" w:author="Fernandes, Richard (he, him, his | il, le, lui)" w:date="2023-07-14T17:13:00Z"/>
        </w:rPr>
      </w:pPr>
      <w:del w:id="2826" w:author="Fernandes, Richard (he, him, his | il, le, lui)" w:date="2023-07-14T17:13:00Z">
        <w:r w:rsidDel="007D13D1">
          <w:delText>Atmosphere distribution parameters are fixed for all simulations following SL2P (</w:delText>
        </w:r>
        <w:r w:rsidDel="007D13D1">
          <w:fldChar w:fldCharType="begin"/>
        </w:r>
        <w:r w:rsidDel="007D13D1">
          <w:delInstrText xml:space="preserve"> REF _Ref18587148 \h </w:delInstrText>
        </w:r>
        <w:r w:rsidDel="007D13D1">
          <w:fldChar w:fldCharType="separate"/>
        </w:r>
        <w:r w:rsidDel="007D13D1">
          <w:delText>Atmosphere parameters.</w:delText>
        </w:r>
        <w:r w:rsidDel="007D13D1">
          <w:fldChar w:fldCharType="end"/>
        </w:r>
        <w:r w:rsidDel="007D13D1">
          <w:delText xml:space="preserve">). </w:delText>
        </w:r>
      </w:del>
    </w:p>
    <w:p w14:paraId="2C7077A5" w14:textId="0832677B" w:rsidR="0097469C" w:rsidDel="007D13D1" w:rsidRDefault="0097469C" w:rsidP="0097469C">
      <w:pPr>
        <w:pStyle w:val="Caption"/>
        <w:keepNext/>
        <w:rPr>
          <w:del w:id="2827" w:author="Fernandes, Richard (he, him, his | il, le, lui)" w:date="2023-07-14T17:13:00Z"/>
        </w:rPr>
      </w:pPr>
      <w:del w:id="2828" w:author="Fernandes, Richard (he, him, his | il, le, lui)" w:date="2023-07-14T17:13:00Z">
        <w:r w:rsidDel="007D13D1">
          <w:delText xml:space="preserve">Table </w:delText>
        </w:r>
        <w:r w:rsidDel="007D13D1">
          <w:rPr>
            <w:noProof/>
          </w:rPr>
          <w:fldChar w:fldCharType="begin"/>
        </w:r>
        <w:r w:rsidDel="007D13D1">
          <w:rPr>
            <w:noProof/>
          </w:rPr>
          <w:delInstrText xml:space="preserve"> SEQ Table \* ARABIC </w:delInstrText>
        </w:r>
        <w:r w:rsidDel="007D13D1">
          <w:rPr>
            <w:noProof/>
          </w:rPr>
          <w:fldChar w:fldCharType="separate"/>
        </w:r>
      </w:del>
      <w:del w:id="2829" w:author="Fernandes, Richard (he, him, his | il, le, lui)" w:date="2023-07-14T17:08:00Z">
        <w:r w:rsidDel="007D13D1">
          <w:rPr>
            <w:noProof/>
          </w:rPr>
          <w:delText>19</w:delText>
        </w:r>
      </w:del>
      <w:del w:id="2830" w:author="Fernandes, Richard (he, him, his | il, le, lui)" w:date="2023-07-14T17:13:00Z">
        <w:r w:rsidDel="007D13D1">
          <w:rPr>
            <w:noProof/>
          </w:rPr>
          <w:fldChar w:fldCharType="end"/>
        </w:r>
        <w:r w:rsidDel="007D13D1">
          <w:delText xml:space="preserve">.  </w:delText>
        </w:r>
        <w:bookmarkStart w:id="2831" w:name="_Ref18587148"/>
        <w:r w:rsidDel="007D13D1">
          <w:delText>Atmosphere parameters.</w:delText>
        </w:r>
        <w:bookmarkEnd w:id="2831"/>
      </w:del>
    </w:p>
    <w:tbl>
      <w:tblPr>
        <w:tblW w:w="0" w:type="auto"/>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1096"/>
        <w:gridCol w:w="1100"/>
        <w:gridCol w:w="460"/>
        <w:gridCol w:w="541"/>
        <w:gridCol w:w="818"/>
        <w:gridCol w:w="771"/>
      </w:tblGrid>
      <w:tr w:rsidR="0097469C" w:rsidRPr="004825F6" w:rsidDel="007D13D1" w14:paraId="77147E65" w14:textId="371386BF" w:rsidTr="00A36C2B">
        <w:trPr>
          <w:trHeight w:val="255"/>
          <w:del w:id="2832" w:author="Fernandes, Richard (he, him, his | il, le, lui)" w:date="2023-07-14T17:13:00Z"/>
        </w:trPr>
        <w:tc>
          <w:tcPr>
            <w:tcW w:w="0" w:type="auto"/>
            <w:shd w:val="clear" w:color="auto" w:fill="auto"/>
            <w:noWrap/>
            <w:vAlign w:val="bottom"/>
          </w:tcPr>
          <w:p w14:paraId="71AACEA1" w14:textId="122639EA" w:rsidR="0097469C" w:rsidRPr="004825F6" w:rsidDel="007D13D1" w:rsidRDefault="0097469C" w:rsidP="00A36C2B">
            <w:pPr>
              <w:rPr>
                <w:del w:id="2833" w:author="Fernandes, Richard (he, him, his | il, le, lui)" w:date="2023-07-14T17:13:00Z"/>
                <w:rFonts w:cstheme="minorHAnsi"/>
                <w:b/>
                <w:bCs/>
                <w:sz w:val="16"/>
                <w:szCs w:val="16"/>
              </w:rPr>
            </w:pPr>
            <w:del w:id="2834" w:author="Fernandes, Richard (he, him, his | il, le, lui)" w:date="2023-07-14T17:13:00Z">
              <w:r w:rsidRPr="004825F6" w:rsidDel="007D13D1">
                <w:rPr>
                  <w:rFonts w:cstheme="minorHAnsi"/>
                  <w:b/>
                  <w:bCs/>
                  <w:sz w:val="16"/>
                  <w:szCs w:val="16"/>
                </w:rPr>
                <w:delText>Variable</w:delText>
              </w:r>
            </w:del>
          </w:p>
        </w:tc>
        <w:tc>
          <w:tcPr>
            <w:tcW w:w="0" w:type="auto"/>
            <w:shd w:val="clear" w:color="auto" w:fill="auto"/>
            <w:noWrap/>
            <w:vAlign w:val="bottom"/>
          </w:tcPr>
          <w:p w14:paraId="40C5E096" w14:textId="1501F52F" w:rsidR="0097469C" w:rsidRPr="004825F6" w:rsidDel="007D13D1" w:rsidRDefault="0097469C" w:rsidP="00A36C2B">
            <w:pPr>
              <w:rPr>
                <w:del w:id="2835" w:author="Fernandes, Richard (he, him, his | il, le, lui)" w:date="2023-07-14T17:13:00Z"/>
                <w:rFonts w:cstheme="minorHAnsi"/>
                <w:b/>
                <w:bCs/>
                <w:sz w:val="16"/>
                <w:szCs w:val="16"/>
              </w:rPr>
            </w:pPr>
            <w:del w:id="2836" w:author="Fernandes, Richard (he, him, his | il, le, lui)" w:date="2023-07-14T17:13:00Z">
              <w:r w:rsidRPr="004825F6" w:rsidDel="007D13D1">
                <w:rPr>
                  <w:rFonts w:cstheme="minorHAnsi"/>
                  <w:b/>
                  <w:bCs/>
                  <w:sz w:val="16"/>
                  <w:szCs w:val="16"/>
                </w:rPr>
                <w:delText>Lower Bound</w:delText>
              </w:r>
            </w:del>
          </w:p>
        </w:tc>
        <w:tc>
          <w:tcPr>
            <w:tcW w:w="0" w:type="auto"/>
            <w:shd w:val="clear" w:color="auto" w:fill="auto"/>
            <w:noWrap/>
            <w:vAlign w:val="bottom"/>
          </w:tcPr>
          <w:p w14:paraId="0245BC21" w14:textId="1AC9D773" w:rsidR="0097469C" w:rsidRPr="004825F6" w:rsidDel="007D13D1" w:rsidRDefault="0097469C" w:rsidP="00A36C2B">
            <w:pPr>
              <w:rPr>
                <w:del w:id="2837" w:author="Fernandes, Richard (he, him, his | il, le, lui)" w:date="2023-07-14T17:13:00Z"/>
                <w:rFonts w:cstheme="minorHAnsi"/>
                <w:b/>
                <w:bCs/>
                <w:sz w:val="16"/>
                <w:szCs w:val="16"/>
              </w:rPr>
            </w:pPr>
            <w:del w:id="2838" w:author="Fernandes, Richard (he, him, his | il, le, lui)" w:date="2023-07-14T17:13:00Z">
              <w:r w:rsidRPr="004825F6" w:rsidDel="007D13D1">
                <w:rPr>
                  <w:rFonts w:cstheme="minorHAnsi"/>
                  <w:b/>
                  <w:bCs/>
                  <w:sz w:val="16"/>
                  <w:szCs w:val="16"/>
                </w:rPr>
                <w:delText>Upper Bound</w:delText>
              </w:r>
            </w:del>
          </w:p>
        </w:tc>
        <w:tc>
          <w:tcPr>
            <w:tcW w:w="0" w:type="auto"/>
            <w:shd w:val="clear" w:color="auto" w:fill="auto"/>
            <w:noWrap/>
            <w:vAlign w:val="bottom"/>
          </w:tcPr>
          <w:p w14:paraId="484EE51A" w14:textId="5D3D5EEB" w:rsidR="0097469C" w:rsidRPr="004825F6" w:rsidDel="007D13D1" w:rsidRDefault="0097469C" w:rsidP="00A36C2B">
            <w:pPr>
              <w:rPr>
                <w:del w:id="2839" w:author="Fernandes, Richard (he, him, his | il, le, lui)" w:date="2023-07-14T17:13:00Z"/>
                <w:rFonts w:cstheme="minorHAnsi"/>
                <w:b/>
                <w:bCs/>
                <w:sz w:val="16"/>
                <w:szCs w:val="16"/>
              </w:rPr>
            </w:pPr>
            <w:del w:id="2840" w:author="Fernandes, Richard (he, him, his | il, le, lui)" w:date="2023-07-14T17:13:00Z">
              <w:r w:rsidRPr="004825F6" w:rsidDel="007D13D1">
                <w:rPr>
                  <w:rFonts w:cstheme="minorHAnsi"/>
                  <w:b/>
                  <w:bCs/>
                  <w:sz w:val="16"/>
                  <w:szCs w:val="16"/>
                </w:rPr>
                <w:delText>P1</w:delText>
              </w:r>
            </w:del>
          </w:p>
        </w:tc>
        <w:tc>
          <w:tcPr>
            <w:tcW w:w="0" w:type="auto"/>
            <w:shd w:val="clear" w:color="auto" w:fill="auto"/>
            <w:noWrap/>
            <w:vAlign w:val="bottom"/>
          </w:tcPr>
          <w:p w14:paraId="15B7E93F" w14:textId="47DEB3AA" w:rsidR="0097469C" w:rsidRPr="004825F6" w:rsidDel="007D13D1" w:rsidRDefault="0097469C" w:rsidP="00A36C2B">
            <w:pPr>
              <w:rPr>
                <w:del w:id="2841" w:author="Fernandes, Richard (he, him, his | il, le, lui)" w:date="2023-07-14T17:13:00Z"/>
                <w:rFonts w:cstheme="minorHAnsi"/>
                <w:b/>
                <w:bCs/>
                <w:sz w:val="16"/>
                <w:szCs w:val="16"/>
              </w:rPr>
            </w:pPr>
            <w:del w:id="2842" w:author="Fernandes, Richard (he, him, his | il, le, lui)" w:date="2023-07-14T17:13:00Z">
              <w:r w:rsidRPr="004825F6" w:rsidDel="007D13D1">
                <w:rPr>
                  <w:rFonts w:cstheme="minorHAnsi"/>
                  <w:b/>
                  <w:bCs/>
                  <w:sz w:val="16"/>
                  <w:szCs w:val="16"/>
                </w:rPr>
                <w:delText>P2</w:delText>
              </w:r>
            </w:del>
          </w:p>
        </w:tc>
        <w:tc>
          <w:tcPr>
            <w:tcW w:w="0" w:type="auto"/>
            <w:shd w:val="clear" w:color="auto" w:fill="auto"/>
            <w:noWrap/>
            <w:vAlign w:val="bottom"/>
          </w:tcPr>
          <w:p w14:paraId="4B7BD55A" w14:textId="0B134BE6" w:rsidR="0097469C" w:rsidRPr="004825F6" w:rsidDel="007D13D1" w:rsidRDefault="0097469C" w:rsidP="00A36C2B">
            <w:pPr>
              <w:rPr>
                <w:del w:id="2843" w:author="Fernandes, Richard (he, him, his | il, le, lui)" w:date="2023-07-14T17:13:00Z"/>
                <w:rFonts w:cstheme="minorHAnsi"/>
                <w:b/>
                <w:bCs/>
                <w:sz w:val="16"/>
                <w:szCs w:val="16"/>
              </w:rPr>
            </w:pPr>
            <w:del w:id="2844" w:author="Fernandes, Richard (he, him, his | il, le, lui)" w:date="2023-07-14T17:13:00Z">
              <w:r w:rsidRPr="004825F6" w:rsidDel="007D13D1">
                <w:rPr>
                  <w:rFonts w:cstheme="minorHAnsi"/>
                  <w:b/>
                  <w:bCs/>
                  <w:sz w:val="16"/>
                  <w:szCs w:val="16"/>
                </w:rPr>
                <w:delText>Nb_Class</w:delText>
              </w:r>
            </w:del>
          </w:p>
        </w:tc>
        <w:tc>
          <w:tcPr>
            <w:tcW w:w="0" w:type="auto"/>
            <w:shd w:val="clear" w:color="auto" w:fill="auto"/>
            <w:noWrap/>
            <w:vAlign w:val="bottom"/>
          </w:tcPr>
          <w:p w14:paraId="68B4B1C3" w14:textId="61C3FED1" w:rsidR="0097469C" w:rsidRPr="004825F6" w:rsidDel="007D13D1" w:rsidRDefault="0097469C" w:rsidP="00A36C2B">
            <w:pPr>
              <w:rPr>
                <w:del w:id="2845" w:author="Fernandes, Richard (he, him, his | il, le, lui)" w:date="2023-07-14T17:13:00Z"/>
                <w:rFonts w:cstheme="minorHAnsi"/>
                <w:b/>
                <w:bCs/>
                <w:sz w:val="16"/>
                <w:szCs w:val="16"/>
              </w:rPr>
            </w:pPr>
            <w:del w:id="2846" w:author="Fernandes, Richard (he, him, his | il, le, lui)" w:date="2023-07-14T17:13:00Z">
              <w:r w:rsidRPr="004825F6" w:rsidDel="007D13D1">
                <w:rPr>
                  <w:rFonts w:cstheme="minorHAnsi"/>
                  <w:b/>
                  <w:bCs/>
                  <w:sz w:val="16"/>
                  <w:szCs w:val="16"/>
                </w:rPr>
                <w:delText>Variable</w:delText>
              </w:r>
            </w:del>
          </w:p>
        </w:tc>
      </w:tr>
      <w:tr w:rsidR="0097469C" w:rsidRPr="004825F6" w:rsidDel="007D13D1" w14:paraId="5CDBC9F6" w14:textId="60BAFE85" w:rsidTr="00A36C2B">
        <w:trPr>
          <w:trHeight w:val="255"/>
          <w:del w:id="2847" w:author="Fernandes, Richard (he, him, his | il, le, lui)" w:date="2023-07-14T17:13:00Z"/>
        </w:trPr>
        <w:tc>
          <w:tcPr>
            <w:tcW w:w="0" w:type="auto"/>
            <w:shd w:val="clear" w:color="auto" w:fill="auto"/>
            <w:noWrap/>
            <w:vAlign w:val="bottom"/>
            <w:hideMark/>
          </w:tcPr>
          <w:p w14:paraId="6841F2DB" w14:textId="41566526" w:rsidR="0097469C" w:rsidRPr="004825F6" w:rsidDel="007D13D1" w:rsidRDefault="0097469C" w:rsidP="00A36C2B">
            <w:pPr>
              <w:spacing w:after="0" w:line="240" w:lineRule="auto"/>
              <w:rPr>
                <w:del w:id="2848" w:author="Fernandes, Richard (he, him, his | il, le, lui)" w:date="2023-07-14T17:13:00Z"/>
                <w:rFonts w:eastAsia="Times New Roman" w:cstheme="minorHAnsi"/>
                <w:b/>
                <w:bCs/>
                <w:sz w:val="16"/>
                <w:szCs w:val="16"/>
                <w:lang w:eastAsia="en-CA"/>
              </w:rPr>
            </w:pPr>
            <w:del w:id="2849" w:author="Fernandes, Richard (he, him, his | il, le, lui)" w:date="2023-07-14T17:13:00Z">
              <w:r w:rsidRPr="004825F6" w:rsidDel="007D13D1">
                <w:rPr>
                  <w:rFonts w:eastAsia="Times New Roman" w:cstheme="minorHAnsi"/>
                  <w:b/>
                  <w:bCs/>
                  <w:sz w:val="16"/>
                  <w:szCs w:val="16"/>
                  <w:lang w:eastAsia="en-CA"/>
                </w:rPr>
                <w:delText>P (mbar)</w:delText>
              </w:r>
            </w:del>
          </w:p>
        </w:tc>
        <w:tc>
          <w:tcPr>
            <w:tcW w:w="0" w:type="auto"/>
            <w:shd w:val="clear" w:color="auto" w:fill="auto"/>
            <w:noWrap/>
            <w:vAlign w:val="bottom"/>
            <w:hideMark/>
          </w:tcPr>
          <w:p w14:paraId="450EB9AA" w14:textId="2465B20A" w:rsidR="0097469C" w:rsidRPr="004825F6" w:rsidDel="007D13D1" w:rsidRDefault="0097469C" w:rsidP="00A36C2B">
            <w:pPr>
              <w:jc w:val="center"/>
              <w:rPr>
                <w:del w:id="2850" w:author="Fernandes, Richard (he, him, his | il, le, lui)" w:date="2023-07-14T17:13:00Z"/>
                <w:rFonts w:cstheme="minorHAnsi"/>
                <w:sz w:val="16"/>
                <w:szCs w:val="16"/>
              </w:rPr>
            </w:pPr>
            <w:del w:id="2851" w:author="Fernandes, Richard (he, him, his | il, le, lui)" w:date="2023-07-14T17:13:00Z">
              <w:r w:rsidRPr="004825F6" w:rsidDel="007D13D1">
                <w:rPr>
                  <w:rFonts w:cstheme="minorHAnsi"/>
                  <w:sz w:val="16"/>
                  <w:szCs w:val="16"/>
                </w:rPr>
                <w:delText>0.5</w:delText>
              </w:r>
            </w:del>
          </w:p>
        </w:tc>
        <w:tc>
          <w:tcPr>
            <w:tcW w:w="0" w:type="auto"/>
            <w:shd w:val="clear" w:color="auto" w:fill="auto"/>
            <w:noWrap/>
            <w:vAlign w:val="bottom"/>
            <w:hideMark/>
          </w:tcPr>
          <w:p w14:paraId="60F57D22" w14:textId="011F8C12" w:rsidR="0097469C" w:rsidRPr="004825F6" w:rsidDel="007D13D1" w:rsidRDefault="0097469C" w:rsidP="00A36C2B">
            <w:pPr>
              <w:jc w:val="center"/>
              <w:rPr>
                <w:del w:id="2852" w:author="Fernandes, Richard (he, him, his | il, le, lui)" w:date="2023-07-14T17:13:00Z"/>
                <w:rFonts w:cstheme="minorHAnsi"/>
                <w:sz w:val="16"/>
                <w:szCs w:val="16"/>
              </w:rPr>
            </w:pPr>
            <w:del w:id="2853" w:author="Fernandes, Richard (he, him, his | il, le, lui)" w:date="2023-07-14T17:13:00Z">
              <w:r w:rsidRPr="004825F6" w:rsidDel="007D13D1">
                <w:rPr>
                  <w:rFonts w:cstheme="minorHAnsi"/>
                  <w:sz w:val="16"/>
                  <w:szCs w:val="16"/>
                </w:rPr>
                <w:delText>3.5</w:delText>
              </w:r>
            </w:del>
          </w:p>
        </w:tc>
        <w:tc>
          <w:tcPr>
            <w:tcW w:w="0" w:type="auto"/>
            <w:shd w:val="clear" w:color="auto" w:fill="auto"/>
            <w:noWrap/>
            <w:vAlign w:val="bottom"/>
            <w:hideMark/>
          </w:tcPr>
          <w:p w14:paraId="44CE5B0A" w14:textId="5AE44E5D" w:rsidR="0097469C" w:rsidRPr="004825F6" w:rsidDel="007D13D1" w:rsidRDefault="0097469C" w:rsidP="00A36C2B">
            <w:pPr>
              <w:jc w:val="center"/>
              <w:rPr>
                <w:del w:id="2854" w:author="Fernandes, Richard (he, him, his | il, le, lui)" w:date="2023-07-14T17:13:00Z"/>
                <w:rFonts w:cstheme="minorHAnsi"/>
                <w:sz w:val="16"/>
                <w:szCs w:val="16"/>
              </w:rPr>
            </w:pPr>
            <w:del w:id="2855" w:author="Fernandes, Richard (he, him, his | il, le, lui)" w:date="2023-07-14T17:13:00Z">
              <w:r w:rsidRPr="004825F6" w:rsidDel="007D13D1">
                <w:rPr>
                  <w:rFonts w:cstheme="minorHAnsi"/>
                  <w:sz w:val="16"/>
                  <w:szCs w:val="16"/>
                </w:rPr>
                <w:delText>0.5</w:delText>
              </w:r>
            </w:del>
          </w:p>
        </w:tc>
        <w:tc>
          <w:tcPr>
            <w:tcW w:w="0" w:type="auto"/>
            <w:shd w:val="clear" w:color="auto" w:fill="auto"/>
            <w:noWrap/>
            <w:vAlign w:val="bottom"/>
            <w:hideMark/>
          </w:tcPr>
          <w:p w14:paraId="3B8778BB" w14:textId="0CBF058E" w:rsidR="0097469C" w:rsidRPr="004825F6" w:rsidDel="007D13D1" w:rsidRDefault="0097469C" w:rsidP="00A36C2B">
            <w:pPr>
              <w:jc w:val="center"/>
              <w:rPr>
                <w:del w:id="2856" w:author="Fernandes, Richard (he, him, his | il, le, lui)" w:date="2023-07-14T17:13:00Z"/>
                <w:rFonts w:cstheme="minorHAnsi"/>
                <w:sz w:val="16"/>
                <w:szCs w:val="16"/>
              </w:rPr>
            </w:pPr>
            <w:del w:id="2857" w:author="Fernandes, Richard (he, him, his | il, le, lui)" w:date="2023-07-14T17:13:00Z">
              <w:r w:rsidRPr="004825F6" w:rsidDel="007D13D1">
                <w:rPr>
                  <w:rFonts w:cstheme="minorHAnsi"/>
                  <w:sz w:val="16"/>
                  <w:szCs w:val="16"/>
                </w:rPr>
                <w:delText>3.5</w:delText>
              </w:r>
            </w:del>
          </w:p>
        </w:tc>
        <w:tc>
          <w:tcPr>
            <w:tcW w:w="0" w:type="auto"/>
            <w:shd w:val="clear" w:color="auto" w:fill="auto"/>
            <w:noWrap/>
            <w:vAlign w:val="bottom"/>
            <w:hideMark/>
          </w:tcPr>
          <w:p w14:paraId="572F7F90" w14:textId="45C84E50" w:rsidR="0097469C" w:rsidRPr="004825F6" w:rsidDel="007D13D1" w:rsidRDefault="0097469C" w:rsidP="00A36C2B">
            <w:pPr>
              <w:spacing w:after="0" w:line="240" w:lineRule="auto"/>
              <w:jc w:val="center"/>
              <w:rPr>
                <w:del w:id="2858" w:author="Fernandes, Richard (he, him, his | il, le, lui)" w:date="2023-07-14T17:13:00Z"/>
                <w:rFonts w:eastAsia="Times New Roman" w:cstheme="minorHAnsi"/>
                <w:sz w:val="16"/>
                <w:szCs w:val="16"/>
                <w:lang w:eastAsia="en-CA"/>
              </w:rPr>
            </w:pPr>
            <w:del w:id="2859" w:author="Fernandes, Richard (he, him, his | il, le, lui)" w:date="2023-07-14T17:13:00Z">
              <w:r w:rsidRPr="004825F6" w:rsidDel="007D13D1">
                <w:rPr>
                  <w:rFonts w:eastAsia="Times New Roman" w:cstheme="minorHAnsi"/>
                  <w:sz w:val="16"/>
                  <w:szCs w:val="16"/>
                  <w:lang w:eastAsia="en-CA"/>
                </w:rPr>
                <w:delText>1</w:delText>
              </w:r>
            </w:del>
          </w:p>
        </w:tc>
        <w:tc>
          <w:tcPr>
            <w:tcW w:w="0" w:type="auto"/>
            <w:shd w:val="clear" w:color="auto" w:fill="auto"/>
            <w:noWrap/>
            <w:vAlign w:val="bottom"/>
            <w:hideMark/>
          </w:tcPr>
          <w:p w14:paraId="543DAB27" w14:textId="7F0E4005" w:rsidR="0097469C" w:rsidRPr="004825F6" w:rsidDel="007D13D1" w:rsidRDefault="0097469C" w:rsidP="00A36C2B">
            <w:pPr>
              <w:spacing w:after="0" w:line="240" w:lineRule="auto"/>
              <w:jc w:val="center"/>
              <w:rPr>
                <w:del w:id="2860" w:author="Fernandes, Richard (he, him, his | il, le, lui)" w:date="2023-07-14T17:13:00Z"/>
                <w:rFonts w:eastAsia="Times New Roman" w:cstheme="minorHAnsi"/>
                <w:sz w:val="16"/>
                <w:szCs w:val="16"/>
                <w:lang w:eastAsia="en-CA"/>
              </w:rPr>
            </w:pPr>
            <w:del w:id="2861" w:author="Fernandes, Richard (he, him, his | il, le, lui)" w:date="2023-07-14T17:13:00Z">
              <w:r w:rsidRPr="004825F6" w:rsidDel="007D13D1">
                <w:rPr>
                  <w:rFonts w:eastAsia="Times New Roman" w:cstheme="minorHAnsi"/>
                  <w:sz w:val="16"/>
                  <w:szCs w:val="16"/>
                  <w:lang w:eastAsia="en-CA"/>
                </w:rPr>
                <w:delText>Uniform</w:delText>
              </w:r>
            </w:del>
          </w:p>
        </w:tc>
      </w:tr>
      <w:tr w:rsidR="0097469C" w:rsidRPr="004825F6" w:rsidDel="007D13D1" w14:paraId="0A9EC899" w14:textId="39CB8C03" w:rsidTr="00A36C2B">
        <w:trPr>
          <w:trHeight w:val="255"/>
          <w:del w:id="2862" w:author="Fernandes, Richard (he, him, his | il, le, lui)" w:date="2023-07-14T17:13:00Z"/>
        </w:trPr>
        <w:tc>
          <w:tcPr>
            <w:tcW w:w="0" w:type="auto"/>
            <w:shd w:val="clear" w:color="auto" w:fill="auto"/>
            <w:noWrap/>
            <w:vAlign w:val="bottom"/>
            <w:hideMark/>
          </w:tcPr>
          <w:p w14:paraId="76DFD78D" w14:textId="56E8DBDB" w:rsidR="0097469C" w:rsidRPr="004825F6" w:rsidDel="007D13D1" w:rsidRDefault="0097469C" w:rsidP="00A36C2B">
            <w:pPr>
              <w:spacing w:after="0" w:line="240" w:lineRule="auto"/>
              <w:rPr>
                <w:del w:id="2863" w:author="Fernandes, Richard (he, him, his | il, le, lui)" w:date="2023-07-14T17:13:00Z"/>
                <w:rFonts w:eastAsia="Times New Roman" w:cstheme="minorHAnsi"/>
                <w:b/>
                <w:bCs/>
                <w:sz w:val="16"/>
                <w:szCs w:val="16"/>
                <w:lang w:eastAsia="en-CA"/>
              </w:rPr>
            </w:pPr>
            <w:del w:id="2864" w:author="Fernandes, Richard (he, him, his | il, le, lui)" w:date="2023-07-14T17:13:00Z">
              <w:r w:rsidRPr="004825F6" w:rsidDel="007D13D1">
                <w:rPr>
                  <w:rFonts w:eastAsia="Times New Roman" w:cstheme="minorHAnsi"/>
                  <w:b/>
                  <w:bCs/>
                  <w:sz w:val="16"/>
                  <w:szCs w:val="16"/>
                  <w:lang w:eastAsia="en-CA"/>
                </w:rPr>
                <w:delText>t550</w:delText>
              </w:r>
            </w:del>
          </w:p>
        </w:tc>
        <w:tc>
          <w:tcPr>
            <w:tcW w:w="0" w:type="auto"/>
            <w:shd w:val="clear" w:color="auto" w:fill="auto"/>
            <w:noWrap/>
            <w:vAlign w:val="bottom"/>
            <w:hideMark/>
          </w:tcPr>
          <w:p w14:paraId="045D3FBA" w14:textId="4FDCDE11" w:rsidR="0097469C" w:rsidRPr="004825F6" w:rsidDel="007D13D1" w:rsidRDefault="0097469C" w:rsidP="00A36C2B">
            <w:pPr>
              <w:jc w:val="center"/>
              <w:rPr>
                <w:del w:id="2865" w:author="Fernandes, Richard (he, him, his | il, le, lui)" w:date="2023-07-14T17:13:00Z"/>
                <w:rFonts w:cstheme="minorHAnsi"/>
                <w:sz w:val="16"/>
                <w:szCs w:val="16"/>
              </w:rPr>
            </w:pPr>
            <w:del w:id="2866" w:author="Fernandes, Richard (he, him, his | il, le, lui)" w:date="2023-07-14T17:13:00Z">
              <w:r w:rsidRPr="004825F6" w:rsidDel="007D13D1">
                <w:rPr>
                  <w:rFonts w:cstheme="minorHAnsi"/>
                  <w:sz w:val="16"/>
                  <w:szCs w:val="16"/>
                </w:rPr>
                <w:delText>950</w:delText>
              </w:r>
            </w:del>
          </w:p>
        </w:tc>
        <w:tc>
          <w:tcPr>
            <w:tcW w:w="0" w:type="auto"/>
            <w:shd w:val="clear" w:color="auto" w:fill="auto"/>
            <w:noWrap/>
            <w:vAlign w:val="bottom"/>
            <w:hideMark/>
          </w:tcPr>
          <w:p w14:paraId="08626DA8" w14:textId="1F8FA1D3" w:rsidR="0097469C" w:rsidRPr="004825F6" w:rsidDel="007D13D1" w:rsidRDefault="0097469C" w:rsidP="00A36C2B">
            <w:pPr>
              <w:jc w:val="center"/>
              <w:rPr>
                <w:del w:id="2867" w:author="Fernandes, Richard (he, him, his | il, le, lui)" w:date="2023-07-14T17:13:00Z"/>
                <w:rFonts w:cstheme="minorHAnsi"/>
                <w:sz w:val="16"/>
                <w:szCs w:val="16"/>
              </w:rPr>
            </w:pPr>
            <w:del w:id="2868" w:author="Fernandes, Richard (he, him, his | il, le, lui)" w:date="2023-07-14T17:13:00Z">
              <w:r w:rsidRPr="004825F6" w:rsidDel="007D13D1">
                <w:rPr>
                  <w:rFonts w:cstheme="minorHAnsi"/>
                  <w:sz w:val="16"/>
                  <w:szCs w:val="16"/>
                </w:rPr>
                <w:delText>1080</w:delText>
              </w:r>
            </w:del>
          </w:p>
        </w:tc>
        <w:tc>
          <w:tcPr>
            <w:tcW w:w="0" w:type="auto"/>
            <w:shd w:val="clear" w:color="auto" w:fill="auto"/>
            <w:noWrap/>
            <w:vAlign w:val="bottom"/>
            <w:hideMark/>
          </w:tcPr>
          <w:p w14:paraId="43158A84" w14:textId="02556FFF" w:rsidR="0097469C" w:rsidRPr="004825F6" w:rsidDel="007D13D1" w:rsidRDefault="0097469C" w:rsidP="00A36C2B">
            <w:pPr>
              <w:jc w:val="center"/>
              <w:rPr>
                <w:del w:id="2869" w:author="Fernandes, Richard (he, him, his | il, le, lui)" w:date="2023-07-14T17:13:00Z"/>
                <w:rFonts w:cstheme="minorHAnsi"/>
                <w:sz w:val="16"/>
                <w:szCs w:val="16"/>
              </w:rPr>
            </w:pPr>
            <w:del w:id="2870" w:author="Fernandes, Richard (he, him, his | il, le, lui)" w:date="2023-07-14T17:13:00Z">
              <w:r w:rsidRPr="004825F6" w:rsidDel="007D13D1">
                <w:rPr>
                  <w:rFonts w:cstheme="minorHAnsi"/>
                  <w:sz w:val="16"/>
                  <w:szCs w:val="16"/>
                </w:rPr>
                <w:delText>950</w:delText>
              </w:r>
            </w:del>
          </w:p>
        </w:tc>
        <w:tc>
          <w:tcPr>
            <w:tcW w:w="0" w:type="auto"/>
            <w:shd w:val="clear" w:color="auto" w:fill="auto"/>
            <w:noWrap/>
            <w:vAlign w:val="bottom"/>
            <w:hideMark/>
          </w:tcPr>
          <w:p w14:paraId="2C6FC48B" w14:textId="4392BBE0" w:rsidR="0097469C" w:rsidRPr="004825F6" w:rsidDel="007D13D1" w:rsidRDefault="0097469C" w:rsidP="00A36C2B">
            <w:pPr>
              <w:jc w:val="center"/>
              <w:rPr>
                <w:del w:id="2871" w:author="Fernandes, Richard (he, him, his | il, le, lui)" w:date="2023-07-14T17:13:00Z"/>
                <w:rFonts w:cstheme="minorHAnsi"/>
                <w:sz w:val="16"/>
                <w:szCs w:val="16"/>
              </w:rPr>
            </w:pPr>
            <w:del w:id="2872" w:author="Fernandes, Richard (he, him, his | il, le, lui)" w:date="2023-07-14T17:13:00Z">
              <w:r w:rsidRPr="004825F6" w:rsidDel="007D13D1">
                <w:rPr>
                  <w:rFonts w:cstheme="minorHAnsi"/>
                  <w:sz w:val="16"/>
                  <w:szCs w:val="16"/>
                </w:rPr>
                <w:delText>1080</w:delText>
              </w:r>
            </w:del>
          </w:p>
        </w:tc>
        <w:tc>
          <w:tcPr>
            <w:tcW w:w="0" w:type="auto"/>
            <w:shd w:val="clear" w:color="auto" w:fill="auto"/>
            <w:noWrap/>
            <w:vAlign w:val="bottom"/>
            <w:hideMark/>
          </w:tcPr>
          <w:p w14:paraId="56D3D320" w14:textId="44DB8FE1" w:rsidR="0097469C" w:rsidRPr="004825F6" w:rsidDel="007D13D1" w:rsidRDefault="0097469C" w:rsidP="00A36C2B">
            <w:pPr>
              <w:spacing w:after="0" w:line="240" w:lineRule="auto"/>
              <w:jc w:val="center"/>
              <w:rPr>
                <w:del w:id="2873" w:author="Fernandes, Richard (he, him, his | il, le, lui)" w:date="2023-07-14T17:13:00Z"/>
                <w:rFonts w:eastAsia="Times New Roman" w:cstheme="minorHAnsi"/>
                <w:sz w:val="16"/>
                <w:szCs w:val="16"/>
                <w:lang w:eastAsia="en-CA"/>
              </w:rPr>
            </w:pPr>
            <w:del w:id="2874" w:author="Fernandes, Richard (he, him, his | il, le, lui)" w:date="2023-07-14T17:13:00Z">
              <w:r w:rsidRPr="004825F6" w:rsidDel="007D13D1">
                <w:rPr>
                  <w:rFonts w:eastAsia="Times New Roman" w:cstheme="minorHAnsi"/>
                  <w:sz w:val="16"/>
                  <w:szCs w:val="16"/>
                  <w:lang w:eastAsia="en-CA"/>
                </w:rPr>
                <w:delText>1</w:delText>
              </w:r>
            </w:del>
          </w:p>
        </w:tc>
        <w:tc>
          <w:tcPr>
            <w:tcW w:w="0" w:type="auto"/>
            <w:shd w:val="clear" w:color="auto" w:fill="auto"/>
            <w:noWrap/>
            <w:vAlign w:val="bottom"/>
            <w:hideMark/>
          </w:tcPr>
          <w:p w14:paraId="1757492C" w14:textId="3D6A805F" w:rsidR="0097469C" w:rsidRPr="004825F6" w:rsidDel="007D13D1" w:rsidRDefault="0097469C" w:rsidP="00A36C2B">
            <w:pPr>
              <w:spacing w:after="0" w:line="240" w:lineRule="auto"/>
              <w:jc w:val="center"/>
              <w:rPr>
                <w:del w:id="2875" w:author="Fernandes, Richard (he, him, his | il, le, lui)" w:date="2023-07-14T17:13:00Z"/>
                <w:rFonts w:eastAsia="Times New Roman" w:cstheme="minorHAnsi"/>
                <w:sz w:val="16"/>
                <w:szCs w:val="16"/>
                <w:lang w:eastAsia="en-CA"/>
              </w:rPr>
            </w:pPr>
            <w:del w:id="2876" w:author="Fernandes, Richard (he, him, his | il, le, lui)" w:date="2023-07-14T17:13:00Z">
              <w:r w:rsidRPr="004825F6" w:rsidDel="007D13D1">
                <w:rPr>
                  <w:rFonts w:eastAsia="Times New Roman" w:cstheme="minorHAnsi"/>
                  <w:sz w:val="16"/>
                  <w:szCs w:val="16"/>
                  <w:lang w:eastAsia="en-CA"/>
                </w:rPr>
                <w:delText>Uniform</w:delText>
              </w:r>
            </w:del>
          </w:p>
        </w:tc>
      </w:tr>
      <w:tr w:rsidR="0097469C" w:rsidRPr="004825F6" w:rsidDel="007D13D1" w14:paraId="60BB2DDD" w14:textId="2E60957E" w:rsidTr="00A36C2B">
        <w:trPr>
          <w:trHeight w:val="255"/>
          <w:del w:id="2877" w:author="Fernandes, Richard (he, him, his | il, le, lui)" w:date="2023-07-14T17:13:00Z"/>
        </w:trPr>
        <w:tc>
          <w:tcPr>
            <w:tcW w:w="0" w:type="auto"/>
            <w:shd w:val="clear" w:color="auto" w:fill="auto"/>
            <w:noWrap/>
            <w:vAlign w:val="bottom"/>
            <w:hideMark/>
          </w:tcPr>
          <w:p w14:paraId="08823E1F" w14:textId="01DEF6A1" w:rsidR="0097469C" w:rsidRPr="004825F6" w:rsidDel="007D13D1" w:rsidRDefault="0097469C" w:rsidP="00A36C2B">
            <w:pPr>
              <w:spacing w:after="0" w:line="240" w:lineRule="auto"/>
              <w:rPr>
                <w:del w:id="2878" w:author="Fernandes, Richard (he, him, his | il, le, lui)" w:date="2023-07-14T17:13:00Z"/>
                <w:rFonts w:eastAsia="Times New Roman" w:cstheme="minorHAnsi"/>
                <w:b/>
                <w:bCs/>
                <w:sz w:val="16"/>
                <w:szCs w:val="16"/>
                <w:lang w:eastAsia="en-CA"/>
              </w:rPr>
            </w:pPr>
            <w:del w:id="2879" w:author="Fernandes, Richard (he, him, his | il, le, lui)" w:date="2023-07-14T17:13:00Z">
              <w:r w:rsidRPr="004825F6" w:rsidDel="007D13D1">
                <w:rPr>
                  <w:rFonts w:eastAsia="Times New Roman" w:cstheme="minorHAnsi"/>
                  <w:b/>
                  <w:bCs/>
                  <w:sz w:val="16"/>
                  <w:szCs w:val="16"/>
                  <w:lang w:eastAsia="en-CA"/>
                </w:rPr>
                <w:delText>H2O (cm)</w:delText>
              </w:r>
            </w:del>
          </w:p>
        </w:tc>
        <w:tc>
          <w:tcPr>
            <w:tcW w:w="0" w:type="auto"/>
            <w:shd w:val="clear" w:color="auto" w:fill="auto"/>
            <w:noWrap/>
            <w:vAlign w:val="bottom"/>
            <w:hideMark/>
          </w:tcPr>
          <w:p w14:paraId="0795E902" w14:textId="0E942B42" w:rsidR="0097469C" w:rsidRPr="004825F6" w:rsidDel="007D13D1" w:rsidRDefault="0097469C" w:rsidP="00A36C2B">
            <w:pPr>
              <w:jc w:val="center"/>
              <w:rPr>
                <w:del w:id="2880" w:author="Fernandes, Richard (he, him, his | il, le, lui)" w:date="2023-07-14T17:13:00Z"/>
                <w:rFonts w:cstheme="minorHAnsi"/>
                <w:sz w:val="16"/>
                <w:szCs w:val="16"/>
              </w:rPr>
            </w:pPr>
            <w:del w:id="2881" w:author="Fernandes, Richard (he, him, his | il, le, lui)" w:date="2023-07-14T17:13:00Z">
              <w:r w:rsidRPr="004825F6" w:rsidDel="007D13D1">
                <w:rPr>
                  <w:rFonts w:cstheme="minorHAnsi"/>
                  <w:sz w:val="16"/>
                  <w:szCs w:val="16"/>
                </w:rPr>
                <w:delText>0</w:delText>
              </w:r>
            </w:del>
          </w:p>
        </w:tc>
        <w:tc>
          <w:tcPr>
            <w:tcW w:w="0" w:type="auto"/>
            <w:shd w:val="clear" w:color="auto" w:fill="auto"/>
            <w:noWrap/>
            <w:vAlign w:val="bottom"/>
            <w:hideMark/>
          </w:tcPr>
          <w:p w14:paraId="1D18989E" w14:textId="39E2BA04" w:rsidR="0097469C" w:rsidRPr="004825F6" w:rsidDel="007D13D1" w:rsidRDefault="0097469C" w:rsidP="00A36C2B">
            <w:pPr>
              <w:jc w:val="center"/>
              <w:rPr>
                <w:del w:id="2882" w:author="Fernandes, Richard (he, him, his | il, le, lui)" w:date="2023-07-14T17:13:00Z"/>
                <w:rFonts w:cstheme="minorHAnsi"/>
                <w:sz w:val="16"/>
                <w:szCs w:val="16"/>
              </w:rPr>
            </w:pPr>
            <w:del w:id="2883" w:author="Fernandes, Richard (he, him, his | il, le, lui)" w:date="2023-07-14T17:13:00Z">
              <w:r w:rsidRPr="004825F6" w:rsidDel="007D13D1">
                <w:rPr>
                  <w:rFonts w:cstheme="minorHAnsi"/>
                  <w:sz w:val="16"/>
                  <w:szCs w:val="16"/>
                </w:rPr>
                <w:delText>0.8</w:delText>
              </w:r>
            </w:del>
          </w:p>
        </w:tc>
        <w:tc>
          <w:tcPr>
            <w:tcW w:w="0" w:type="auto"/>
            <w:shd w:val="clear" w:color="auto" w:fill="auto"/>
            <w:noWrap/>
            <w:vAlign w:val="bottom"/>
            <w:hideMark/>
          </w:tcPr>
          <w:p w14:paraId="53A3A34A" w14:textId="0BAA912E" w:rsidR="0097469C" w:rsidRPr="004825F6" w:rsidDel="007D13D1" w:rsidRDefault="0097469C" w:rsidP="00A36C2B">
            <w:pPr>
              <w:jc w:val="center"/>
              <w:rPr>
                <w:del w:id="2884" w:author="Fernandes, Richard (he, him, his | il, le, lui)" w:date="2023-07-14T17:13:00Z"/>
                <w:rFonts w:cstheme="minorHAnsi"/>
                <w:sz w:val="16"/>
                <w:szCs w:val="16"/>
              </w:rPr>
            </w:pPr>
            <w:del w:id="2885" w:author="Fernandes, Richard (he, him, his | il, le, lui)" w:date="2023-07-14T17:13:00Z">
              <w:r w:rsidRPr="004825F6" w:rsidDel="007D13D1">
                <w:rPr>
                  <w:rFonts w:cstheme="minorHAnsi"/>
                  <w:sz w:val="16"/>
                  <w:szCs w:val="16"/>
                </w:rPr>
                <w:delText>0</w:delText>
              </w:r>
            </w:del>
          </w:p>
        </w:tc>
        <w:tc>
          <w:tcPr>
            <w:tcW w:w="0" w:type="auto"/>
            <w:shd w:val="clear" w:color="auto" w:fill="auto"/>
            <w:noWrap/>
            <w:vAlign w:val="bottom"/>
            <w:hideMark/>
          </w:tcPr>
          <w:p w14:paraId="47BC2912" w14:textId="1D3FA52F" w:rsidR="0097469C" w:rsidRPr="004825F6" w:rsidDel="007D13D1" w:rsidRDefault="0097469C" w:rsidP="00A36C2B">
            <w:pPr>
              <w:jc w:val="center"/>
              <w:rPr>
                <w:del w:id="2886" w:author="Fernandes, Richard (he, him, his | il, le, lui)" w:date="2023-07-14T17:13:00Z"/>
                <w:rFonts w:cstheme="minorHAnsi"/>
                <w:sz w:val="16"/>
                <w:szCs w:val="16"/>
              </w:rPr>
            </w:pPr>
            <w:del w:id="2887" w:author="Fernandes, Richard (he, him, his | il, le, lui)" w:date="2023-07-14T17:13:00Z">
              <w:r w:rsidRPr="004825F6" w:rsidDel="007D13D1">
                <w:rPr>
                  <w:rFonts w:cstheme="minorHAnsi"/>
                  <w:sz w:val="16"/>
                  <w:szCs w:val="16"/>
                </w:rPr>
                <w:delText>0.8</w:delText>
              </w:r>
            </w:del>
          </w:p>
        </w:tc>
        <w:tc>
          <w:tcPr>
            <w:tcW w:w="0" w:type="auto"/>
            <w:shd w:val="clear" w:color="auto" w:fill="auto"/>
            <w:noWrap/>
            <w:vAlign w:val="bottom"/>
            <w:hideMark/>
          </w:tcPr>
          <w:p w14:paraId="1880738E" w14:textId="6F42BAC5" w:rsidR="0097469C" w:rsidRPr="004825F6" w:rsidDel="007D13D1" w:rsidRDefault="0097469C" w:rsidP="00A36C2B">
            <w:pPr>
              <w:spacing w:after="0" w:line="240" w:lineRule="auto"/>
              <w:jc w:val="center"/>
              <w:rPr>
                <w:del w:id="2888" w:author="Fernandes, Richard (he, him, his | il, le, lui)" w:date="2023-07-14T17:13:00Z"/>
                <w:rFonts w:eastAsia="Times New Roman" w:cstheme="minorHAnsi"/>
                <w:sz w:val="16"/>
                <w:szCs w:val="16"/>
                <w:lang w:eastAsia="en-CA"/>
              </w:rPr>
            </w:pPr>
            <w:del w:id="2889" w:author="Fernandes, Richard (he, him, his | il, le, lui)" w:date="2023-07-14T17:13:00Z">
              <w:r w:rsidRPr="004825F6" w:rsidDel="007D13D1">
                <w:rPr>
                  <w:rFonts w:eastAsia="Times New Roman" w:cstheme="minorHAnsi"/>
                  <w:sz w:val="16"/>
                  <w:szCs w:val="16"/>
                  <w:lang w:eastAsia="en-CA"/>
                </w:rPr>
                <w:delText>1</w:delText>
              </w:r>
            </w:del>
          </w:p>
        </w:tc>
        <w:tc>
          <w:tcPr>
            <w:tcW w:w="0" w:type="auto"/>
            <w:shd w:val="clear" w:color="auto" w:fill="auto"/>
            <w:noWrap/>
            <w:vAlign w:val="bottom"/>
            <w:hideMark/>
          </w:tcPr>
          <w:p w14:paraId="12DDC42A" w14:textId="2CA0C2DE" w:rsidR="0097469C" w:rsidRPr="004825F6" w:rsidDel="007D13D1" w:rsidRDefault="0097469C" w:rsidP="00A36C2B">
            <w:pPr>
              <w:spacing w:after="0" w:line="240" w:lineRule="auto"/>
              <w:jc w:val="center"/>
              <w:rPr>
                <w:del w:id="2890" w:author="Fernandes, Richard (he, him, his | il, le, lui)" w:date="2023-07-14T17:13:00Z"/>
                <w:rFonts w:eastAsia="Times New Roman" w:cstheme="minorHAnsi"/>
                <w:sz w:val="16"/>
                <w:szCs w:val="16"/>
                <w:lang w:eastAsia="en-CA"/>
              </w:rPr>
            </w:pPr>
            <w:del w:id="2891" w:author="Fernandes, Richard (he, him, his | il, le, lui)" w:date="2023-07-14T17:13:00Z">
              <w:r w:rsidRPr="004825F6" w:rsidDel="007D13D1">
                <w:rPr>
                  <w:rFonts w:eastAsia="Times New Roman" w:cstheme="minorHAnsi"/>
                  <w:sz w:val="16"/>
                  <w:szCs w:val="16"/>
                  <w:lang w:eastAsia="en-CA"/>
                </w:rPr>
                <w:delText>Uniform</w:delText>
              </w:r>
            </w:del>
          </w:p>
        </w:tc>
      </w:tr>
      <w:tr w:rsidR="0097469C" w:rsidRPr="004825F6" w:rsidDel="007D13D1" w14:paraId="6E59F3CC" w14:textId="3A8FEF09" w:rsidTr="00A36C2B">
        <w:trPr>
          <w:trHeight w:val="270"/>
          <w:del w:id="2892" w:author="Fernandes, Richard (he, him, his | il, le, lui)" w:date="2023-07-14T17:13:00Z"/>
        </w:trPr>
        <w:tc>
          <w:tcPr>
            <w:tcW w:w="0" w:type="auto"/>
            <w:shd w:val="clear" w:color="auto" w:fill="auto"/>
            <w:noWrap/>
            <w:vAlign w:val="bottom"/>
            <w:hideMark/>
          </w:tcPr>
          <w:p w14:paraId="07DB5061" w14:textId="0B830465" w:rsidR="0097469C" w:rsidRPr="004825F6" w:rsidDel="007D13D1" w:rsidRDefault="0097469C" w:rsidP="00A36C2B">
            <w:pPr>
              <w:spacing w:after="0" w:line="240" w:lineRule="auto"/>
              <w:rPr>
                <w:del w:id="2893" w:author="Fernandes, Richard (he, him, his | il, le, lui)" w:date="2023-07-14T17:13:00Z"/>
                <w:rFonts w:eastAsia="Times New Roman" w:cstheme="minorHAnsi"/>
                <w:b/>
                <w:bCs/>
                <w:sz w:val="16"/>
                <w:szCs w:val="16"/>
                <w:lang w:eastAsia="en-CA"/>
              </w:rPr>
            </w:pPr>
            <w:del w:id="2894" w:author="Fernandes, Richard (he, him, his | il, le, lui)" w:date="2023-07-14T17:13:00Z">
              <w:r w:rsidRPr="004825F6" w:rsidDel="007D13D1">
                <w:rPr>
                  <w:rFonts w:eastAsia="Times New Roman" w:cstheme="minorHAnsi"/>
                  <w:b/>
                  <w:bCs/>
                  <w:sz w:val="16"/>
                  <w:szCs w:val="16"/>
                  <w:lang w:eastAsia="en-CA"/>
                </w:rPr>
                <w:delText>O3 (dbs)</w:delText>
              </w:r>
            </w:del>
          </w:p>
        </w:tc>
        <w:tc>
          <w:tcPr>
            <w:tcW w:w="0" w:type="auto"/>
            <w:shd w:val="clear" w:color="auto" w:fill="auto"/>
            <w:noWrap/>
            <w:vAlign w:val="bottom"/>
            <w:hideMark/>
          </w:tcPr>
          <w:p w14:paraId="03A74B98" w14:textId="578970FD" w:rsidR="0097469C" w:rsidRPr="004825F6" w:rsidDel="007D13D1" w:rsidRDefault="0097469C" w:rsidP="00A36C2B">
            <w:pPr>
              <w:jc w:val="center"/>
              <w:rPr>
                <w:del w:id="2895" w:author="Fernandes, Richard (he, him, his | il, le, lui)" w:date="2023-07-14T17:13:00Z"/>
                <w:rFonts w:cstheme="minorHAnsi"/>
                <w:sz w:val="16"/>
                <w:szCs w:val="16"/>
              </w:rPr>
            </w:pPr>
            <w:del w:id="2896" w:author="Fernandes, Richard (he, him, his | il, le, lui)" w:date="2023-07-14T17:13:00Z">
              <w:r w:rsidRPr="004825F6" w:rsidDel="007D13D1">
                <w:rPr>
                  <w:rFonts w:cstheme="minorHAnsi"/>
                  <w:sz w:val="16"/>
                  <w:szCs w:val="16"/>
                </w:rPr>
                <w:delText>1</w:delText>
              </w:r>
            </w:del>
          </w:p>
        </w:tc>
        <w:tc>
          <w:tcPr>
            <w:tcW w:w="0" w:type="auto"/>
            <w:shd w:val="clear" w:color="auto" w:fill="auto"/>
            <w:noWrap/>
            <w:vAlign w:val="bottom"/>
            <w:hideMark/>
          </w:tcPr>
          <w:p w14:paraId="440BBC18" w14:textId="48DA7646" w:rsidR="0097469C" w:rsidRPr="004825F6" w:rsidDel="007D13D1" w:rsidRDefault="0097469C" w:rsidP="00A36C2B">
            <w:pPr>
              <w:jc w:val="center"/>
              <w:rPr>
                <w:del w:id="2897" w:author="Fernandes, Richard (he, him, his | il, le, lui)" w:date="2023-07-14T17:13:00Z"/>
                <w:rFonts w:cstheme="minorHAnsi"/>
                <w:sz w:val="16"/>
                <w:szCs w:val="16"/>
              </w:rPr>
            </w:pPr>
            <w:del w:id="2898" w:author="Fernandes, Richard (he, him, his | il, le, lui)" w:date="2023-07-14T17:13:00Z">
              <w:r w:rsidRPr="004825F6" w:rsidDel="007D13D1">
                <w:rPr>
                  <w:rFonts w:cstheme="minorHAnsi"/>
                  <w:sz w:val="16"/>
                  <w:szCs w:val="16"/>
                </w:rPr>
                <w:delText>6.5</w:delText>
              </w:r>
            </w:del>
          </w:p>
        </w:tc>
        <w:tc>
          <w:tcPr>
            <w:tcW w:w="0" w:type="auto"/>
            <w:shd w:val="clear" w:color="auto" w:fill="auto"/>
            <w:noWrap/>
            <w:vAlign w:val="bottom"/>
            <w:hideMark/>
          </w:tcPr>
          <w:p w14:paraId="113BAF33" w14:textId="71653B1F" w:rsidR="0097469C" w:rsidRPr="004825F6" w:rsidDel="007D13D1" w:rsidRDefault="0097469C" w:rsidP="00A36C2B">
            <w:pPr>
              <w:jc w:val="center"/>
              <w:rPr>
                <w:del w:id="2899" w:author="Fernandes, Richard (he, him, his | il, le, lui)" w:date="2023-07-14T17:13:00Z"/>
                <w:rFonts w:cstheme="minorHAnsi"/>
                <w:sz w:val="16"/>
                <w:szCs w:val="16"/>
              </w:rPr>
            </w:pPr>
            <w:del w:id="2900" w:author="Fernandes, Richard (he, him, his | il, le, lui)" w:date="2023-07-14T17:13:00Z">
              <w:r w:rsidRPr="004825F6" w:rsidDel="007D13D1">
                <w:rPr>
                  <w:rFonts w:cstheme="minorHAnsi"/>
                  <w:sz w:val="16"/>
                  <w:szCs w:val="16"/>
                </w:rPr>
                <w:delText>1</w:delText>
              </w:r>
            </w:del>
          </w:p>
        </w:tc>
        <w:tc>
          <w:tcPr>
            <w:tcW w:w="0" w:type="auto"/>
            <w:shd w:val="clear" w:color="auto" w:fill="auto"/>
            <w:noWrap/>
            <w:vAlign w:val="bottom"/>
            <w:hideMark/>
          </w:tcPr>
          <w:p w14:paraId="39BD0022" w14:textId="583574CE" w:rsidR="0097469C" w:rsidRPr="004825F6" w:rsidDel="007D13D1" w:rsidRDefault="0097469C" w:rsidP="00A36C2B">
            <w:pPr>
              <w:jc w:val="center"/>
              <w:rPr>
                <w:del w:id="2901" w:author="Fernandes, Richard (he, him, his | il, le, lui)" w:date="2023-07-14T17:13:00Z"/>
                <w:rFonts w:cstheme="minorHAnsi"/>
                <w:sz w:val="16"/>
                <w:szCs w:val="16"/>
              </w:rPr>
            </w:pPr>
            <w:del w:id="2902" w:author="Fernandes, Richard (he, him, his | il, le, lui)" w:date="2023-07-14T17:13:00Z">
              <w:r w:rsidRPr="004825F6" w:rsidDel="007D13D1">
                <w:rPr>
                  <w:rFonts w:cstheme="minorHAnsi"/>
                  <w:sz w:val="16"/>
                  <w:szCs w:val="16"/>
                </w:rPr>
                <w:delText>6.5</w:delText>
              </w:r>
            </w:del>
          </w:p>
        </w:tc>
        <w:tc>
          <w:tcPr>
            <w:tcW w:w="0" w:type="auto"/>
            <w:shd w:val="clear" w:color="auto" w:fill="auto"/>
            <w:noWrap/>
            <w:vAlign w:val="bottom"/>
            <w:hideMark/>
          </w:tcPr>
          <w:p w14:paraId="22BAF291" w14:textId="3DE03468" w:rsidR="0097469C" w:rsidRPr="004825F6" w:rsidDel="007D13D1" w:rsidRDefault="0097469C" w:rsidP="00A36C2B">
            <w:pPr>
              <w:spacing w:after="0" w:line="240" w:lineRule="auto"/>
              <w:jc w:val="center"/>
              <w:rPr>
                <w:del w:id="2903" w:author="Fernandes, Richard (he, him, his | il, le, lui)" w:date="2023-07-14T17:13:00Z"/>
                <w:rFonts w:eastAsia="Times New Roman" w:cstheme="minorHAnsi"/>
                <w:sz w:val="16"/>
                <w:szCs w:val="16"/>
                <w:lang w:eastAsia="en-CA"/>
              </w:rPr>
            </w:pPr>
            <w:del w:id="2904" w:author="Fernandes, Richard (he, him, his | il, le, lui)" w:date="2023-07-14T17:13:00Z">
              <w:r w:rsidRPr="004825F6" w:rsidDel="007D13D1">
                <w:rPr>
                  <w:rFonts w:eastAsia="Times New Roman" w:cstheme="minorHAnsi"/>
                  <w:sz w:val="16"/>
                  <w:szCs w:val="16"/>
                  <w:lang w:eastAsia="en-CA"/>
                </w:rPr>
                <w:delText>1</w:delText>
              </w:r>
            </w:del>
          </w:p>
        </w:tc>
        <w:tc>
          <w:tcPr>
            <w:tcW w:w="0" w:type="auto"/>
            <w:shd w:val="clear" w:color="auto" w:fill="auto"/>
            <w:noWrap/>
            <w:vAlign w:val="bottom"/>
            <w:hideMark/>
          </w:tcPr>
          <w:p w14:paraId="78F872D3" w14:textId="122F45A8" w:rsidR="0097469C" w:rsidRPr="004825F6" w:rsidDel="007D13D1" w:rsidRDefault="0097469C" w:rsidP="00A36C2B">
            <w:pPr>
              <w:spacing w:after="0" w:line="240" w:lineRule="auto"/>
              <w:jc w:val="center"/>
              <w:rPr>
                <w:del w:id="2905" w:author="Fernandes, Richard (he, him, his | il, le, lui)" w:date="2023-07-14T17:13:00Z"/>
                <w:rFonts w:eastAsia="Times New Roman" w:cstheme="minorHAnsi"/>
                <w:sz w:val="16"/>
                <w:szCs w:val="16"/>
                <w:lang w:eastAsia="en-CA"/>
              </w:rPr>
            </w:pPr>
            <w:del w:id="2906" w:author="Fernandes, Richard (he, him, his | il, le, lui)" w:date="2023-07-14T17:13:00Z">
              <w:r w:rsidRPr="004825F6" w:rsidDel="007D13D1">
                <w:rPr>
                  <w:rFonts w:eastAsia="Times New Roman" w:cstheme="minorHAnsi"/>
                  <w:sz w:val="16"/>
                  <w:szCs w:val="16"/>
                  <w:lang w:eastAsia="en-CA"/>
                </w:rPr>
                <w:delText>Uniform</w:delText>
              </w:r>
            </w:del>
          </w:p>
        </w:tc>
      </w:tr>
    </w:tbl>
    <w:p w14:paraId="0BEACFB9" w14:textId="3ED1FE2B" w:rsidR="0097469C" w:rsidDel="007D13D1" w:rsidRDefault="0097469C" w:rsidP="0097469C">
      <w:pPr>
        <w:rPr>
          <w:del w:id="2907" w:author="Fernandes, Richard (he, him, his | il, le, lui)" w:date="2023-07-14T17:13:00Z"/>
        </w:rPr>
      </w:pPr>
    </w:p>
    <w:p w14:paraId="4A2FB45D" w14:textId="77777777" w:rsidR="0097469C" w:rsidDel="007D13D1" w:rsidRDefault="0097469C" w:rsidP="0097469C">
      <w:pPr>
        <w:rPr>
          <w:del w:id="2908" w:author="Fernandes, Richard (he, him, his | il, le, lui)" w:date="2023-07-14T17:14:00Z"/>
        </w:rPr>
      </w:pPr>
    </w:p>
    <w:p w14:paraId="23272A8E" w14:textId="77777777" w:rsidR="0097469C" w:rsidDel="007D13D1" w:rsidRDefault="0097469C" w:rsidP="0097469C">
      <w:pPr>
        <w:rPr>
          <w:del w:id="2909" w:author="Fernandes, Richard (he, him, his | il, le, lui)" w:date="2023-07-14T17:13:00Z"/>
        </w:rPr>
      </w:pPr>
    </w:p>
    <w:p w14:paraId="30984A1A" w14:textId="77777777" w:rsidR="0097469C" w:rsidRPr="009679A8" w:rsidRDefault="0097469C" w:rsidP="0097469C"/>
    <w:p w14:paraId="5D5F89FB" w14:textId="126ADD24" w:rsidR="0097469C" w:rsidRDefault="00D75311" w:rsidP="0097469C">
      <w:pPr>
        <w:pStyle w:val="Heading1"/>
      </w:pPr>
      <w:bookmarkStart w:id="2910" w:name="_Toc140248655"/>
      <w:ins w:id="2911" w:author="Fernandes, Richard (he, him, his | il, le, lui)" w:date="2023-07-14T17:15:00Z">
        <w:r>
          <w:t xml:space="preserve">6.0 </w:t>
        </w:r>
      </w:ins>
      <w:r w:rsidR="0097469C">
        <w:t>Simulation</w:t>
      </w:r>
      <w:bookmarkEnd w:id="2910"/>
    </w:p>
    <w:p w14:paraId="353D476A" w14:textId="77777777" w:rsidR="0097469C" w:rsidRDefault="0097469C" w:rsidP="0097469C"/>
    <w:p w14:paraId="0AE97033" w14:textId="12915AC4" w:rsidR="0097469C" w:rsidRDefault="0097469C" w:rsidP="0097469C">
      <w:r>
        <w:t>The Simulation process produces input-output samples for each Database Class for calibration, cross-</w:t>
      </w:r>
      <w:proofErr w:type="gramStart"/>
      <w:r>
        <w:t>validation</w:t>
      </w:r>
      <w:proofErr w:type="gramEnd"/>
      <w:r>
        <w:t xml:space="preserve"> and independent validation of regression estimators.  Each sample input corresponds to satellite bi-directional reflectance </w:t>
      </w:r>
      <w:del w:id="2912" w:author="Fernandes, Richard (he, him, his | il, le, lui)" w:date="2023-07-14T17:15:00Z">
        <w:r w:rsidDel="00D75311">
          <w:delText>(</w:delText>
        </w:r>
      </w:del>
      <w:ins w:id="2913" w:author="Fernandes, Richard (he, him, his | il, le, lui)" w:date="2023-07-14T17:15:00Z">
        <w:r w:rsidR="00D75311">
          <w:t xml:space="preserve"> </w:t>
        </w:r>
      </w:ins>
      <w:ins w:id="2914" w:author="Fernandes, Richard (he, him, his | il, le, lui)" w:date="2023-07-14T17:16:00Z">
        <w:r w:rsidR="00D75311">
          <w:t>(</w:t>
        </w:r>
      </w:ins>
      <w:del w:id="2915" w:author="Fernandes, Richard (he, him, his | il, le, lui)" w:date="2023-07-14T17:15:00Z">
        <w:r w:rsidDel="00D75311">
          <w:delText xml:space="preserve"> </w:delText>
        </w:r>
      </w:del>
      <w:r>
        <w:t>R</w:t>
      </w:r>
      <w:del w:id="2916" w:author="Fernandes, Richard (he, him, his | il, le, lui)" w:date="2023-07-14T17:16:00Z">
        <w:r w:rsidDel="00D75311">
          <w:delText xml:space="preserve"> </w:delText>
        </w:r>
      </w:del>
      <w:r>
        <w:t xml:space="preserve">) and acquisition geometry and the output corresponds to canopy biophysical variables ( </w:t>
      </w:r>
      <w:r>
        <w:fldChar w:fldCharType="begin"/>
      </w:r>
      <w:r>
        <w:instrText xml:space="preserve"> REF _Ref18586802 \h </w:instrText>
      </w:r>
      <w:r>
        <w:fldChar w:fldCharType="separate"/>
      </w:r>
      <w:ins w:id="2917" w:author="Fernandes, Richard (he, him, his | il, le, lui)" w:date="2023-07-14T17:36:00Z">
        <w:r w:rsidR="00DD40B0" w:rsidRPr="00D4698E">
          <w:t xml:space="preserve">Table </w:t>
        </w:r>
        <w:r w:rsidR="00DD40B0">
          <w:rPr>
            <w:b/>
            <w:bCs/>
            <w:noProof/>
          </w:rPr>
          <w:t>1</w:t>
        </w:r>
      </w:ins>
      <w:del w:id="2918" w:author="Fernandes, Richard (he, him, his | il, le, lui)" w:date="2023-07-14T17:36:00Z">
        <w:r w:rsidDel="00DD40B0">
          <w:delText xml:space="preserve">Table </w:delText>
        </w:r>
        <w:r w:rsidDel="00DD40B0">
          <w:rPr>
            <w:noProof/>
          </w:rPr>
          <w:delText>1</w:delText>
        </w:r>
      </w:del>
      <w:r>
        <w:fldChar w:fldCharType="end"/>
      </w:r>
      <w:r>
        <w:t>).  Each calibration sample is generated by applying a sample of simulation Laws to the RTM.  As such the RTM input requirements govern the quantities defined by the simulation Laws.</w:t>
      </w:r>
    </w:p>
    <w:p w14:paraId="3881FAF7" w14:textId="77777777" w:rsidR="0097469C" w:rsidRDefault="0097469C" w:rsidP="0097469C"/>
    <w:p w14:paraId="6D85B689" w14:textId="5D78C705" w:rsidR="0097469C" w:rsidRDefault="00D75311" w:rsidP="0097469C">
      <w:pPr>
        <w:pStyle w:val="Heading2"/>
      </w:pPr>
      <w:bookmarkStart w:id="2919" w:name="_Toc140248656"/>
      <w:ins w:id="2920" w:author="Fernandes, Richard (he, him, his | il, le, lui)" w:date="2023-07-14T17:15:00Z">
        <w:r>
          <w:t xml:space="preserve">6.1 </w:t>
        </w:r>
      </w:ins>
      <w:r w:rsidR="0097469C">
        <w:t>Radiative Transfer Model</w:t>
      </w:r>
      <w:bookmarkEnd w:id="2919"/>
      <w:r w:rsidR="0097469C">
        <w:t xml:space="preserve"> </w:t>
      </w:r>
    </w:p>
    <w:p w14:paraId="3DB899AF" w14:textId="77777777" w:rsidR="0097469C" w:rsidRDefault="0097469C" w:rsidP="0097469C"/>
    <w:p w14:paraId="6DECA869" w14:textId="5368287F" w:rsidR="0097469C" w:rsidRDefault="0097469C" w:rsidP="0097469C">
      <w:r>
        <w:t>The SL2P-CCRS RTM corresponds to the combination of a leaf optical model (PROSPECTD,</w:t>
      </w:r>
      <w:ins w:id="2921" w:author="Fernandes, Richard (he, him, his | il, le, lui)" w:date="2023-07-14T17:21:00Z">
        <w:r w:rsidR="00D75311">
          <w:t xml:space="preserve"> </w:t>
        </w:r>
        <w:proofErr w:type="spellStart"/>
        <w:r w:rsidR="00D75311">
          <w:t>Feret</w:t>
        </w:r>
        <w:proofErr w:type="spellEnd"/>
        <w:r w:rsidR="00D75311">
          <w:t xml:space="preserve"> et al., 20</w:t>
        </w:r>
      </w:ins>
      <w:ins w:id="2922" w:author="Fernandes, Richard (he, him, his | il, le, lui)" w:date="2023-07-14T17:22:00Z">
        <w:r w:rsidR="00D75311">
          <w:t>17</w:t>
        </w:r>
      </w:ins>
      <w:del w:id="2923" w:author="Fernandes, Richard (he, him, his | il, le, lui)" w:date="2023-07-14T17:21:00Z">
        <w:r w:rsidDel="00D75311">
          <w:delText xml:space="preserve"> xx</w:delText>
        </w:r>
      </w:del>
      <w:r>
        <w:t>) modified to account for shoot clumping and the 4SAIL2 canopy RTM (</w:t>
      </w:r>
      <w:proofErr w:type="spellStart"/>
      <w:ins w:id="2924" w:author="Fernandes, Richard (he, him, his | il, le, lui)" w:date="2023-07-14T17:21:00Z">
        <w:r w:rsidR="00D75311">
          <w:t>Verehoef</w:t>
        </w:r>
        <w:proofErr w:type="spellEnd"/>
        <w:r w:rsidR="00D75311">
          <w:t xml:space="preserve"> and </w:t>
        </w:r>
        <w:proofErr w:type="gramStart"/>
        <w:r w:rsidR="00D75311">
          <w:t xml:space="preserve">Bach, </w:t>
        </w:r>
      </w:ins>
      <w:ins w:id="2925" w:author="Fernandes, Richard (he, him, his | il, le, lui)" w:date="2023-07-14T17:22:00Z">
        <w:r w:rsidR="00D75311">
          <w:t xml:space="preserve"> 2007</w:t>
        </w:r>
      </w:ins>
      <w:proofErr w:type="gramEnd"/>
      <w:del w:id="2926" w:author="Fernandes, Richard (he, him, his | il, le, lui)" w:date="2023-07-14T17:21:00Z">
        <w:r w:rsidDel="00D75311">
          <w:delText>xx</w:delText>
        </w:r>
      </w:del>
      <w:r>
        <w:t>).  This model is a generalization of the PROSAIL model</w:t>
      </w:r>
      <w:ins w:id="2927" w:author="Fernandes, Richard (he, him, his | il, le, lui)" w:date="2023-07-14T17:23:00Z">
        <w:r w:rsidR="00D75311">
          <w:t xml:space="preserve"> </w:t>
        </w:r>
      </w:ins>
      <w:del w:id="2928" w:author="Fernandes, Richard (he, him, his | il, le, lui)" w:date="2023-07-14T17:23:00Z">
        <w:r w:rsidDel="00D75311">
          <w:delText xml:space="preserve"> </w:delText>
        </w:r>
      </w:del>
      <w:ins w:id="2929" w:author="Fernandes, Richard (he, him, his | il, le, lui)" w:date="2023-07-14T17:21:00Z">
        <w:r w:rsidR="00D75311">
          <w:t xml:space="preserve"> (</w:t>
        </w:r>
        <w:proofErr w:type="spellStart"/>
        <w:r w:rsidR="00D75311">
          <w:t>Jaquemoud</w:t>
        </w:r>
        <w:proofErr w:type="spellEnd"/>
        <w:r w:rsidR="00D75311">
          <w:t xml:space="preserve"> et al., 2007</w:t>
        </w:r>
        <w:r w:rsidR="00D75311">
          <w:t xml:space="preserve">) </w:t>
        </w:r>
      </w:ins>
      <w:r>
        <w:t xml:space="preserve">used in SL2P in terms of shoot clumping and crown clumping.  </w:t>
      </w:r>
    </w:p>
    <w:p w14:paraId="2B05BC2E" w14:textId="77777777" w:rsidR="0097469C" w:rsidRDefault="0097469C" w:rsidP="0097469C"/>
    <w:p w14:paraId="16110A41" w14:textId="77777777" w:rsidR="0097469C" w:rsidRDefault="0097469C" w:rsidP="0097469C">
      <w:pPr>
        <w:pStyle w:val="Heading3"/>
      </w:pPr>
      <w:bookmarkStart w:id="2930" w:name="_Toc140248657"/>
      <w:r>
        <w:t>Shoot Clumping</w:t>
      </w:r>
      <w:bookmarkEnd w:id="2930"/>
      <w:r>
        <w:t xml:space="preserve"> </w:t>
      </w:r>
    </w:p>
    <w:p w14:paraId="26C3156A" w14:textId="77777777" w:rsidR="0097469C" w:rsidRDefault="0097469C" w:rsidP="0097469C"/>
    <w:p w14:paraId="25194705" w14:textId="029D973E" w:rsidR="0097469C" w:rsidDel="00D75311" w:rsidRDefault="0097469C" w:rsidP="0097469C">
      <w:pPr>
        <w:rPr>
          <w:del w:id="2931" w:author="Fernandes, Richard (he, him, his | il, le, lui)" w:date="2023-07-14T17:23:00Z"/>
        </w:rPr>
      </w:pPr>
      <w:r>
        <w:t xml:space="preserve">Needleleaf canopies often have foliage clumped in shoots.  The single scattering albedo of shoots is generally less than that of needles due to multiple scattering within a shoot </w:t>
      </w:r>
      <w:proofErr w:type="spellStart"/>
      <w:r>
        <w:t>Smolander</w:t>
      </w:r>
      <w:proofErr w:type="spellEnd"/>
      <w:r>
        <w:t xml:space="preserve"> and Stenberg (xx).  Here, the needle-to-shoot area ratio </w:t>
      </w:r>
      <m:oMath>
        <m:r>
          <w:rPr>
            <w:rFonts w:ascii="Cambria Math" w:hAnsi="Cambria Math"/>
          </w:rPr>
          <m:t>(γ</m:t>
        </m:r>
      </m:oMath>
      <w:r>
        <w:rPr>
          <w:rFonts w:eastAsiaTheme="minorEastAsia"/>
        </w:rPr>
        <w:t>)</w:t>
      </w:r>
      <w:r>
        <w:t>, relates PROSPECTD leaf single scattering albedo,</w:t>
      </w:r>
      <w:r w:rsidRPr="00D232A9">
        <w:rPr>
          <w:rFonts w:ascii="Cambria Math" w:hAnsi="Cambria Math"/>
          <w:i/>
        </w:rPr>
        <w:t xml:space="preserve"> </w:t>
      </w:r>
      <m:oMath>
        <m:sSub>
          <m:sSubPr>
            <m:ctrlPr>
              <w:rPr>
                <w:rFonts w:ascii="Cambria Math" w:hAnsi="Cambria Math"/>
                <w:i/>
              </w:rPr>
            </m:ctrlPr>
          </m:sSubPr>
          <m:e>
            <m:r>
              <w:rPr>
                <w:rFonts w:ascii="Cambria Math" w:hAnsi="Cambria Math"/>
              </w:rPr>
              <m:t>(α</m:t>
            </m:r>
          </m:e>
          <m:sub>
            <m:r>
              <w:rPr>
                <w:rFonts w:ascii="Cambria Math" w:hAnsi="Cambria Math"/>
              </w:rPr>
              <m:t>L</m:t>
            </m:r>
          </m:sub>
        </m:sSub>
        <m:r>
          <w:rPr>
            <w:rFonts w:ascii="Cambria Math" w:hAnsi="Cambria Math"/>
          </w:rPr>
          <m:t>)</m:t>
        </m:r>
      </m:oMath>
      <w:r>
        <w:t xml:space="preserve"> , to shoot single scattering albedo </w:t>
      </w:r>
      <m:oMath>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oMath>
      <w:r>
        <w:t xml:space="preserve">  following </w:t>
      </w:r>
      <w:proofErr w:type="spellStart"/>
      <w:r>
        <w:t>Smolander</w:t>
      </w:r>
      <w:proofErr w:type="spellEnd"/>
      <w:r>
        <w:t xml:space="preserve"> and Stenberg (</w:t>
      </w:r>
      <w:ins w:id="2932" w:author="Fernandes, Richard (he, him, his | il, le, lui)" w:date="2023-07-14T17:23:00Z">
        <w:r w:rsidR="00D75311">
          <w:t>2001</w:t>
        </w:r>
      </w:ins>
      <w:del w:id="2933" w:author="Fernandes, Richard (he, him, his | il, le, lui)" w:date="2023-07-14T17:23:00Z">
        <w:r w:rsidDel="00D75311">
          <w:delText>xx</w:delText>
        </w:r>
      </w:del>
      <w:r>
        <w:t>):</w:t>
      </w:r>
    </w:p>
    <w:p w14:paraId="55C6578B" w14:textId="77777777" w:rsidR="0097469C" w:rsidRDefault="0097469C" w:rsidP="0097469C"/>
    <w:p w14:paraId="35194956" w14:textId="68931DB3" w:rsidR="0097469C" w:rsidDel="00D75311" w:rsidRDefault="0097469C" w:rsidP="0097469C">
      <w:pPr>
        <w:rPr>
          <w:del w:id="2934" w:author="Fernandes, Richard (he, him, his | il, le, lui)" w:date="2023-07-14T17:23:00Z"/>
          <w:rFonts w:eastAsiaTheme="minorEastAsia"/>
        </w:rPr>
      </w:pPr>
      <m:oMath>
        <m:sSub>
          <m:sSubPr>
            <m:ctrlPr>
              <w:rPr>
                <w:rFonts w:ascii="Cambria Math" w:hAnsi="Cambria Math"/>
                <w:i/>
              </w:rPr>
            </m:ctrlPr>
          </m:sSubPr>
          <m:e>
            <m:r>
              <w:rPr>
                <w:rFonts w:ascii="Cambria Math" w:hAnsi="Cambria Math"/>
              </w:rPr>
              <m:t>α</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L</m:t>
            </m:r>
          </m:sub>
        </m:sSub>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γ</m:t>
                </m:r>
              </m:den>
            </m:f>
          </m:e>
        </m:d>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ins w:id="2935" w:author="Fernandes, Richard (he, him, his | il, le, lui)" w:date="2023-07-14T17:23:00Z">
        <w:r w:rsidR="00D75311">
          <w:rPr>
            <w:rFonts w:eastAsiaTheme="minorEastAsia"/>
          </w:rPr>
          <w:tab/>
        </w:r>
        <w:r w:rsidR="00D75311">
          <w:rPr>
            <w:rFonts w:eastAsiaTheme="minorEastAsia"/>
          </w:rPr>
          <w:tab/>
        </w:r>
      </w:ins>
      <w:r>
        <w:rPr>
          <w:rFonts w:eastAsiaTheme="minorEastAsia"/>
        </w:rPr>
        <w:t>(1)</w:t>
      </w:r>
    </w:p>
    <w:p w14:paraId="261F39EA" w14:textId="77777777" w:rsidR="0097469C" w:rsidRDefault="0097469C" w:rsidP="0097469C">
      <w:pPr>
        <w:rPr>
          <w:rFonts w:eastAsiaTheme="minorEastAsia"/>
        </w:rPr>
      </w:pPr>
    </w:p>
    <w:p w14:paraId="16FD9F66" w14:textId="77777777" w:rsidR="0097469C" w:rsidRDefault="0097469C" w:rsidP="0097469C">
      <w:pPr>
        <w:rPr>
          <w:rFonts w:eastAsiaTheme="minorEastAsia"/>
        </w:rPr>
      </w:pPr>
      <w:r>
        <w:rPr>
          <w:rFonts w:eastAsiaTheme="minorEastAsia"/>
        </w:rPr>
        <w:t xml:space="preserve">Leaf reflectance and transmittance are then scaled by </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α</m:t>
                </m:r>
              </m:e>
              <m:sub>
                <m:r>
                  <w:rPr>
                    <w:rFonts w:ascii="Cambria Math" w:hAnsi="Cambria Math"/>
                  </w:rPr>
                  <m:t>L</m:t>
                </m:r>
              </m:sub>
            </m:sSub>
          </m:num>
          <m:den>
            <m:sSub>
              <m:sSubPr>
                <m:ctrlPr>
                  <w:rPr>
                    <w:rFonts w:ascii="Cambria Math" w:hAnsi="Cambria Math"/>
                    <w:i/>
                  </w:rPr>
                </m:ctrlPr>
              </m:sSubPr>
              <m:e>
                <m:r>
                  <w:rPr>
                    <w:rFonts w:ascii="Cambria Math" w:hAnsi="Cambria Math"/>
                  </w:rPr>
                  <m:t>α</m:t>
                </m:r>
              </m:e>
              <m:sub>
                <m:r>
                  <w:rPr>
                    <w:rFonts w:ascii="Cambria Math" w:hAnsi="Cambria Math"/>
                  </w:rPr>
                  <m:t>S</m:t>
                </m:r>
              </m:sub>
            </m:sSub>
          </m:den>
        </m:f>
      </m:oMath>
      <w:r>
        <w:rPr>
          <w:rFonts w:eastAsiaTheme="minorEastAsia"/>
        </w:rPr>
        <w:t xml:space="preserve"> and LAI by </w:t>
      </w:r>
      <m:oMath>
        <m:f>
          <m:fPr>
            <m:ctrlPr>
              <w:rPr>
                <w:rFonts w:ascii="Cambria Math" w:hAnsi="Cambria Math"/>
                <w:i/>
              </w:rPr>
            </m:ctrlPr>
          </m:fPr>
          <m:num>
            <m:r>
              <w:rPr>
                <w:rFonts w:ascii="Cambria Math" w:hAnsi="Cambria Math"/>
              </w:rPr>
              <m:t>1</m:t>
            </m:r>
          </m:num>
          <m:den>
            <m:r>
              <w:rPr>
                <w:rFonts w:ascii="Cambria Math" w:hAnsi="Cambria Math"/>
              </w:rPr>
              <m:t>γ</m:t>
            </m:r>
          </m:den>
        </m:f>
      </m:oMath>
      <w:r>
        <w:rPr>
          <w:rFonts w:eastAsiaTheme="minorEastAsia"/>
        </w:rPr>
        <w:t xml:space="preserve"> prior to use in 4SAIL2.  </w:t>
      </w:r>
    </w:p>
    <w:p w14:paraId="1AD8DA48" w14:textId="77777777" w:rsidR="0097469C" w:rsidRDefault="0097469C" w:rsidP="0097469C">
      <w:pPr>
        <w:rPr>
          <w:rFonts w:eastAsiaTheme="minorEastAsia"/>
        </w:rPr>
      </w:pPr>
    </w:p>
    <w:p w14:paraId="0C3AC7EA" w14:textId="77777777" w:rsidR="0097469C" w:rsidRDefault="0097469C" w:rsidP="0097469C">
      <w:pPr>
        <w:pStyle w:val="Heading3"/>
        <w:rPr>
          <w:rFonts w:eastAsiaTheme="minorEastAsia"/>
        </w:rPr>
      </w:pPr>
      <w:bookmarkStart w:id="2936" w:name="_Toc140248658"/>
      <w:r>
        <w:rPr>
          <w:rFonts w:eastAsiaTheme="minorEastAsia"/>
        </w:rPr>
        <w:t>Crown Clumping</w:t>
      </w:r>
      <w:bookmarkEnd w:id="2936"/>
    </w:p>
    <w:p w14:paraId="4614019F" w14:textId="77777777" w:rsidR="0097469C" w:rsidRDefault="0097469C" w:rsidP="0097469C">
      <w:pPr>
        <w:rPr>
          <w:rFonts w:eastAsiaTheme="minorEastAsia"/>
        </w:rPr>
      </w:pPr>
    </w:p>
    <w:p w14:paraId="088F11A6" w14:textId="52DE4A3A" w:rsidR="0097469C" w:rsidRDefault="0097469C" w:rsidP="0097469C">
      <w:pPr>
        <w:rPr>
          <w:rFonts w:eastAsiaTheme="minorEastAsia"/>
        </w:rPr>
      </w:pPr>
      <w:r>
        <w:rPr>
          <w:rFonts w:eastAsiaTheme="minorEastAsia"/>
        </w:rPr>
        <w:t xml:space="preserve">Forest and shrub canopy foliage is organized in crowns.  Crown clumping will typically decrease shadows and increase the likelihood of illuminating and viewing the understory in a manner that results in a non-trivial impact on R (Chen and Leblanc, </w:t>
      </w:r>
      <w:ins w:id="2937" w:author="Fernandes, Richard (he, him, his | il, le, lui)" w:date="2023-07-14T17:24:00Z">
        <w:r w:rsidR="00D75311">
          <w:rPr>
            <w:rFonts w:eastAsiaTheme="minorEastAsia"/>
          </w:rPr>
          <w:t>1997</w:t>
        </w:r>
      </w:ins>
      <w:del w:id="2938" w:author="Fernandes, Richard (he, him, his | il, le, lui)" w:date="2023-07-14T17:23:00Z">
        <w:r w:rsidDel="00D75311">
          <w:rPr>
            <w:rFonts w:eastAsiaTheme="minorEastAsia"/>
          </w:rPr>
          <w:delText>xx</w:delText>
        </w:r>
      </w:del>
      <w:r>
        <w:rPr>
          <w:rFonts w:eastAsiaTheme="minorEastAsia"/>
        </w:rPr>
        <w:t xml:space="preserve">).  PROSAIL does not account for crown clumping.  There are </w:t>
      </w:r>
      <w:r>
        <w:rPr>
          <w:rFonts w:eastAsiaTheme="minorEastAsia"/>
        </w:rPr>
        <w:lastRenderedPageBreak/>
        <w:t>many RTM</w:t>
      </w:r>
      <w:ins w:id="2939" w:author="Fernandes, Richard (he, him, his | il, le, lui)" w:date="2023-07-14T17:24:00Z">
        <w:r w:rsidR="00D75311">
          <w:rPr>
            <w:rFonts w:eastAsiaTheme="minorEastAsia"/>
          </w:rPr>
          <w:t xml:space="preserve">s </w:t>
        </w:r>
      </w:ins>
      <w:del w:id="2940" w:author="Fernandes, Richard (he, him, his | il, le, lui)" w:date="2023-07-14T17:24:00Z">
        <w:r w:rsidDel="00D75311">
          <w:rPr>
            <w:rFonts w:eastAsiaTheme="minorEastAsia"/>
          </w:rPr>
          <w:delText xml:space="preserve"> </w:delText>
        </w:r>
      </w:del>
      <w:r>
        <w:rPr>
          <w:rFonts w:eastAsiaTheme="minorEastAsia"/>
        </w:rPr>
        <w:t xml:space="preserve">that account for crown clumping.  The 4SAIL2 RTM model, with a single canopy layer, is used because i) it </w:t>
      </w:r>
      <w:proofErr w:type="gramStart"/>
      <w:r>
        <w:rPr>
          <w:rFonts w:eastAsiaTheme="minorEastAsia"/>
        </w:rPr>
        <w:t>have</w:t>
      </w:r>
      <w:proofErr w:type="gramEnd"/>
      <w:r>
        <w:rPr>
          <w:rFonts w:eastAsiaTheme="minorEastAsia"/>
        </w:rPr>
        <w:t xml:space="preserve"> been validated using international standard (Widlowski et al., </w:t>
      </w:r>
      <w:ins w:id="2941" w:author="Fernandes, Richard (he, him, his | il, le, lui)" w:date="2023-07-14T17:24:00Z">
        <w:r w:rsidR="00D75311">
          <w:rPr>
            <w:rFonts w:eastAsiaTheme="minorEastAsia"/>
          </w:rPr>
          <w:t>2007</w:t>
        </w:r>
      </w:ins>
      <w:del w:id="2942" w:author="Fernandes, Richard (he, him, his | il, le, lui)" w:date="2023-07-14T17:24:00Z">
        <w:r w:rsidDel="00D75311">
          <w:rPr>
            <w:rFonts w:eastAsiaTheme="minorEastAsia"/>
          </w:rPr>
          <w:delText>xx</w:delText>
        </w:r>
      </w:del>
      <w:r>
        <w:rPr>
          <w:rFonts w:eastAsiaTheme="minorEastAsia"/>
        </w:rPr>
        <w:t>), ii) it relies on only one additional parameter compared to PROSAIL, the crown cover (CC) and iii) it is equivalent to the RTM used in PROSAIL when CC=1.</w:t>
      </w:r>
    </w:p>
    <w:p w14:paraId="73A4BB75" w14:textId="77777777" w:rsidR="0097469C" w:rsidRDefault="0097469C" w:rsidP="0097469C">
      <w:pPr>
        <w:rPr>
          <w:rFonts w:eastAsiaTheme="minorEastAsia"/>
        </w:rPr>
      </w:pPr>
    </w:p>
    <w:p w14:paraId="11B87383" w14:textId="6420D353" w:rsidR="0097469C" w:rsidRDefault="00DD40B0" w:rsidP="0097469C">
      <w:pPr>
        <w:pStyle w:val="Heading2"/>
        <w:rPr>
          <w:rFonts w:eastAsiaTheme="minorEastAsia"/>
        </w:rPr>
      </w:pPr>
      <w:bookmarkStart w:id="2943" w:name="_Toc140248659"/>
      <w:ins w:id="2944" w:author="Fernandes, Richard (he, him, his | il, le, lui)" w:date="2023-07-14T17:24:00Z">
        <w:r>
          <w:rPr>
            <w:rFonts w:eastAsiaTheme="minorEastAsia"/>
          </w:rPr>
          <w:t xml:space="preserve">6.2 </w:t>
        </w:r>
      </w:ins>
      <w:r w:rsidR="0097469C">
        <w:rPr>
          <w:rFonts w:eastAsiaTheme="minorEastAsia"/>
        </w:rPr>
        <w:t>Simulation Laws</w:t>
      </w:r>
      <w:bookmarkEnd w:id="2943"/>
    </w:p>
    <w:p w14:paraId="6C3433BE" w14:textId="77777777" w:rsidR="0097469C" w:rsidRDefault="0097469C" w:rsidP="0097469C">
      <w:pPr>
        <w:rPr>
          <w:rFonts w:eastAsiaTheme="minorEastAsia"/>
        </w:rPr>
      </w:pPr>
    </w:p>
    <w:p w14:paraId="29B1E0FB" w14:textId="77777777" w:rsidR="0097469C" w:rsidRDefault="0097469C" w:rsidP="0097469C">
      <w:pPr>
        <w:pStyle w:val="Heading3"/>
        <w:rPr>
          <w:rFonts w:eastAsiaTheme="minorEastAsia"/>
        </w:rPr>
      </w:pPr>
      <w:bookmarkStart w:id="2945" w:name="_Toc140248660"/>
      <w:r>
        <w:rPr>
          <w:rFonts w:eastAsiaTheme="minorEastAsia"/>
        </w:rPr>
        <w:t>Acquisition Geometry</w:t>
      </w:r>
      <w:bookmarkEnd w:id="2945"/>
    </w:p>
    <w:p w14:paraId="2810D8D3" w14:textId="77777777" w:rsidR="0097469C" w:rsidRDefault="0097469C" w:rsidP="0097469C">
      <w:pPr>
        <w:rPr>
          <w:rFonts w:eastAsiaTheme="minorEastAsia"/>
        </w:rPr>
      </w:pPr>
    </w:p>
    <w:p w14:paraId="295ACFC0" w14:textId="473FC439" w:rsidR="0097469C" w:rsidDel="00DD40B0" w:rsidRDefault="0097469C" w:rsidP="0097469C">
      <w:pPr>
        <w:rPr>
          <w:del w:id="2946" w:author="Fernandes, Richard (he, him, his | il, le, lui)" w:date="2023-07-14T17:26:00Z"/>
          <w:rFonts w:eastAsiaTheme="minorEastAsia"/>
        </w:rPr>
      </w:pPr>
      <w:r>
        <w:rPr>
          <w:rFonts w:eastAsiaTheme="minorEastAsia"/>
        </w:rPr>
        <w:t>The Acquisition Geometry Laws are identical for each Class since, in principle, land cover change due to disturbance or plantation can result in a Class appearing over most of the global domain considered by SL2P.  These Laws are defined using either the Landsat 8 or Sentinel 2A orbital geometry over a domain defined by global vegetated land (Configuration).  The Laws are uniformly sampled for each Database (</w:t>
      </w:r>
      <w:ins w:id="2947" w:author="Fernandes, Richard (he, him, his | il, le, lui)" w:date="2023-07-14T17:26:00Z">
        <w:r w:rsidR="00DD40B0">
          <w:rPr>
            <w:rFonts w:eastAsiaTheme="minorEastAsia"/>
          </w:rPr>
          <w:fldChar w:fldCharType="begin"/>
        </w:r>
        <w:r w:rsidR="00DD40B0">
          <w:rPr>
            <w:rFonts w:eastAsiaTheme="minorEastAsia"/>
          </w:rPr>
          <w:instrText xml:space="preserve"> REF _Ref140247985 \h </w:instrText>
        </w:r>
        <w:r w:rsidR="00DD40B0">
          <w:rPr>
            <w:rFonts w:eastAsiaTheme="minorEastAsia"/>
          </w:rPr>
        </w:r>
      </w:ins>
      <w:r w:rsidR="00DD40B0">
        <w:rPr>
          <w:rFonts w:eastAsiaTheme="minorEastAsia"/>
        </w:rPr>
        <w:fldChar w:fldCharType="separate"/>
      </w:r>
      <w:ins w:id="2948" w:author="Fernandes, Richard (he, him, his | il, le, lui)" w:date="2023-07-14T17:36:00Z">
        <w:r w:rsidR="00DD40B0" w:rsidRPr="00DD40B0">
          <w:t xml:space="preserve">Figure </w:t>
        </w:r>
        <w:r w:rsidR="00DD40B0">
          <w:rPr>
            <w:b/>
            <w:bCs/>
            <w:noProof/>
          </w:rPr>
          <w:t>3</w:t>
        </w:r>
      </w:ins>
      <w:ins w:id="2949" w:author="Fernandes, Richard (he, him, his | il, le, lui)" w:date="2023-07-14T17:26:00Z">
        <w:r w:rsidR="00DD40B0">
          <w:rPr>
            <w:rFonts w:eastAsiaTheme="minorEastAsia"/>
          </w:rPr>
          <w:fldChar w:fldCharType="end"/>
        </w:r>
      </w:ins>
      <w:del w:id="2950" w:author="Fernandes, Richard (he, him, his | il, le, lui)" w:date="2023-07-14T17:25:00Z">
        <w:r w:rsidDel="00DD40B0">
          <w:rPr>
            <w:rFonts w:eastAsiaTheme="minorEastAsia"/>
          </w:rPr>
          <w:delText>Figure xx</w:delText>
        </w:r>
      </w:del>
      <w:r>
        <w:rPr>
          <w:rFonts w:eastAsiaTheme="minorEastAsia"/>
        </w:rPr>
        <w:t>).</w:t>
      </w:r>
    </w:p>
    <w:p w14:paraId="62FF4044" w14:textId="3D009542" w:rsidR="00DD40B0" w:rsidRPr="00DD40B0" w:rsidRDefault="00DD40B0" w:rsidP="00DD40B0">
      <w:pPr>
        <w:rPr>
          <w:rFonts w:eastAsiaTheme="minorEastAsia"/>
        </w:rPr>
      </w:pPr>
    </w:p>
    <w:p w14:paraId="1797A396" w14:textId="77777777" w:rsidR="0097469C" w:rsidRDefault="0097469C" w:rsidP="0097469C">
      <w:pPr>
        <w:keepNext/>
      </w:pPr>
      <w:r>
        <w:rPr>
          <w:noProof/>
        </w:rPr>
        <w:drawing>
          <wp:inline distT="0" distB="0" distL="0" distR="0" wp14:anchorId="2B1A01B3" wp14:editId="50638590">
            <wp:extent cx="3958510" cy="3958510"/>
            <wp:effectExtent l="0" t="0" r="4445" b="4445"/>
            <wp:docPr id="128" name="Picture 128" descr="A group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group of blue line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962951" cy="3962951"/>
                    </a:xfrm>
                    <a:prstGeom prst="rect">
                      <a:avLst/>
                    </a:prstGeom>
                  </pic:spPr>
                </pic:pic>
              </a:graphicData>
            </a:graphic>
          </wp:inline>
        </w:drawing>
      </w:r>
    </w:p>
    <w:p w14:paraId="2F6B7574" w14:textId="78F1C716" w:rsidR="0097469C" w:rsidRPr="00DD40B0" w:rsidRDefault="0097469C" w:rsidP="0097469C">
      <w:pPr>
        <w:pStyle w:val="Caption"/>
        <w:rPr>
          <w:rFonts w:eastAsiaTheme="minorEastAsia"/>
          <w:b w:val="0"/>
          <w:bCs w:val="0"/>
          <w:sz w:val="22"/>
          <w:szCs w:val="22"/>
          <w:rPrChange w:id="2951" w:author="Fernandes, Richard (he, him, his | il, le, lui)" w:date="2023-07-14T17:25:00Z">
            <w:rPr>
              <w:rFonts w:eastAsiaTheme="minorEastAsia"/>
            </w:rPr>
          </w:rPrChange>
        </w:rPr>
      </w:pPr>
      <w:bookmarkStart w:id="2952" w:name="_Ref140247985"/>
      <w:bookmarkStart w:id="2953" w:name="_Toc140248882"/>
      <w:r w:rsidRPr="00DD40B0">
        <w:rPr>
          <w:b w:val="0"/>
          <w:bCs w:val="0"/>
          <w:sz w:val="22"/>
          <w:szCs w:val="22"/>
          <w:rPrChange w:id="2954" w:author="Fernandes, Richard (he, him, his | il, le, lui)" w:date="2023-07-14T17:25:00Z">
            <w:rPr/>
          </w:rPrChange>
        </w:rPr>
        <w:t xml:space="preserve">Figure </w:t>
      </w:r>
      <w:r w:rsidRPr="00DD40B0">
        <w:rPr>
          <w:b w:val="0"/>
          <w:bCs w:val="0"/>
          <w:sz w:val="22"/>
          <w:szCs w:val="22"/>
          <w:rPrChange w:id="2955" w:author="Fernandes, Richard (he, him, his | il, le, lui)" w:date="2023-07-14T17:25:00Z">
            <w:rPr/>
          </w:rPrChange>
        </w:rPr>
        <w:fldChar w:fldCharType="begin"/>
      </w:r>
      <w:r w:rsidRPr="00DD40B0">
        <w:rPr>
          <w:b w:val="0"/>
          <w:bCs w:val="0"/>
          <w:sz w:val="22"/>
          <w:szCs w:val="22"/>
          <w:rPrChange w:id="2956" w:author="Fernandes, Richard (he, him, his | il, le, lui)" w:date="2023-07-14T17:25:00Z">
            <w:rPr/>
          </w:rPrChange>
        </w:rPr>
        <w:instrText xml:space="preserve"> SEQ Figure \* ARABIC </w:instrText>
      </w:r>
      <w:r w:rsidRPr="00DD40B0">
        <w:rPr>
          <w:b w:val="0"/>
          <w:bCs w:val="0"/>
          <w:sz w:val="22"/>
          <w:szCs w:val="22"/>
          <w:rPrChange w:id="2957" w:author="Fernandes, Richard (he, him, his | il, le, lui)" w:date="2023-07-14T17:25:00Z">
            <w:rPr/>
          </w:rPrChange>
        </w:rPr>
        <w:fldChar w:fldCharType="separate"/>
      </w:r>
      <w:ins w:id="2958" w:author="Fernandes, Richard (he, him, his | il, le, lui)" w:date="2023-07-14T17:36:00Z">
        <w:r w:rsidR="00DD40B0">
          <w:rPr>
            <w:b w:val="0"/>
            <w:bCs w:val="0"/>
            <w:noProof/>
            <w:sz w:val="22"/>
            <w:szCs w:val="22"/>
          </w:rPr>
          <w:t>3</w:t>
        </w:r>
      </w:ins>
      <w:del w:id="2959" w:author="Fernandes, Richard (he, him, his | il, le, lui)" w:date="2023-07-14T17:34:00Z">
        <w:r w:rsidR="004D7A9F" w:rsidRPr="00DD40B0" w:rsidDel="00DD40B0">
          <w:rPr>
            <w:b w:val="0"/>
            <w:bCs w:val="0"/>
            <w:noProof/>
            <w:sz w:val="22"/>
            <w:szCs w:val="22"/>
            <w:rPrChange w:id="2960" w:author="Fernandes, Richard (he, him, his | il, le, lui)" w:date="2023-07-14T17:25:00Z">
              <w:rPr>
                <w:noProof/>
              </w:rPr>
            </w:rPrChange>
          </w:rPr>
          <w:delText>4</w:delText>
        </w:r>
      </w:del>
      <w:r w:rsidRPr="00DD40B0">
        <w:rPr>
          <w:b w:val="0"/>
          <w:bCs w:val="0"/>
          <w:sz w:val="22"/>
          <w:szCs w:val="22"/>
          <w:rPrChange w:id="2961" w:author="Fernandes, Richard (he, him, his | il, le, lui)" w:date="2023-07-14T17:25:00Z">
            <w:rPr/>
          </w:rPrChange>
        </w:rPr>
        <w:fldChar w:fldCharType="end"/>
      </w:r>
      <w:bookmarkEnd w:id="2952"/>
      <w:r w:rsidRPr="00DD40B0">
        <w:rPr>
          <w:b w:val="0"/>
          <w:bCs w:val="0"/>
          <w:sz w:val="22"/>
          <w:szCs w:val="22"/>
          <w:rPrChange w:id="2962" w:author="Fernandes, Richard (he, him, his | il, le, lui)" w:date="2023-07-14T17:25:00Z">
            <w:rPr/>
          </w:rPrChange>
        </w:rPr>
        <w:t xml:space="preserve">.  Density and scatter plots of cosine of indicated geometric quantity for 40000 samples drawn from Geometry Laws for all SL2P-CCRS databases for S2A.   Contours correspond to 0.2 probability intervals from </w:t>
      </w:r>
      <w:del w:id="2963" w:author="Fernandes, Richard (he, him, his | il, le, lui)" w:date="2023-07-14T17:25:00Z">
        <w:r w:rsidRPr="00DD40B0" w:rsidDel="00DD40B0">
          <w:rPr>
            <w:b w:val="0"/>
            <w:bCs w:val="0"/>
            <w:sz w:val="22"/>
            <w:szCs w:val="22"/>
            <w:rPrChange w:id="2964" w:author="Fernandes, Richard (he, him, his | il, le, lui)" w:date="2023-07-14T17:25:00Z">
              <w:rPr/>
            </w:rPrChange>
          </w:rPr>
          <w:delText>0 to 1.</w:delText>
        </w:r>
      </w:del>
      <w:ins w:id="2965" w:author="Fernandes, Richard (he, him, his | il, le, lui)" w:date="2023-07-14T17:25:00Z">
        <w:r w:rsidR="00DD40B0" w:rsidRPr="00DD40B0">
          <w:rPr>
            <w:b w:val="0"/>
            <w:bCs w:val="0"/>
            <w:sz w:val="22"/>
            <w:szCs w:val="22"/>
            <w:rPrChange w:id="2966" w:author="Fernandes, Richard (he, him, his | il, le, lui)" w:date="2023-07-14T17:25:00Z">
              <w:rPr/>
            </w:rPrChange>
          </w:rPr>
          <w:t>0 to 1.</w:t>
        </w:r>
      </w:ins>
      <w:bookmarkEnd w:id="2953"/>
    </w:p>
    <w:p w14:paraId="4885B350" w14:textId="77777777" w:rsidR="0097469C" w:rsidRDefault="0097469C" w:rsidP="0097469C"/>
    <w:p w14:paraId="4C3CEB8A" w14:textId="77777777" w:rsidR="0097469C" w:rsidRDefault="0097469C" w:rsidP="0097469C">
      <w:pPr>
        <w:pStyle w:val="Heading3"/>
      </w:pPr>
      <w:bookmarkStart w:id="2967" w:name="_Toc140248661"/>
      <w:r>
        <w:t>Canopy Laws</w:t>
      </w:r>
      <w:bookmarkEnd w:id="2967"/>
    </w:p>
    <w:p w14:paraId="5824E10D" w14:textId="77777777" w:rsidR="0097469C" w:rsidRDefault="0097469C" w:rsidP="0097469C"/>
    <w:p w14:paraId="19DA9A59" w14:textId="16FC8382" w:rsidR="0097469C" w:rsidRDefault="0097469C" w:rsidP="0097469C">
      <w:r>
        <w:t xml:space="preserve">Canopy laws vary by Class since the prior joint distributions of canopy parameters are land cover specific.  SL2P uses global in-situ datasets acquired circa 2016 to calibrate the prior distribution for each parameter independent on constraints due to covariation with other parameters.  This decision will result in biased regression estimates over local conditions where these priors are not representative.  Validation studies indicate the SL2P priors are generally unbiased over crops, grasslands, and herbaceous and cover but biased for forests and tall shrubs (Djamai et al., </w:t>
      </w:r>
      <w:ins w:id="2968" w:author="Fernandes, Richard (he, him, his | il, le, lui)" w:date="2023-07-14T17:27:00Z">
        <w:r w:rsidR="00DD40B0">
          <w:t>2018</w:t>
        </w:r>
      </w:ins>
      <w:del w:id="2969" w:author="Fernandes, Richard (he, him, his | il, le, lui)" w:date="2023-07-14T17:27:00Z">
        <w:r w:rsidDel="00DD40B0">
          <w:delText>xx</w:delText>
        </w:r>
      </w:del>
      <w:r>
        <w:t xml:space="preserve">; Brown et al.  </w:t>
      </w:r>
      <w:ins w:id="2970" w:author="Fernandes, Richard (he, him, his | il, le, lui)" w:date="2023-07-14T17:26:00Z">
        <w:r w:rsidR="00DD40B0">
          <w:t>20</w:t>
        </w:r>
      </w:ins>
      <w:ins w:id="2971" w:author="Fernandes, Richard (he, him, his | il, le, lui)" w:date="2023-07-14T17:27:00Z">
        <w:r w:rsidR="00DD40B0">
          <w:t>2</w:t>
        </w:r>
      </w:ins>
      <w:del w:id="2972" w:author="Fernandes, Richard (he, him, his | il, le, lui)" w:date="2023-07-14T17:26:00Z">
        <w:r w:rsidDel="00DD40B0">
          <w:delText>xx</w:delText>
        </w:r>
      </w:del>
      <w:r>
        <w:t xml:space="preserve">; Fernandes et al., </w:t>
      </w:r>
      <w:ins w:id="2973" w:author="Fernandes, Richard (he, him, his | il, le, lui)" w:date="2023-07-14T17:27:00Z">
        <w:r w:rsidR="00DD40B0">
          <w:t>2023</w:t>
        </w:r>
      </w:ins>
      <w:del w:id="2974" w:author="Fernandes, Richard (he, him, his | il, le, lui)" w:date="2023-07-14T17:27:00Z">
        <w:r w:rsidDel="00DD40B0">
          <w:delText>xx</w:delText>
        </w:r>
      </w:del>
      <w:r>
        <w:t>).  As such, the SL2P priors are used for the SL2P Database/Class applied to non-woody land cover and new priors are defined for the ENF and DBF classes.</w:t>
      </w:r>
    </w:p>
    <w:p w14:paraId="72600E03" w14:textId="77777777" w:rsidR="0097469C" w:rsidRDefault="0097469C" w:rsidP="0097469C"/>
    <w:p w14:paraId="6A068671" w14:textId="4DAD5796" w:rsidR="0097469C" w:rsidRDefault="0097469C" w:rsidP="0097469C">
      <w:r>
        <w:t>The new ENF and DBF priors are defined using measurements from North America and Europe and are therefore limited to biomes in these regions.  Furthermore, in contrast to the SL2P philosophy of fitting priors closely to data, the prior distributions are fit using one of three approaches depending on a qualitative assessment of the representativeness of in-situ data according to CEOS Validation Sampling levels (</w:t>
      </w:r>
      <w:ins w:id="2975" w:author="Fernandes, Richard (he, him, his | il, le, lui)" w:date="2023-07-14T17:27:00Z">
        <w:r w:rsidR="00DD40B0">
          <w:fldChar w:fldCharType="begin"/>
        </w:r>
        <w:r w:rsidR="00DD40B0">
          <w:instrText xml:space="preserve"> HYPERLINK "</w:instrText>
        </w:r>
      </w:ins>
      <w:r w:rsidR="00DD40B0" w:rsidRPr="00B16896">
        <w:instrText>https://lpvs.gsfc.nasa.gov/</w:instrText>
      </w:r>
      <w:ins w:id="2976" w:author="Fernandes, Richard (he, him, his | il, le, lui)" w:date="2023-07-14T17:27:00Z">
        <w:r w:rsidR="00DD40B0">
          <w:instrText xml:space="preserve">" </w:instrText>
        </w:r>
      </w:ins>
      <w:ins w:id="2977" w:author="Fernandes, Richard (he, him, his | il, le, lui)" w:date="2023-07-14T17:36:00Z"/>
      <w:ins w:id="2978" w:author="Fernandes, Richard (he, him, his | il, le, lui)" w:date="2023-07-14T17:27:00Z">
        <w:r w:rsidR="00DD40B0">
          <w:fldChar w:fldCharType="separate"/>
        </w:r>
      </w:ins>
      <w:r w:rsidR="00DD40B0" w:rsidRPr="00EA39AC">
        <w:rPr>
          <w:rStyle w:val="Hyperlink"/>
        </w:rPr>
        <w:t>https://lpvs.gsfc.nasa.gov/</w:t>
      </w:r>
      <w:ins w:id="2979" w:author="Fernandes, Richard (he, him, his | il, le, lui)" w:date="2023-07-14T17:27:00Z">
        <w:r w:rsidR="00DD40B0">
          <w:fldChar w:fldCharType="end"/>
        </w:r>
      </w:ins>
      <w:r>
        <w:t>)</w:t>
      </w:r>
      <w:ins w:id="2980" w:author="Fernandes, Richard (he, him, his | il, le, lui)" w:date="2023-07-14T17:27:00Z">
        <w:r w:rsidR="00DD40B0">
          <w:t xml:space="preserve"> (</w:t>
        </w:r>
      </w:ins>
      <w:ins w:id="2981" w:author="Fernandes, Richard (he, him, his | il, le, lui)" w:date="2023-07-14T17:28:00Z">
        <w:r w:rsidR="00DD40B0">
          <w:fldChar w:fldCharType="begin"/>
        </w:r>
        <w:r w:rsidR="00DD40B0">
          <w:instrText xml:space="preserve"> REF _Ref140248105 \h </w:instrText>
        </w:r>
      </w:ins>
      <w:r w:rsidR="00DD40B0">
        <w:fldChar w:fldCharType="separate"/>
      </w:r>
      <w:ins w:id="2982" w:author="Fernandes, Richard (he, him, his | il, le, lui)" w:date="2023-07-14T17:36:00Z">
        <w:r w:rsidR="00DD40B0" w:rsidRPr="00DD40B0">
          <w:t xml:space="preserve">Table </w:t>
        </w:r>
        <w:r w:rsidR="00DD40B0">
          <w:rPr>
            <w:b/>
            <w:bCs/>
            <w:noProof/>
          </w:rPr>
          <w:t>20</w:t>
        </w:r>
      </w:ins>
      <w:ins w:id="2983" w:author="Fernandes, Richard (he, him, his | il, le, lui)" w:date="2023-07-14T17:28:00Z">
        <w:r w:rsidR="00DD40B0">
          <w:fldChar w:fldCharType="end"/>
        </w:r>
      </w:ins>
      <w:ins w:id="2984" w:author="Fernandes, Richard (he, him, his | il, le, lui)" w:date="2023-07-14T17:27:00Z">
        <w:r w:rsidR="00DD40B0">
          <w:t>)</w:t>
        </w:r>
      </w:ins>
      <w:r>
        <w:t xml:space="preserve">.   Only uniform or normal distributions were fit for variables with less than 30 samples or where sampling was possibly biased since these maximize the conditional entropy of the fit, and hence make the least statistical assumptions, constrained to the range (for uniform) or mean and standard deviation (for normal).  For biased sampling with &gt;30 </w:t>
      </w:r>
      <w:proofErr w:type="gramStart"/>
      <w:r>
        <w:t>measurements ,</w:t>
      </w:r>
      <w:proofErr w:type="gramEnd"/>
      <w:r>
        <w:t xml:space="preserve"> a uniform distribution calibrated to the range of measurements was fit.  For representative sampling for &lt;30 sites a truncated normal distribution was fit but the fitted standard deviation was doubled to reflect the additional uncertainty due to the small sample size.  For representative sampling with &gt;30 sites a distribution maximizing the </w:t>
      </w:r>
      <w:proofErr w:type="spellStart"/>
      <w:r>
        <w:t>Aikike</w:t>
      </w:r>
      <w:proofErr w:type="spellEnd"/>
      <w:r>
        <w:t xml:space="preserve"> Information Criteria was fit using FITTER (</w:t>
      </w:r>
      <w:r>
        <w:fldChar w:fldCharType="begin"/>
      </w:r>
      <w:r>
        <w:instrText xml:space="preserve"> HYPERLINK "</w:instrText>
      </w:r>
      <w:r w:rsidRPr="00942861">
        <w:instrText>https://fitter.readthedocs.io/en/latest/</w:instrText>
      </w:r>
      <w:r>
        <w:instrText xml:space="preserve">" </w:instrText>
      </w:r>
      <w:ins w:id="2985" w:author="Fernandes, Richard (he, him, his | il, le, lui)" w:date="2023-07-14T17:36:00Z"/>
      <w:r>
        <w:fldChar w:fldCharType="separate"/>
      </w:r>
      <w:r w:rsidRPr="00EA39AC">
        <w:rPr>
          <w:rStyle w:val="Hyperlink"/>
        </w:rPr>
        <w:t>https://fitter.readthedocs.io/en/latest/</w:t>
      </w:r>
      <w:r>
        <w:fldChar w:fldCharType="end"/>
      </w:r>
      <w:r>
        <w:t xml:space="preserve">) truncated to the 2.5&amp;ile to 97.5%ile range of physically valid measurements.  </w:t>
      </w:r>
    </w:p>
    <w:p w14:paraId="176098E9" w14:textId="77777777" w:rsidR="0097469C" w:rsidRDefault="0097469C" w:rsidP="0097469C"/>
    <w:p w14:paraId="6FD6DFC9" w14:textId="11AA4DBF" w:rsidR="0097469C" w:rsidRPr="00DD40B0" w:rsidRDefault="0097469C" w:rsidP="0097469C">
      <w:pPr>
        <w:pStyle w:val="Caption"/>
        <w:keepNext/>
        <w:rPr>
          <w:b w:val="0"/>
          <w:bCs w:val="0"/>
          <w:sz w:val="22"/>
          <w:szCs w:val="22"/>
          <w:rPrChange w:id="2986" w:author="Fernandes, Richard (he, him, his | il, le, lui)" w:date="2023-07-14T17:27:00Z">
            <w:rPr/>
          </w:rPrChange>
        </w:rPr>
      </w:pPr>
      <w:bookmarkStart w:id="2987" w:name="_Ref140248105"/>
      <w:r w:rsidRPr="00DD40B0">
        <w:rPr>
          <w:b w:val="0"/>
          <w:bCs w:val="0"/>
          <w:sz w:val="22"/>
          <w:szCs w:val="22"/>
          <w:rPrChange w:id="2988" w:author="Fernandes, Richard (he, him, his | il, le, lui)" w:date="2023-07-14T17:27:00Z">
            <w:rPr/>
          </w:rPrChange>
        </w:rPr>
        <w:t xml:space="preserve">Table </w:t>
      </w:r>
      <w:r w:rsidRPr="00DD40B0">
        <w:rPr>
          <w:b w:val="0"/>
          <w:bCs w:val="0"/>
          <w:sz w:val="22"/>
          <w:szCs w:val="22"/>
          <w:rPrChange w:id="2989" w:author="Fernandes, Richard (he, him, his | il, le, lui)" w:date="2023-07-14T17:27:00Z">
            <w:rPr/>
          </w:rPrChange>
        </w:rPr>
        <w:fldChar w:fldCharType="begin"/>
      </w:r>
      <w:r w:rsidRPr="00DD40B0">
        <w:rPr>
          <w:b w:val="0"/>
          <w:bCs w:val="0"/>
          <w:sz w:val="22"/>
          <w:szCs w:val="22"/>
          <w:rPrChange w:id="2990" w:author="Fernandes, Richard (he, him, his | il, le, lui)" w:date="2023-07-14T17:27:00Z">
            <w:rPr/>
          </w:rPrChange>
        </w:rPr>
        <w:instrText xml:space="preserve"> SEQ Table \* ARABIC </w:instrText>
      </w:r>
      <w:r w:rsidRPr="00DD40B0">
        <w:rPr>
          <w:b w:val="0"/>
          <w:bCs w:val="0"/>
          <w:sz w:val="22"/>
          <w:szCs w:val="22"/>
          <w:rPrChange w:id="2991" w:author="Fernandes, Richard (he, him, his | il, le, lui)" w:date="2023-07-14T17:27:00Z">
            <w:rPr/>
          </w:rPrChange>
        </w:rPr>
        <w:fldChar w:fldCharType="separate"/>
      </w:r>
      <w:ins w:id="2992" w:author="Fernandes, Richard (he, him, his | il, le, lui)" w:date="2023-07-14T17:36:00Z">
        <w:r w:rsidR="00DD40B0">
          <w:rPr>
            <w:b w:val="0"/>
            <w:bCs w:val="0"/>
            <w:noProof/>
            <w:sz w:val="22"/>
            <w:szCs w:val="22"/>
          </w:rPr>
          <w:t>20</w:t>
        </w:r>
      </w:ins>
      <w:del w:id="2993" w:author="Fernandes, Richard (he, him, his | il, le, lui)" w:date="2023-07-14T17:08:00Z">
        <w:r w:rsidRPr="00DD40B0" w:rsidDel="007D13D1">
          <w:rPr>
            <w:b w:val="0"/>
            <w:bCs w:val="0"/>
            <w:noProof/>
            <w:sz w:val="22"/>
            <w:szCs w:val="22"/>
            <w:rPrChange w:id="2994" w:author="Fernandes, Richard (he, him, his | il, le, lui)" w:date="2023-07-14T17:27:00Z">
              <w:rPr>
                <w:noProof/>
              </w:rPr>
            </w:rPrChange>
          </w:rPr>
          <w:delText>20</w:delText>
        </w:r>
      </w:del>
      <w:r w:rsidRPr="00DD40B0">
        <w:rPr>
          <w:b w:val="0"/>
          <w:bCs w:val="0"/>
          <w:sz w:val="22"/>
          <w:szCs w:val="22"/>
          <w:rPrChange w:id="2995" w:author="Fernandes, Richard (he, him, his | il, le, lui)" w:date="2023-07-14T17:27:00Z">
            <w:rPr/>
          </w:rPrChange>
        </w:rPr>
        <w:fldChar w:fldCharType="end"/>
      </w:r>
      <w:bookmarkEnd w:id="2987"/>
      <w:r w:rsidRPr="00DD40B0">
        <w:rPr>
          <w:b w:val="0"/>
          <w:bCs w:val="0"/>
          <w:sz w:val="22"/>
          <w:szCs w:val="22"/>
          <w:rPrChange w:id="2996" w:author="Fernandes, Richard (he, him, his | il, le, lui)" w:date="2023-07-14T17:27:00Z">
            <w:rPr/>
          </w:rPrChange>
        </w:rPr>
        <w:t>.  Canopy LAW fitting approaches.</w:t>
      </w:r>
    </w:p>
    <w:tbl>
      <w:tblPr>
        <w:tblStyle w:val="TableGrid"/>
        <w:tblW w:w="9350" w:type="dxa"/>
        <w:tblLook w:val="04A0" w:firstRow="1" w:lastRow="0" w:firstColumn="1" w:lastColumn="0" w:noHBand="0" w:noVBand="1"/>
        <w:tblPrChange w:id="2997" w:author="Fernandes, Richard (he, him, his | il, le, lui)" w:date="2023-07-14T17:28:00Z">
          <w:tblPr>
            <w:tblStyle w:val="TableGrid"/>
            <w:tblW w:w="9350" w:type="dxa"/>
            <w:tblLook w:val="04A0" w:firstRow="1" w:lastRow="0" w:firstColumn="1" w:lastColumn="0" w:noHBand="0" w:noVBand="1"/>
          </w:tblPr>
        </w:tblPrChange>
      </w:tblPr>
      <w:tblGrid>
        <w:gridCol w:w="1248"/>
        <w:gridCol w:w="1834"/>
        <w:gridCol w:w="1276"/>
        <w:gridCol w:w="1160"/>
        <w:gridCol w:w="1160"/>
        <w:gridCol w:w="1443"/>
        <w:gridCol w:w="1229"/>
        <w:tblGridChange w:id="2998">
          <w:tblGrid>
            <w:gridCol w:w="1248"/>
            <w:gridCol w:w="1834"/>
            <w:gridCol w:w="1276"/>
            <w:gridCol w:w="1160"/>
            <w:gridCol w:w="1160"/>
            <w:gridCol w:w="1443"/>
            <w:gridCol w:w="1229"/>
          </w:tblGrid>
        </w:tblGridChange>
      </w:tblGrid>
      <w:tr w:rsidR="0097469C" w:rsidRPr="00DD40B0" w14:paraId="7FC97232" w14:textId="77777777" w:rsidTr="00DD40B0">
        <w:tc>
          <w:tcPr>
            <w:tcW w:w="1248" w:type="dxa"/>
            <w:shd w:val="clear" w:color="auto" w:fill="BFBFBF" w:themeFill="background1" w:themeFillShade="BF"/>
            <w:tcPrChange w:id="2999" w:author="Fernandes, Richard (he, him, his | il, le, lui)" w:date="2023-07-14T17:28:00Z">
              <w:tcPr>
                <w:tcW w:w="1248" w:type="dxa"/>
              </w:tcPr>
            </w:tcPrChange>
          </w:tcPr>
          <w:p w14:paraId="21540441" w14:textId="77777777" w:rsidR="0097469C" w:rsidRPr="00DD40B0" w:rsidRDefault="0097469C" w:rsidP="00A36C2B">
            <w:pPr>
              <w:rPr>
                <w:sz w:val="16"/>
                <w:szCs w:val="16"/>
                <w:rPrChange w:id="3000" w:author="Fernandes, Richard (he, him, his | il, le, lui)" w:date="2023-07-14T17:28:00Z">
                  <w:rPr/>
                </w:rPrChange>
              </w:rPr>
            </w:pPr>
            <w:r w:rsidRPr="00DD40B0">
              <w:rPr>
                <w:sz w:val="16"/>
                <w:szCs w:val="16"/>
                <w:rPrChange w:id="3001" w:author="Fernandes, Richard (he, him, his | il, le, lui)" w:date="2023-07-14T17:28:00Z">
                  <w:rPr/>
                </w:rPrChange>
              </w:rPr>
              <w:t>Level</w:t>
            </w:r>
          </w:p>
        </w:tc>
        <w:tc>
          <w:tcPr>
            <w:tcW w:w="1834" w:type="dxa"/>
            <w:shd w:val="clear" w:color="auto" w:fill="BFBFBF" w:themeFill="background1" w:themeFillShade="BF"/>
            <w:tcPrChange w:id="3002" w:author="Fernandes, Richard (he, him, his | il, le, lui)" w:date="2023-07-14T17:28:00Z">
              <w:tcPr>
                <w:tcW w:w="1834" w:type="dxa"/>
              </w:tcPr>
            </w:tcPrChange>
          </w:tcPr>
          <w:p w14:paraId="2F33EA2F" w14:textId="77777777" w:rsidR="0097469C" w:rsidRPr="00DD40B0" w:rsidRDefault="0097469C" w:rsidP="00A36C2B">
            <w:pPr>
              <w:rPr>
                <w:sz w:val="16"/>
                <w:szCs w:val="16"/>
                <w:rPrChange w:id="3003" w:author="Fernandes, Richard (he, him, his | il, le, lui)" w:date="2023-07-14T17:28:00Z">
                  <w:rPr/>
                </w:rPrChange>
              </w:rPr>
            </w:pPr>
            <w:r w:rsidRPr="00DD40B0">
              <w:rPr>
                <w:sz w:val="16"/>
                <w:szCs w:val="16"/>
                <w:rPrChange w:id="3004" w:author="Fernandes, Richard (he, him, his | il, le, lui)" w:date="2023-07-14T17:28:00Z">
                  <w:rPr/>
                </w:rPrChange>
              </w:rPr>
              <w:t>Description</w:t>
            </w:r>
          </w:p>
        </w:tc>
        <w:tc>
          <w:tcPr>
            <w:tcW w:w="1276" w:type="dxa"/>
            <w:shd w:val="clear" w:color="auto" w:fill="BFBFBF" w:themeFill="background1" w:themeFillShade="BF"/>
            <w:tcPrChange w:id="3005" w:author="Fernandes, Richard (he, him, his | il, le, lui)" w:date="2023-07-14T17:28:00Z">
              <w:tcPr>
                <w:tcW w:w="1276" w:type="dxa"/>
              </w:tcPr>
            </w:tcPrChange>
          </w:tcPr>
          <w:p w14:paraId="75ABEC3B" w14:textId="77777777" w:rsidR="0097469C" w:rsidRPr="00DD40B0" w:rsidRDefault="0097469C" w:rsidP="00A36C2B">
            <w:pPr>
              <w:rPr>
                <w:sz w:val="16"/>
                <w:szCs w:val="16"/>
                <w:rPrChange w:id="3006" w:author="Fernandes, Richard (he, him, his | il, le, lui)" w:date="2023-07-14T17:28:00Z">
                  <w:rPr/>
                </w:rPrChange>
              </w:rPr>
            </w:pPr>
            <w:r w:rsidRPr="00DD40B0">
              <w:rPr>
                <w:sz w:val="16"/>
                <w:szCs w:val="16"/>
                <w:rPrChange w:id="3007" w:author="Fernandes, Richard (he, him, his | il, le, lui)" w:date="2023-07-14T17:28:00Z">
                  <w:rPr/>
                </w:rPrChange>
              </w:rPr>
              <w:t>Distribution</w:t>
            </w:r>
          </w:p>
        </w:tc>
        <w:tc>
          <w:tcPr>
            <w:tcW w:w="1160" w:type="dxa"/>
            <w:shd w:val="clear" w:color="auto" w:fill="BFBFBF" w:themeFill="background1" w:themeFillShade="BF"/>
            <w:tcPrChange w:id="3008" w:author="Fernandes, Richard (he, him, his | il, le, lui)" w:date="2023-07-14T17:28:00Z">
              <w:tcPr>
                <w:tcW w:w="1160" w:type="dxa"/>
              </w:tcPr>
            </w:tcPrChange>
          </w:tcPr>
          <w:p w14:paraId="5F92877F" w14:textId="77777777" w:rsidR="0097469C" w:rsidRPr="00DD40B0" w:rsidRDefault="0097469C" w:rsidP="00A36C2B">
            <w:pPr>
              <w:rPr>
                <w:sz w:val="16"/>
                <w:szCs w:val="16"/>
                <w:rPrChange w:id="3009" w:author="Fernandes, Richard (he, him, his | il, le, lui)" w:date="2023-07-14T17:28:00Z">
                  <w:rPr/>
                </w:rPrChange>
              </w:rPr>
            </w:pPr>
            <w:r w:rsidRPr="00DD40B0">
              <w:rPr>
                <w:sz w:val="16"/>
                <w:szCs w:val="16"/>
                <w:rPrChange w:id="3010" w:author="Fernandes, Richard (he, him, his | il, le, lui)" w:date="2023-07-14T17:28:00Z">
                  <w:rPr/>
                </w:rPrChange>
              </w:rPr>
              <w:t>Mean</w:t>
            </w:r>
          </w:p>
        </w:tc>
        <w:tc>
          <w:tcPr>
            <w:tcW w:w="1160" w:type="dxa"/>
            <w:shd w:val="clear" w:color="auto" w:fill="BFBFBF" w:themeFill="background1" w:themeFillShade="BF"/>
            <w:tcPrChange w:id="3011" w:author="Fernandes, Richard (he, him, his | il, le, lui)" w:date="2023-07-14T17:28:00Z">
              <w:tcPr>
                <w:tcW w:w="1160" w:type="dxa"/>
              </w:tcPr>
            </w:tcPrChange>
          </w:tcPr>
          <w:p w14:paraId="1364FAEA" w14:textId="77777777" w:rsidR="0097469C" w:rsidRPr="00DD40B0" w:rsidRDefault="0097469C" w:rsidP="00A36C2B">
            <w:pPr>
              <w:rPr>
                <w:sz w:val="16"/>
                <w:szCs w:val="16"/>
                <w:rPrChange w:id="3012" w:author="Fernandes, Richard (he, him, his | il, le, lui)" w:date="2023-07-14T17:28:00Z">
                  <w:rPr/>
                </w:rPrChange>
              </w:rPr>
            </w:pPr>
            <w:r w:rsidRPr="00DD40B0">
              <w:rPr>
                <w:sz w:val="16"/>
                <w:szCs w:val="16"/>
                <w:rPrChange w:id="3013" w:author="Fernandes, Richard (he, him, his | il, le, lui)" w:date="2023-07-14T17:28:00Z">
                  <w:rPr/>
                </w:rPrChange>
              </w:rPr>
              <w:t>Stdev</w:t>
            </w:r>
          </w:p>
        </w:tc>
        <w:tc>
          <w:tcPr>
            <w:tcW w:w="1443" w:type="dxa"/>
            <w:shd w:val="clear" w:color="auto" w:fill="BFBFBF" w:themeFill="background1" w:themeFillShade="BF"/>
            <w:tcPrChange w:id="3014" w:author="Fernandes, Richard (he, him, his | il, le, lui)" w:date="2023-07-14T17:28:00Z">
              <w:tcPr>
                <w:tcW w:w="1443" w:type="dxa"/>
              </w:tcPr>
            </w:tcPrChange>
          </w:tcPr>
          <w:p w14:paraId="23FAAC71" w14:textId="77777777" w:rsidR="0097469C" w:rsidRPr="00DD40B0" w:rsidRDefault="0097469C" w:rsidP="00A36C2B">
            <w:pPr>
              <w:rPr>
                <w:sz w:val="16"/>
                <w:szCs w:val="16"/>
                <w:rPrChange w:id="3015" w:author="Fernandes, Richard (he, him, his | il, le, lui)" w:date="2023-07-14T17:28:00Z">
                  <w:rPr/>
                </w:rPrChange>
              </w:rPr>
            </w:pPr>
            <w:r w:rsidRPr="00DD40B0">
              <w:rPr>
                <w:sz w:val="16"/>
                <w:szCs w:val="16"/>
                <w:rPrChange w:id="3016" w:author="Fernandes, Richard (he, him, his | il, le, lui)" w:date="2023-07-14T17:28:00Z">
                  <w:rPr/>
                </w:rPrChange>
              </w:rPr>
              <w:t>Range</w:t>
            </w:r>
          </w:p>
        </w:tc>
        <w:tc>
          <w:tcPr>
            <w:tcW w:w="1229" w:type="dxa"/>
            <w:shd w:val="clear" w:color="auto" w:fill="BFBFBF" w:themeFill="background1" w:themeFillShade="BF"/>
            <w:tcPrChange w:id="3017" w:author="Fernandes, Richard (he, him, his | il, le, lui)" w:date="2023-07-14T17:28:00Z">
              <w:tcPr>
                <w:tcW w:w="1229" w:type="dxa"/>
              </w:tcPr>
            </w:tcPrChange>
          </w:tcPr>
          <w:p w14:paraId="62B61ED3" w14:textId="77777777" w:rsidR="0097469C" w:rsidRPr="00DD40B0" w:rsidRDefault="0097469C" w:rsidP="00A36C2B">
            <w:pPr>
              <w:rPr>
                <w:sz w:val="16"/>
                <w:szCs w:val="16"/>
                <w:rPrChange w:id="3018" w:author="Fernandes, Richard (he, him, his | il, le, lui)" w:date="2023-07-14T17:28:00Z">
                  <w:rPr/>
                </w:rPrChange>
              </w:rPr>
            </w:pPr>
            <w:r w:rsidRPr="00DD40B0">
              <w:rPr>
                <w:sz w:val="16"/>
                <w:szCs w:val="16"/>
                <w:rPrChange w:id="3019" w:author="Fernandes, Richard (he, him, his | il, le, lui)" w:date="2023-07-14T17:28:00Z">
                  <w:rPr/>
                </w:rPrChange>
              </w:rPr>
              <w:t>Variables</w:t>
            </w:r>
          </w:p>
        </w:tc>
      </w:tr>
      <w:tr w:rsidR="0097469C" w:rsidRPr="00DD40B0" w14:paraId="1A22998F" w14:textId="77777777" w:rsidTr="00A36C2B">
        <w:tc>
          <w:tcPr>
            <w:tcW w:w="1248" w:type="dxa"/>
          </w:tcPr>
          <w:p w14:paraId="6E2ED76E" w14:textId="77777777" w:rsidR="0097469C" w:rsidRPr="00DD40B0" w:rsidRDefault="0097469C" w:rsidP="00A36C2B">
            <w:pPr>
              <w:rPr>
                <w:sz w:val="16"/>
                <w:szCs w:val="16"/>
                <w:rPrChange w:id="3020" w:author="Fernandes, Richard (he, him, his | il, le, lui)" w:date="2023-07-14T17:28:00Z">
                  <w:rPr/>
                </w:rPrChange>
              </w:rPr>
            </w:pPr>
            <w:r w:rsidRPr="00DD40B0">
              <w:rPr>
                <w:sz w:val="16"/>
                <w:szCs w:val="16"/>
                <w:rPrChange w:id="3021" w:author="Fernandes, Richard (he, him, his | il, le, lui)" w:date="2023-07-14T17:28:00Z">
                  <w:rPr/>
                </w:rPrChange>
              </w:rPr>
              <w:t>0</w:t>
            </w:r>
          </w:p>
        </w:tc>
        <w:tc>
          <w:tcPr>
            <w:tcW w:w="1834" w:type="dxa"/>
          </w:tcPr>
          <w:p w14:paraId="160B8D20" w14:textId="77777777" w:rsidR="0097469C" w:rsidRPr="00DD40B0" w:rsidRDefault="0097469C" w:rsidP="00A36C2B">
            <w:pPr>
              <w:rPr>
                <w:sz w:val="16"/>
                <w:szCs w:val="16"/>
                <w:rPrChange w:id="3022" w:author="Fernandes, Richard (he, him, his | il, le, lui)" w:date="2023-07-14T17:28:00Z">
                  <w:rPr/>
                </w:rPrChange>
              </w:rPr>
            </w:pPr>
            <w:r w:rsidRPr="00DD40B0">
              <w:rPr>
                <w:sz w:val="16"/>
                <w:szCs w:val="16"/>
                <w:rPrChange w:id="3023" w:author="Fernandes, Richard (he, him, his | il, le, lui)" w:date="2023-07-14T17:28:00Z">
                  <w:rPr/>
                </w:rPrChange>
              </w:rPr>
              <w:t>Opportunistic Sampling &lt;30 sites</w:t>
            </w:r>
          </w:p>
        </w:tc>
        <w:tc>
          <w:tcPr>
            <w:tcW w:w="1276" w:type="dxa"/>
          </w:tcPr>
          <w:p w14:paraId="5431C955" w14:textId="77777777" w:rsidR="0097469C" w:rsidRPr="00DD40B0" w:rsidRDefault="0097469C" w:rsidP="00A36C2B">
            <w:pPr>
              <w:rPr>
                <w:sz w:val="16"/>
                <w:szCs w:val="16"/>
                <w:rPrChange w:id="3024" w:author="Fernandes, Richard (he, him, his | il, le, lui)" w:date="2023-07-14T17:28:00Z">
                  <w:rPr/>
                </w:rPrChange>
              </w:rPr>
            </w:pPr>
            <w:r w:rsidRPr="00DD40B0">
              <w:rPr>
                <w:sz w:val="16"/>
                <w:szCs w:val="16"/>
                <w:rPrChange w:id="3025" w:author="Fernandes, Richard (he, him, his | il, le, lui)" w:date="2023-07-14T17:28:00Z">
                  <w:rPr/>
                </w:rPrChange>
              </w:rPr>
              <w:t>Uniform</w:t>
            </w:r>
          </w:p>
        </w:tc>
        <w:tc>
          <w:tcPr>
            <w:tcW w:w="1160" w:type="dxa"/>
          </w:tcPr>
          <w:p w14:paraId="1505B160" w14:textId="77777777" w:rsidR="0097469C" w:rsidRPr="00DD40B0" w:rsidRDefault="0097469C" w:rsidP="00A36C2B">
            <w:pPr>
              <w:rPr>
                <w:sz w:val="16"/>
                <w:szCs w:val="16"/>
                <w:rPrChange w:id="3026" w:author="Fernandes, Richard (he, him, his | il, le, lui)" w:date="2023-07-14T17:28:00Z">
                  <w:rPr/>
                </w:rPrChange>
              </w:rPr>
            </w:pPr>
            <w:r w:rsidRPr="00DD40B0">
              <w:rPr>
                <w:sz w:val="16"/>
                <w:szCs w:val="16"/>
                <w:rPrChange w:id="3027" w:author="Fernandes, Richard (he, him, his | il, le, lui)" w:date="2023-07-14T17:28:00Z">
                  <w:rPr/>
                </w:rPrChange>
              </w:rPr>
              <w:t>Mid point of range</w:t>
            </w:r>
          </w:p>
        </w:tc>
        <w:tc>
          <w:tcPr>
            <w:tcW w:w="1160" w:type="dxa"/>
          </w:tcPr>
          <w:p w14:paraId="16726E25" w14:textId="77777777" w:rsidR="0097469C" w:rsidRPr="00DD40B0" w:rsidRDefault="0097469C" w:rsidP="00A36C2B">
            <w:pPr>
              <w:rPr>
                <w:sz w:val="16"/>
                <w:szCs w:val="16"/>
                <w:rPrChange w:id="3028" w:author="Fernandes, Richard (he, him, his | il, le, lui)" w:date="2023-07-14T17:28:00Z">
                  <w:rPr/>
                </w:rPrChange>
              </w:rPr>
            </w:pPr>
            <w:r w:rsidRPr="00DD40B0">
              <w:rPr>
                <w:sz w:val="16"/>
                <w:szCs w:val="16"/>
                <w:rPrChange w:id="3029" w:author="Fernandes, Richard (he, him, his | il, le, lui)" w:date="2023-07-14T17:28:00Z">
                  <w:rPr/>
                </w:rPrChange>
              </w:rPr>
              <w:t>Defined by range</w:t>
            </w:r>
          </w:p>
        </w:tc>
        <w:tc>
          <w:tcPr>
            <w:tcW w:w="1443" w:type="dxa"/>
          </w:tcPr>
          <w:p w14:paraId="3EF832BF" w14:textId="77777777" w:rsidR="0097469C" w:rsidRPr="00DD40B0" w:rsidRDefault="0097469C" w:rsidP="00A36C2B">
            <w:pPr>
              <w:rPr>
                <w:sz w:val="16"/>
                <w:szCs w:val="16"/>
                <w:rPrChange w:id="3030" w:author="Fernandes, Richard (he, him, his | il, le, lui)" w:date="2023-07-14T17:28:00Z">
                  <w:rPr/>
                </w:rPrChange>
              </w:rPr>
            </w:pPr>
            <w:r w:rsidRPr="00DD40B0">
              <w:rPr>
                <w:sz w:val="16"/>
                <w:szCs w:val="16"/>
                <w:rPrChange w:id="3031" w:author="Fernandes, Richard (he, him, his | il, le, lui)" w:date="2023-07-14T17:28:00Z">
                  <w:rPr/>
                </w:rPrChange>
              </w:rPr>
              <w:t>Physically valid values</w:t>
            </w:r>
          </w:p>
        </w:tc>
        <w:tc>
          <w:tcPr>
            <w:tcW w:w="1229" w:type="dxa"/>
          </w:tcPr>
          <w:p w14:paraId="52BF90CB" w14:textId="77777777" w:rsidR="0097469C" w:rsidRPr="00DD40B0" w:rsidRDefault="0097469C" w:rsidP="00A36C2B">
            <w:pPr>
              <w:rPr>
                <w:sz w:val="16"/>
                <w:szCs w:val="16"/>
                <w:rPrChange w:id="3032" w:author="Fernandes, Richard (he, him, his | il, le, lui)" w:date="2023-07-14T17:28:00Z">
                  <w:rPr/>
                </w:rPrChange>
              </w:rPr>
            </w:pPr>
            <w:r w:rsidRPr="00DD40B0">
              <w:rPr>
                <w:sz w:val="16"/>
                <w:szCs w:val="16"/>
                <w:rPrChange w:id="3033" w:author="Fernandes, Richard (he, him, his | il, le, lui)" w:date="2023-07-14T17:28:00Z">
                  <w:rPr/>
                </w:rPrChange>
              </w:rPr>
              <w:t>None</w:t>
            </w:r>
          </w:p>
        </w:tc>
      </w:tr>
      <w:tr w:rsidR="0097469C" w:rsidRPr="00DD40B0" w14:paraId="4262FB0C" w14:textId="77777777" w:rsidTr="00A36C2B">
        <w:tc>
          <w:tcPr>
            <w:tcW w:w="1248" w:type="dxa"/>
          </w:tcPr>
          <w:p w14:paraId="3C69C64F" w14:textId="77777777" w:rsidR="0097469C" w:rsidRPr="00DD40B0" w:rsidRDefault="0097469C" w:rsidP="00A36C2B">
            <w:pPr>
              <w:rPr>
                <w:sz w:val="16"/>
                <w:szCs w:val="16"/>
                <w:rPrChange w:id="3034" w:author="Fernandes, Richard (he, him, his | il, le, lui)" w:date="2023-07-14T17:28:00Z">
                  <w:rPr/>
                </w:rPrChange>
              </w:rPr>
            </w:pPr>
            <w:r w:rsidRPr="00DD40B0">
              <w:rPr>
                <w:sz w:val="16"/>
                <w:szCs w:val="16"/>
                <w:rPrChange w:id="3035" w:author="Fernandes, Richard (he, him, his | il, le, lui)" w:date="2023-07-14T17:28:00Z">
                  <w:rPr/>
                </w:rPrChange>
              </w:rPr>
              <w:t>1</w:t>
            </w:r>
          </w:p>
        </w:tc>
        <w:tc>
          <w:tcPr>
            <w:tcW w:w="1834" w:type="dxa"/>
          </w:tcPr>
          <w:p w14:paraId="40E9A9DA" w14:textId="77777777" w:rsidR="0097469C" w:rsidRPr="00DD40B0" w:rsidRDefault="0097469C" w:rsidP="00A36C2B">
            <w:pPr>
              <w:rPr>
                <w:sz w:val="16"/>
                <w:szCs w:val="16"/>
                <w:rPrChange w:id="3036" w:author="Fernandes, Richard (he, him, his | il, le, lui)" w:date="2023-07-14T17:28:00Z">
                  <w:rPr/>
                </w:rPrChange>
              </w:rPr>
            </w:pPr>
            <w:r w:rsidRPr="00DD40B0">
              <w:rPr>
                <w:sz w:val="16"/>
                <w:szCs w:val="16"/>
                <w:rPrChange w:id="3037" w:author="Fernandes, Richard (he, him, his | il, le, lui)" w:date="2023-07-14T17:28:00Z">
                  <w:rPr/>
                </w:rPrChange>
              </w:rPr>
              <w:t xml:space="preserve">Biased sampling </w:t>
            </w:r>
          </w:p>
        </w:tc>
        <w:tc>
          <w:tcPr>
            <w:tcW w:w="1276" w:type="dxa"/>
          </w:tcPr>
          <w:p w14:paraId="5F25F246" w14:textId="77777777" w:rsidR="0097469C" w:rsidRPr="00DD40B0" w:rsidRDefault="0097469C" w:rsidP="00A36C2B">
            <w:pPr>
              <w:rPr>
                <w:sz w:val="16"/>
                <w:szCs w:val="16"/>
                <w:rPrChange w:id="3038" w:author="Fernandes, Richard (he, him, his | il, le, lui)" w:date="2023-07-14T17:28:00Z">
                  <w:rPr/>
                </w:rPrChange>
              </w:rPr>
            </w:pPr>
            <w:r w:rsidRPr="00DD40B0">
              <w:rPr>
                <w:sz w:val="16"/>
                <w:szCs w:val="16"/>
                <w:rPrChange w:id="3039" w:author="Fernandes, Richard (he, him, his | il, le, lui)" w:date="2023-07-14T17:28:00Z">
                  <w:rPr/>
                </w:rPrChange>
              </w:rPr>
              <w:t>Uniform</w:t>
            </w:r>
          </w:p>
        </w:tc>
        <w:tc>
          <w:tcPr>
            <w:tcW w:w="1160" w:type="dxa"/>
          </w:tcPr>
          <w:p w14:paraId="4DCC5EB7" w14:textId="77777777" w:rsidR="0097469C" w:rsidRPr="00DD40B0" w:rsidRDefault="0097469C" w:rsidP="00A36C2B">
            <w:pPr>
              <w:rPr>
                <w:sz w:val="16"/>
                <w:szCs w:val="16"/>
                <w:rPrChange w:id="3040" w:author="Fernandes, Richard (he, him, his | il, le, lui)" w:date="2023-07-14T17:28:00Z">
                  <w:rPr/>
                </w:rPrChange>
              </w:rPr>
            </w:pPr>
            <w:r w:rsidRPr="00DD40B0">
              <w:rPr>
                <w:sz w:val="16"/>
                <w:szCs w:val="16"/>
                <w:rPrChange w:id="3041" w:author="Fernandes, Richard (he, him, his | il, le, lui)" w:date="2023-07-14T17:28:00Z">
                  <w:rPr/>
                </w:rPrChange>
              </w:rPr>
              <w:t>Mid point of range</w:t>
            </w:r>
          </w:p>
        </w:tc>
        <w:tc>
          <w:tcPr>
            <w:tcW w:w="1160" w:type="dxa"/>
          </w:tcPr>
          <w:p w14:paraId="345A72EA" w14:textId="77777777" w:rsidR="0097469C" w:rsidRPr="00DD40B0" w:rsidRDefault="0097469C" w:rsidP="00A36C2B">
            <w:pPr>
              <w:rPr>
                <w:sz w:val="16"/>
                <w:szCs w:val="16"/>
                <w:rPrChange w:id="3042" w:author="Fernandes, Richard (he, him, his | il, le, lui)" w:date="2023-07-14T17:28:00Z">
                  <w:rPr/>
                </w:rPrChange>
              </w:rPr>
            </w:pPr>
            <w:r w:rsidRPr="00DD40B0">
              <w:rPr>
                <w:sz w:val="16"/>
                <w:szCs w:val="16"/>
                <w:rPrChange w:id="3043" w:author="Fernandes, Richard (he, him, his | il, le, lui)" w:date="2023-07-14T17:28:00Z">
                  <w:rPr/>
                </w:rPrChange>
              </w:rPr>
              <w:t>Defined by range</w:t>
            </w:r>
          </w:p>
        </w:tc>
        <w:tc>
          <w:tcPr>
            <w:tcW w:w="1443" w:type="dxa"/>
          </w:tcPr>
          <w:p w14:paraId="0CF74C15" w14:textId="77777777" w:rsidR="0097469C" w:rsidRPr="00DD40B0" w:rsidRDefault="0097469C" w:rsidP="00A36C2B">
            <w:pPr>
              <w:rPr>
                <w:sz w:val="16"/>
                <w:szCs w:val="16"/>
                <w:rPrChange w:id="3044" w:author="Fernandes, Richard (he, him, his | il, le, lui)" w:date="2023-07-14T17:28:00Z">
                  <w:rPr/>
                </w:rPrChange>
              </w:rPr>
            </w:pPr>
            <w:r w:rsidRPr="00DD40B0">
              <w:rPr>
                <w:sz w:val="16"/>
                <w:szCs w:val="16"/>
                <w:rPrChange w:id="3045" w:author="Fernandes, Richard (he, him, his | il, le, lui)" w:date="2023-07-14T17:28:00Z">
                  <w:rPr/>
                </w:rPrChange>
              </w:rPr>
              <w:t>Extreme values</w:t>
            </w:r>
          </w:p>
        </w:tc>
        <w:tc>
          <w:tcPr>
            <w:tcW w:w="1229" w:type="dxa"/>
          </w:tcPr>
          <w:p w14:paraId="062E89A4" w14:textId="77777777" w:rsidR="0097469C" w:rsidRPr="00DD40B0" w:rsidRDefault="0097469C" w:rsidP="00A36C2B">
            <w:pPr>
              <w:rPr>
                <w:sz w:val="16"/>
                <w:szCs w:val="16"/>
                <w:rPrChange w:id="3046" w:author="Fernandes, Richard (he, him, his | il, le, lui)" w:date="2023-07-14T17:28:00Z">
                  <w:rPr/>
                </w:rPrChange>
              </w:rPr>
            </w:pPr>
            <w:proofErr w:type="spellStart"/>
            <w:proofErr w:type="gramStart"/>
            <w:r w:rsidRPr="00DD40B0">
              <w:rPr>
                <w:sz w:val="16"/>
                <w:szCs w:val="16"/>
                <w:rPrChange w:id="3047" w:author="Fernandes, Richard (he, him, his | il, le, lui)" w:date="2023-07-14T17:28:00Z">
                  <w:rPr/>
                </w:rPrChange>
              </w:rPr>
              <w:t>CC,HsD</w:t>
            </w:r>
            <w:proofErr w:type="spellEnd"/>
            <w:proofErr w:type="gramEnd"/>
            <w:r w:rsidRPr="00DD40B0">
              <w:rPr>
                <w:sz w:val="16"/>
                <w:szCs w:val="16"/>
                <w:rPrChange w:id="3048" w:author="Fernandes, Richard (he, him, his | il, le, lui)" w:date="2023-07-14T17:28:00Z">
                  <w:rPr/>
                </w:rPrChange>
              </w:rPr>
              <w:t xml:space="preserve">, Cab, </w:t>
            </w:r>
            <w:proofErr w:type="spellStart"/>
            <w:r w:rsidRPr="00DD40B0">
              <w:rPr>
                <w:sz w:val="16"/>
                <w:szCs w:val="16"/>
                <w:rPrChange w:id="3049" w:author="Fernandes, Richard (he, him, his | il, le, lui)" w:date="2023-07-14T17:28:00Z">
                  <w:rPr/>
                </w:rPrChange>
              </w:rPr>
              <w:t>Cdm</w:t>
            </w:r>
            <w:proofErr w:type="spellEnd"/>
            <w:r w:rsidRPr="00DD40B0">
              <w:rPr>
                <w:sz w:val="16"/>
                <w:szCs w:val="16"/>
                <w:rPrChange w:id="3050" w:author="Fernandes, Richard (he, him, his | il, le, lui)" w:date="2023-07-14T17:28:00Z">
                  <w:rPr/>
                </w:rPrChange>
              </w:rPr>
              <w:t>, Gamma</w:t>
            </w:r>
          </w:p>
        </w:tc>
      </w:tr>
      <w:tr w:rsidR="0097469C" w:rsidRPr="00DD40B0" w14:paraId="08FF6520" w14:textId="77777777" w:rsidTr="00A36C2B">
        <w:tc>
          <w:tcPr>
            <w:tcW w:w="1248" w:type="dxa"/>
          </w:tcPr>
          <w:p w14:paraId="6A45C41D" w14:textId="77777777" w:rsidR="0097469C" w:rsidRPr="00DD40B0" w:rsidRDefault="0097469C" w:rsidP="00A36C2B">
            <w:pPr>
              <w:rPr>
                <w:sz w:val="16"/>
                <w:szCs w:val="16"/>
                <w:rPrChange w:id="3051" w:author="Fernandes, Richard (he, him, his | il, le, lui)" w:date="2023-07-14T17:28:00Z">
                  <w:rPr/>
                </w:rPrChange>
              </w:rPr>
            </w:pPr>
            <w:r w:rsidRPr="00DD40B0">
              <w:rPr>
                <w:sz w:val="16"/>
                <w:szCs w:val="16"/>
                <w:rPrChange w:id="3052" w:author="Fernandes, Richard (he, him, his | il, le, lui)" w:date="2023-07-14T17:28:00Z">
                  <w:rPr/>
                </w:rPrChange>
              </w:rPr>
              <w:t>2</w:t>
            </w:r>
          </w:p>
        </w:tc>
        <w:tc>
          <w:tcPr>
            <w:tcW w:w="1834" w:type="dxa"/>
          </w:tcPr>
          <w:p w14:paraId="118174B0" w14:textId="77777777" w:rsidR="0097469C" w:rsidRPr="00DD40B0" w:rsidRDefault="0097469C" w:rsidP="00A36C2B">
            <w:pPr>
              <w:rPr>
                <w:sz w:val="16"/>
                <w:szCs w:val="16"/>
                <w:rPrChange w:id="3053" w:author="Fernandes, Richard (he, him, his | il, le, lui)" w:date="2023-07-14T17:28:00Z">
                  <w:rPr/>
                </w:rPrChange>
              </w:rPr>
            </w:pPr>
            <w:r w:rsidRPr="00DD40B0">
              <w:rPr>
                <w:sz w:val="16"/>
                <w:szCs w:val="16"/>
                <w:rPrChange w:id="3054" w:author="Fernandes, Richard (he, him, his | il, le, lui)" w:date="2023-07-14T17:28:00Z">
                  <w:rPr/>
                </w:rPrChange>
              </w:rPr>
              <w:t>Representative sampling &lt;30 sites</w:t>
            </w:r>
          </w:p>
        </w:tc>
        <w:tc>
          <w:tcPr>
            <w:tcW w:w="1276" w:type="dxa"/>
          </w:tcPr>
          <w:p w14:paraId="2E6649D9" w14:textId="77777777" w:rsidR="0097469C" w:rsidRPr="00DD40B0" w:rsidRDefault="0097469C" w:rsidP="00A36C2B">
            <w:pPr>
              <w:rPr>
                <w:sz w:val="16"/>
                <w:szCs w:val="16"/>
                <w:rPrChange w:id="3055" w:author="Fernandes, Richard (he, him, his | il, le, lui)" w:date="2023-07-14T17:28:00Z">
                  <w:rPr/>
                </w:rPrChange>
              </w:rPr>
            </w:pPr>
            <w:r w:rsidRPr="00DD40B0">
              <w:rPr>
                <w:sz w:val="16"/>
                <w:szCs w:val="16"/>
                <w:rPrChange w:id="3056" w:author="Fernandes, Richard (he, him, his | il, le, lui)" w:date="2023-07-14T17:28:00Z">
                  <w:rPr/>
                </w:rPrChange>
              </w:rPr>
              <w:t>Truncated Normal</w:t>
            </w:r>
          </w:p>
        </w:tc>
        <w:tc>
          <w:tcPr>
            <w:tcW w:w="1160" w:type="dxa"/>
          </w:tcPr>
          <w:p w14:paraId="252BCF5E" w14:textId="77777777" w:rsidR="0097469C" w:rsidRPr="00DD40B0" w:rsidRDefault="0097469C" w:rsidP="00A36C2B">
            <w:pPr>
              <w:rPr>
                <w:sz w:val="16"/>
                <w:szCs w:val="16"/>
                <w:rPrChange w:id="3057" w:author="Fernandes, Richard (he, him, his | il, le, lui)" w:date="2023-07-14T17:28:00Z">
                  <w:rPr/>
                </w:rPrChange>
              </w:rPr>
            </w:pPr>
            <w:r w:rsidRPr="00DD40B0">
              <w:rPr>
                <w:sz w:val="16"/>
                <w:szCs w:val="16"/>
                <w:rPrChange w:id="3058" w:author="Fernandes, Richard (he, him, his | il, le, lui)" w:date="2023-07-14T17:28:00Z">
                  <w:rPr/>
                </w:rPrChange>
              </w:rPr>
              <w:t>Mean value of samples</w:t>
            </w:r>
          </w:p>
        </w:tc>
        <w:tc>
          <w:tcPr>
            <w:tcW w:w="1160" w:type="dxa"/>
          </w:tcPr>
          <w:p w14:paraId="1CBF1235" w14:textId="77777777" w:rsidR="0097469C" w:rsidRPr="00DD40B0" w:rsidRDefault="0097469C" w:rsidP="00A36C2B">
            <w:pPr>
              <w:rPr>
                <w:sz w:val="16"/>
                <w:szCs w:val="16"/>
                <w:rPrChange w:id="3059" w:author="Fernandes, Richard (he, him, his | il, le, lui)" w:date="2023-07-14T17:28:00Z">
                  <w:rPr/>
                </w:rPrChange>
              </w:rPr>
            </w:pPr>
            <w:r w:rsidRPr="00DD40B0">
              <w:rPr>
                <w:sz w:val="16"/>
                <w:szCs w:val="16"/>
                <w:rPrChange w:id="3060" w:author="Fernandes, Richard (he, him, his | il, le, lui)" w:date="2023-07-14T17:28:00Z">
                  <w:rPr/>
                </w:rPrChange>
              </w:rPr>
              <w:t>Twice stdev of samples</w:t>
            </w:r>
          </w:p>
        </w:tc>
        <w:tc>
          <w:tcPr>
            <w:tcW w:w="1443" w:type="dxa"/>
          </w:tcPr>
          <w:p w14:paraId="692A328C" w14:textId="77777777" w:rsidR="0097469C" w:rsidRPr="00DD40B0" w:rsidRDefault="0097469C" w:rsidP="00A36C2B">
            <w:pPr>
              <w:rPr>
                <w:sz w:val="16"/>
                <w:szCs w:val="16"/>
                <w:rPrChange w:id="3061" w:author="Fernandes, Richard (he, him, his | il, le, lui)" w:date="2023-07-14T17:28:00Z">
                  <w:rPr/>
                </w:rPrChange>
              </w:rPr>
            </w:pPr>
            <w:r w:rsidRPr="00DD40B0">
              <w:rPr>
                <w:sz w:val="16"/>
                <w:szCs w:val="16"/>
                <w:rPrChange w:id="3062" w:author="Fernandes, Richard (he, him, his | il, le, lui)" w:date="2023-07-14T17:28:00Z">
                  <w:rPr/>
                </w:rPrChange>
              </w:rPr>
              <w:t>Extreme values</w:t>
            </w:r>
          </w:p>
        </w:tc>
        <w:tc>
          <w:tcPr>
            <w:tcW w:w="1229" w:type="dxa"/>
          </w:tcPr>
          <w:p w14:paraId="12E22703" w14:textId="77777777" w:rsidR="0097469C" w:rsidRPr="00DD40B0" w:rsidRDefault="0097469C" w:rsidP="00A36C2B">
            <w:pPr>
              <w:rPr>
                <w:sz w:val="16"/>
                <w:szCs w:val="16"/>
                <w:rPrChange w:id="3063" w:author="Fernandes, Richard (he, him, his | il, le, lui)" w:date="2023-07-14T17:28:00Z">
                  <w:rPr/>
                </w:rPrChange>
              </w:rPr>
            </w:pPr>
            <w:r w:rsidRPr="00DD40B0">
              <w:rPr>
                <w:sz w:val="16"/>
                <w:szCs w:val="16"/>
                <w:rPrChange w:id="3064" w:author="Fernandes, Richard (he, him, his | il, le, lui)" w:date="2023-07-14T17:28:00Z">
                  <w:rPr/>
                </w:rPrChange>
              </w:rPr>
              <w:t xml:space="preserve">ALA, </w:t>
            </w:r>
            <w:proofErr w:type="spellStart"/>
            <w:r w:rsidRPr="00DD40B0">
              <w:rPr>
                <w:sz w:val="16"/>
                <w:szCs w:val="16"/>
                <w:rPrChange w:id="3065" w:author="Fernandes, Richard (he, him, his | il, le, lui)" w:date="2023-07-14T17:28:00Z">
                  <w:rPr/>
                </w:rPrChange>
              </w:rPr>
              <w:t>CbP</w:t>
            </w:r>
            <w:proofErr w:type="spellEnd"/>
            <w:r w:rsidRPr="00DD40B0">
              <w:rPr>
                <w:sz w:val="16"/>
                <w:szCs w:val="16"/>
                <w:rPrChange w:id="3066" w:author="Fernandes, Richard (he, him, his | il, le, lui)" w:date="2023-07-14T17:28:00Z">
                  <w:rPr/>
                </w:rPrChange>
              </w:rPr>
              <w:t>, Bs</w:t>
            </w:r>
          </w:p>
        </w:tc>
      </w:tr>
      <w:tr w:rsidR="0097469C" w:rsidRPr="00DD40B0" w14:paraId="448EB1D9" w14:textId="77777777" w:rsidTr="00A36C2B">
        <w:tc>
          <w:tcPr>
            <w:tcW w:w="1248" w:type="dxa"/>
          </w:tcPr>
          <w:p w14:paraId="48D73798" w14:textId="77777777" w:rsidR="0097469C" w:rsidRPr="00DD40B0" w:rsidRDefault="0097469C" w:rsidP="00A36C2B">
            <w:pPr>
              <w:rPr>
                <w:sz w:val="16"/>
                <w:szCs w:val="16"/>
                <w:rPrChange w:id="3067" w:author="Fernandes, Richard (he, him, his | il, le, lui)" w:date="2023-07-14T17:28:00Z">
                  <w:rPr/>
                </w:rPrChange>
              </w:rPr>
            </w:pPr>
            <w:r w:rsidRPr="00DD40B0">
              <w:rPr>
                <w:sz w:val="16"/>
                <w:szCs w:val="16"/>
                <w:rPrChange w:id="3068" w:author="Fernandes, Richard (he, him, his | il, le, lui)" w:date="2023-07-14T17:28:00Z">
                  <w:rPr/>
                </w:rPrChange>
              </w:rPr>
              <w:t xml:space="preserve">3 </w:t>
            </w:r>
          </w:p>
        </w:tc>
        <w:tc>
          <w:tcPr>
            <w:tcW w:w="1834" w:type="dxa"/>
          </w:tcPr>
          <w:p w14:paraId="037C9A30" w14:textId="77777777" w:rsidR="0097469C" w:rsidRPr="00DD40B0" w:rsidRDefault="0097469C" w:rsidP="00A36C2B">
            <w:pPr>
              <w:rPr>
                <w:sz w:val="16"/>
                <w:szCs w:val="16"/>
                <w:rPrChange w:id="3069" w:author="Fernandes, Richard (he, him, his | il, le, lui)" w:date="2023-07-14T17:28:00Z">
                  <w:rPr/>
                </w:rPrChange>
              </w:rPr>
            </w:pPr>
            <w:r w:rsidRPr="00DD40B0">
              <w:rPr>
                <w:sz w:val="16"/>
                <w:szCs w:val="16"/>
                <w:rPrChange w:id="3070" w:author="Fernandes, Richard (he, him, his | il, le, lui)" w:date="2023-07-14T17:28:00Z">
                  <w:rPr/>
                </w:rPrChange>
              </w:rPr>
              <w:t>Representative sampling, &gt;30 sites</w:t>
            </w:r>
          </w:p>
        </w:tc>
        <w:tc>
          <w:tcPr>
            <w:tcW w:w="1276" w:type="dxa"/>
          </w:tcPr>
          <w:p w14:paraId="5E33E05A" w14:textId="77777777" w:rsidR="0097469C" w:rsidRPr="00DD40B0" w:rsidRDefault="0097469C" w:rsidP="00A36C2B">
            <w:pPr>
              <w:rPr>
                <w:sz w:val="16"/>
                <w:szCs w:val="16"/>
                <w:rPrChange w:id="3071" w:author="Fernandes, Richard (he, him, his | il, le, lui)" w:date="2023-07-14T17:28:00Z">
                  <w:rPr/>
                </w:rPrChange>
              </w:rPr>
            </w:pPr>
            <w:r w:rsidRPr="00DD40B0">
              <w:rPr>
                <w:sz w:val="16"/>
                <w:szCs w:val="16"/>
                <w:rPrChange w:id="3072" w:author="Fernandes, Richard (he, him, his | il, le, lui)" w:date="2023-07-14T17:28:00Z">
                  <w:rPr/>
                </w:rPrChange>
              </w:rPr>
              <w:t>Truncated Fitted</w:t>
            </w:r>
          </w:p>
        </w:tc>
        <w:tc>
          <w:tcPr>
            <w:tcW w:w="1160" w:type="dxa"/>
          </w:tcPr>
          <w:p w14:paraId="0732D063" w14:textId="77777777" w:rsidR="0097469C" w:rsidRPr="00DD40B0" w:rsidRDefault="0097469C" w:rsidP="00A36C2B">
            <w:pPr>
              <w:rPr>
                <w:sz w:val="16"/>
                <w:szCs w:val="16"/>
                <w:rPrChange w:id="3073" w:author="Fernandes, Richard (he, him, his | il, le, lui)" w:date="2023-07-14T17:28:00Z">
                  <w:rPr/>
                </w:rPrChange>
              </w:rPr>
            </w:pPr>
            <w:r w:rsidRPr="00DD40B0">
              <w:rPr>
                <w:sz w:val="16"/>
                <w:szCs w:val="16"/>
                <w:rPrChange w:id="3074" w:author="Fernandes, Richard (he, him, his | il, le, lui)" w:date="2023-07-14T17:28:00Z">
                  <w:rPr/>
                </w:rPrChange>
              </w:rPr>
              <w:t>Fitted</w:t>
            </w:r>
          </w:p>
        </w:tc>
        <w:tc>
          <w:tcPr>
            <w:tcW w:w="1160" w:type="dxa"/>
          </w:tcPr>
          <w:p w14:paraId="43712AD3" w14:textId="77777777" w:rsidR="0097469C" w:rsidRPr="00DD40B0" w:rsidRDefault="0097469C" w:rsidP="00A36C2B">
            <w:pPr>
              <w:rPr>
                <w:sz w:val="16"/>
                <w:szCs w:val="16"/>
                <w:rPrChange w:id="3075" w:author="Fernandes, Richard (he, him, his | il, le, lui)" w:date="2023-07-14T17:28:00Z">
                  <w:rPr/>
                </w:rPrChange>
              </w:rPr>
            </w:pPr>
            <w:r w:rsidRPr="00DD40B0">
              <w:rPr>
                <w:sz w:val="16"/>
                <w:szCs w:val="16"/>
                <w:rPrChange w:id="3076" w:author="Fernandes, Richard (he, him, his | il, le, lui)" w:date="2023-07-14T17:28:00Z">
                  <w:rPr/>
                </w:rPrChange>
              </w:rPr>
              <w:t>Fitted</w:t>
            </w:r>
          </w:p>
        </w:tc>
        <w:tc>
          <w:tcPr>
            <w:tcW w:w="1443" w:type="dxa"/>
          </w:tcPr>
          <w:p w14:paraId="6784B7B8" w14:textId="77777777" w:rsidR="0097469C" w:rsidRPr="00DD40B0" w:rsidRDefault="0097469C" w:rsidP="00A36C2B">
            <w:pPr>
              <w:rPr>
                <w:sz w:val="16"/>
                <w:szCs w:val="16"/>
                <w:rPrChange w:id="3077" w:author="Fernandes, Richard (he, him, his | il, le, lui)" w:date="2023-07-14T17:28:00Z">
                  <w:rPr/>
                </w:rPrChange>
              </w:rPr>
            </w:pPr>
            <w:r w:rsidRPr="00DD40B0">
              <w:rPr>
                <w:sz w:val="16"/>
                <w:szCs w:val="16"/>
                <w:rPrChange w:id="3078" w:author="Fernandes, Richard (he, him, his | il, le, lui)" w:date="2023-07-14T17:28:00Z">
                  <w:rPr/>
                </w:rPrChange>
              </w:rPr>
              <w:t>2.5%ile to 97.5%ile</w:t>
            </w:r>
          </w:p>
        </w:tc>
        <w:tc>
          <w:tcPr>
            <w:tcW w:w="1229" w:type="dxa"/>
          </w:tcPr>
          <w:p w14:paraId="6988EA3A" w14:textId="77777777" w:rsidR="0097469C" w:rsidRPr="00DD40B0" w:rsidRDefault="0097469C" w:rsidP="00A36C2B">
            <w:pPr>
              <w:rPr>
                <w:sz w:val="16"/>
                <w:szCs w:val="16"/>
                <w:rPrChange w:id="3079" w:author="Fernandes, Richard (he, him, his | il, le, lui)" w:date="2023-07-14T17:28:00Z">
                  <w:rPr/>
                </w:rPrChange>
              </w:rPr>
            </w:pPr>
            <w:r w:rsidRPr="00DD40B0">
              <w:rPr>
                <w:sz w:val="16"/>
                <w:szCs w:val="16"/>
                <w:rPrChange w:id="3080" w:author="Fernandes, Richard (he, him, his | il, le, lui)" w:date="2023-07-14T17:28:00Z">
                  <w:rPr/>
                </w:rPrChange>
              </w:rPr>
              <w:t xml:space="preserve">LAI, </w:t>
            </w:r>
            <w:proofErr w:type="spellStart"/>
            <w:r w:rsidRPr="00DD40B0">
              <w:rPr>
                <w:sz w:val="16"/>
                <w:szCs w:val="16"/>
                <w:rPrChange w:id="3081" w:author="Fernandes, Richard (he, him, his | il, le, lui)" w:date="2023-07-14T17:28:00Z">
                  <w:rPr/>
                </w:rPrChange>
              </w:rPr>
              <w:t>CW_rel</w:t>
            </w:r>
            <w:proofErr w:type="spellEnd"/>
          </w:p>
        </w:tc>
      </w:tr>
    </w:tbl>
    <w:p w14:paraId="3149B88F" w14:textId="77777777" w:rsidR="0097469C" w:rsidRDefault="0097469C" w:rsidP="0097469C"/>
    <w:p w14:paraId="743A20E9" w14:textId="77777777" w:rsidR="0097469C" w:rsidRDefault="0097469C" w:rsidP="0097469C"/>
    <w:p w14:paraId="750D781D" w14:textId="6A20F7A8" w:rsidR="0097469C" w:rsidDel="00DD40B0" w:rsidRDefault="0097469C" w:rsidP="0097469C">
      <w:pPr>
        <w:rPr>
          <w:del w:id="3082" w:author="Fernandes, Richard (he, him, his | il, le, lui)" w:date="2023-07-14T17:29:00Z"/>
        </w:rPr>
      </w:pPr>
      <w:r>
        <w:lastRenderedPageBreak/>
        <w:t>SL2P relies on the co-variation of canopy par</w:t>
      </w:r>
      <w:ins w:id="3083" w:author="Fernandes, Richard (he, him, his | il, le, lui)" w:date="2023-07-14T17:28:00Z">
        <w:r w:rsidR="00DD40B0">
          <w:t>a</w:t>
        </w:r>
      </w:ins>
      <w:r>
        <w:t xml:space="preserve">meters with LAI to further constrain these priors.  Here, the SL2P covariates were used for ENF and DBF as well due to lack of additional information.  Covariation of the </w:t>
      </w:r>
      <w:proofErr w:type="gramStart"/>
      <w:r>
        <w:t>new  gamma</w:t>
      </w:r>
      <w:proofErr w:type="gramEnd"/>
      <w:r>
        <w:t xml:space="preserve"> parameter was not enforced due to lack of data.  Covariation for the new CC parameter was modelled using measurements from Fernande</w:t>
      </w:r>
      <w:ins w:id="3084" w:author="Fernandes, Richard (he, him, his | il, le, lui)" w:date="2023-07-14T17:28:00Z">
        <w:r w:rsidR="00DD40B0">
          <w:t>s</w:t>
        </w:r>
      </w:ins>
      <w:r>
        <w:t xml:space="preserve"> et a al. (</w:t>
      </w:r>
      <w:ins w:id="3085" w:author="Fernandes, Richard (he, him, his | il, le, lui)" w:date="2023-07-14T17:28:00Z">
        <w:r w:rsidR="00DD40B0">
          <w:t>2023</w:t>
        </w:r>
      </w:ins>
      <w:del w:id="3086" w:author="Fernandes, Richard (he, him, his | il, le, lui)" w:date="2023-07-14T17:28:00Z">
        <w:r w:rsidDel="00DD40B0">
          <w:delText>xx</w:delText>
        </w:r>
      </w:del>
      <w:r>
        <w:t>) and plausible ranges of the canopy foliage interaction cross-section (k) (</w:t>
      </w:r>
      <w:r>
        <w:fldChar w:fldCharType="begin"/>
      </w:r>
      <w:r>
        <w:instrText xml:space="preserve"> REF _Ref140043081 \h </w:instrText>
      </w:r>
      <w:r>
        <w:fldChar w:fldCharType="separate"/>
      </w:r>
      <w:ins w:id="3087" w:author="Fernandes, Richard (he, him, his | il, le, lui)" w:date="2023-07-14T17:36:00Z">
        <w:r w:rsidR="00DD40B0" w:rsidRPr="00DD40B0">
          <w:t xml:space="preserve">Figure </w:t>
        </w:r>
        <w:r w:rsidR="00DD40B0">
          <w:rPr>
            <w:b/>
            <w:bCs/>
            <w:noProof/>
          </w:rPr>
          <w:t>4</w:t>
        </w:r>
      </w:ins>
      <w:del w:id="3088" w:author="Fernandes, Richard (he, him, his | il, le, lui)" w:date="2023-07-14T17:36:00Z">
        <w:r w:rsidDel="00DD40B0">
          <w:delText xml:space="preserve">Figure </w:delText>
        </w:r>
        <w:r w:rsidDel="00DD40B0">
          <w:rPr>
            <w:noProof/>
          </w:rPr>
          <w:delText>4</w:delText>
        </w:r>
      </w:del>
      <w:r>
        <w:fldChar w:fldCharType="end"/>
      </w:r>
      <w:r>
        <w:t>).  In this case, mixed forest data was used for fitting both DBF and ENF Classes.  Further, the DBF class upped bound was not reduced at low LAI since senescent trees could have very low LAI for a given CC.</w:t>
      </w:r>
    </w:p>
    <w:p w14:paraId="20C5D8EA" w14:textId="77777777" w:rsidR="0097469C" w:rsidRDefault="0097469C" w:rsidP="0097469C"/>
    <w:p w14:paraId="611F3D88" w14:textId="77777777" w:rsidR="0097469C" w:rsidRDefault="0097469C" w:rsidP="0097469C">
      <w:pPr>
        <w:keepNext/>
      </w:pPr>
      <w:r>
        <w:rPr>
          <w:noProof/>
        </w:rPr>
        <w:drawing>
          <wp:inline distT="0" distB="0" distL="0" distR="0" wp14:anchorId="24A0A2D3" wp14:editId="3A4BA1F8">
            <wp:extent cx="5743354" cy="3129845"/>
            <wp:effectExtent l="0" t="0" r="0" b="0"/>
            <wp:docPr id="85" name="Picture 85" descr="A comparison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comparison of a graph&#10;&#10;Description automatically generated"/>
                    <pic:cNvPicPr/>
                  </pic:nvPicPr>
                  <pic:blipFill rotWithShape="1">
                    <a:blip r:embed="rId9">
                      <a:extLst>
                        <a:ext uri="{28A0092B-C50C-407E-A947-70E740481C1C}">
                          <a14:useLocalDpi xmlns:a14="http://schemas.microsoft.com/office/drawing/2010/main" val="0"/>
                        </a:ext>
                      </a:extLst>
                    </a:blip>
                    <a:srcRect l="6356" t="6773" r="8106"/>
                    <a:stretch/>
                  </pic:blipFill>
                  <pic:spPr bwMode="auto">
                    <a:xfrm>
                      <a:off x="0" y="0"/>
                      <a:ext cx="5746874" cy="3131763"/>
                    </a:xfrm>
                    <a:prstGeom prst="rect">
                      <a:avLst/>
                    </a:prstGeom>
                    <a:ln>
                      <a:noFill/>
                    </a:ln>
                    <a:extLst>
                      <a:ext uri="{53640926-AAD7-44D8-BBD7-CCE9431645EC}">
                        <a14:shadowObscured xmlns:a14="http://schemas.microsoft.com/office/drawing/2010/main"/>
                      </a:ext>
                    </a:extLst>
                  </pic:spPr>
                </pic:pic>
              </a:graphicData>
            </a:graphic>
          </wp:inline>
        </w:drawing>
      </w:r>
    </w:p>
    <w:p w14:paraId="068870E9" w14:textId="27500E68" w:rsidR="0097469C" w:rsidRDefault="0097469C" w:rsidP="0097469C">
      <w:pPr>
        <w:pStyle w:val="Caption"/>
        <w:rPr>
          <w:ins w:id="3089" w:author="Fernandes, Richard (he, him, his | il, le, lui)" w:date="2023-07-14T17:29:00Z"/>
          <w:b w:val="0"/>
          <w:bCs w:val="0"/>
          <w:sz w:val="22"/>
          <w:szCs w:val="22"/>
        </w:rPr>
      </w:pPr>
      <w:bookmarkStart w:id="3090" w:name="_Ref140043081"/>
      <w:bookmarkStart w:id="3091" w:name="_Toc140248883"/>
      <w:r w:rsidRPr="00DD40B0">
        <w:rPr>
          <w:b w:val="0"/>
          <w:bCs w:val="0"/>
          <w:sz w:val="22"/>
          <w:szCs w:val="22"/>
          <w:rPrChange w:id="3092" w:author="Fernandes, Richard (he, him, his | il, le, lui)" w:date="2023-07-14T17:29:00Z">
            <w:rPr/>
          </w:rPrChange>
        </w:rPr>
        <w:t xml:space="preserve">Figure </w:t>
      </w:r>
      <w:r w:rsidRPr="00DD40B0">
        <w:rPr>
          <w:b w:val="0"/>
          <w:bCs w:val="0"/>
          <w:sz w:val="22"/>
          <w:szCs w:val="22"/>
          <w:rPrChange w:id="3093" w:author="Fernandes, Richard (he, him, his | il, le, lui)" w:date="2023-07-14T17:29:00Z">
            <w:rPr/>
          </w:rPrChange>
        </w:rPr>
        <w:fldChar w:fldCharType="begin"/>
      </w:r>
      <w:r w:rsidRPr="00DD40B0">
        <w:rPr>
          <w:b w:val="0"/>
          <w:bCs w:val="0"/>
          <w:sz w:val="22"/>
          <w:szCs w:val="22"/>
          <w:rPrChange w:id="3094" w:author="Fernandes, Richard (he, him, his | il, le, lui)" w:date="2023-07-14T17:29:00Z">
            <w:rPr/>
          </w:rPrChange>
        </w:rPr>
        <w:instrText xml:space="preserve"> SEQ Figure \* ARABIC </w:instrText>
      </w:r>
      <w:r w:rsidRPr="00DD40B0">
        <w:rPr>
          <w:b w:val="0"/>
          <w:bCs w:val="0"/>
          <w:sz w:val="22"/>
          <w:szCs w:val="22"/>
          <w:rPrChange w:id="3095" w:author="Fernandes, Richard (he, him, his | il, le, lui)" w:date="2023-07-14T17:29:00Z">
            <w:rPr/>
          </w:rPrChange>
        </w:rPr>
        <w:fldChar w:fldCharType="separate"/>
      </w:r>
      <w:ins w:id="3096" w:author="Fernandes, Richard (he, him, his | il, le, lui)" w:date="2023-07-14T17:36:00Z">
        <w:r w:rsidR="00DD40B0">
          <w:rPr>
            <w:b w:val="0"/>
            <w:bCs w:val="0"/>
            <w:noProof/>
            <w:sz w:val="22"/>
            <w:szCs w:val="22"/>
          </w:rPr>
          <w:t>4</w:t>
        </w:r>
      </w:ins>
      <w:del w:id="3097" w:author="Fernandes, Richard (he, him, his | il, le, lui)" w:date="2023-07-14T17:29:00Z">
        <w:r w:rsidR="004D7A9F" w:rsidRPr="00DD40B0" w:rsidDel="00DD40B0">
          <w:rPr>
            <w:b w:val="0"/>
            <w:bCs w:val="0"/>
            <w:noProof/>
            <w:sz w:val="22"/>
            <w:szCs w:val="22"/>
            <w:rPrChange w:id="3098" w:author="Fernandes, Richard (he, him, his | il, le, lui)" w:date="2023-07-14T17:29:00Z">
              <w:rPr>
                <w:noProof/>
              </w:rPr>
            </w:rPrChange>
          </w:rPr>
          <w:delText>5</w:delText>
        </w:r>
      </w:del>
      <w:r w:rsidRPr="00DD40B0">
        <w:rPr>
          <w:b w:val="0"/>
          <w:bCs w:val="0"/>
          <w:sz w:val="22"/>
          <w:szCs w:val="22"/>
          <w:rPrChange w:id="3099" w:author="Fernandes, Richard (he, him, his | il, le, lui)" w:date="2023-07-14T17:29:00Z">
            <w:rPr/>
          </w:rPrChange>
        </w:rPr>
        <w:fldChar w:fldCharType="end"/>
      </w:r>
      <w:bookmarkEnd w:id="3090"/>
      <w:r w:rsidRPr="00DD40B0">
        <w:rPr>
          <w:b w:val="0"/>
          <w:bCs w:val="0"/>
          <w:sz w:val="22"/>
          <w:szCs w:val="22"/>
          <w:rPrChange w:id="3100" w:author="Fernandes, Richard (he, him, his | il, le, lui)" w:date="2023-07-14T17:29:00Z">
            <w:rPr/>
          </w:rPrChange>
        </w:rPr>
        <w:t>.  Fitted minimum and maximum conditional range of canopy cover given LAI for DBF (left) and ENF (right).</w:t>
      </w:r>
      <w:bookmarkEnd w:id="3091"/>
    </w:p>
    <w:p w14:paraId="467A6DB6" w14:textId="77777777" w:rsidR="00DD40B0" w:rsidRPr="00DD40B0" w:rsidRDefault="00DD40B0" w:rsidP="00DD40B0">
      <w:pPr>
        <w:pPrChange w:id="3101" w:author="Fernandes, Richard (he, him, his | il, le, lui)" w:date="2023-07-14T17:29:00Z">
          <w:pPr>
            <w:pStyle w:val="Caption"/>
          </w:pPr>
        </w:pPrChange>
      </w:pPr>
    </w:p>
    <w:p w14:paraId="3B6060B4" w14:textId="7BE16F8B" w:rsidR="0097469C" w:rsidRDefault="0097469C" w:rsidP="0097469C">
      <w:r>
        <w:t>The resulting Laws were used to generate 41472 samples for SL2P based on WD2016 and 248832 samples for ENF and DBF to account for the addition of CC and gamma parameters (</w:t>
      </w:r>
      <w:r>
        <w:fldChar w:fldCharType="begin"/>
      </w:r>
      <w:r>
        <w:instrText xml:space="preserve"> REF _Ref140043095 \h </w:instrText>
      </w:r>
      <w:r>
        <w:fldChar w:fldCharType="separate"/>
      </w:r>
      <w:ins w:id="3102" w:author="Fernandes, Richard (he, him, his | il, le, lui)" w:date="2023-07-14T17:36:00Z">
        <w:r w:rsidR="00DD40B0" w:rsidRPr="00DD40B0">
          <w:t xml:space="preserve">Figure </w:t>
        </w:r>
        <w:r w:rsidR="00DD40B0">
          <w:rPr>
            <w:b/>
            <w:bCs/>
            <w:noProof/>
          </w:rPr>
          <w:t>5</w:t>
        </w:r>
      </w:ins>
      <w:del w:id="3103" w:author="Fernandes, Richard (he, him, his | il, le, lui)" w:date="2023-07-14T17:36:00Z">
        <w:r w:rsidDel="00DD40B0">
          <w:delText xml:space="preserve">Figure </w:delText>
        </w:r>
        <w:r w:rsidDel="00DD40B0">
          <w:rPr>
            <w:noProof/>
          </w:rPr>
          <w:delText>5</w:delText>
        </w:r>
      </w:del>
      <w:r>
        <w:fldChar w:fldCharType="end"/>
      </w:r>
      <w:r>
        <w:t>)</w:t>
      </w:r>
    </w:p>
    <w:p w14:paraId="7B6AACDC" w14:textId="77777777" w:rsidR="0097469C" w:rsidRDefault="0097469C" w:rsidP="0097469C">
      <w:pPr>
        <w:keepNext/>
      </w:pPr>
      <w:r>
        <w:rPr>
          <w:noProof/>
        </w:rPr>
        <w:lastRenderedPageBreak/>
        <w:drawing>
          <wp:inline distT="0" distB="0" distL="0" distR="0" wp14:anchorId="4752B12D" wp14:editId="4A63E38A">
            <wp:extent cx="5943600" cy="4210050"/>
            <wp:effectExtent l="0" t="0" r="0" b="0"/>
            <wp:docPr id="87" name="Picture 87"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group of graphs showing different colored lin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14:paraId="46765B19" w14:textId="08FDD626" w:rsidR="0097469C" w:rsidRDefault="0097469C" w:rsidP="0097469C">
      <w:pPr>
        <w:pStyle w:val="Caption"/>
        <w:rPr>
          <w:ins w:id="3104" w:author="Fernandes, Richard (he, him, his | il, le, lui)" w:date="2023-07-14T17:30:00Z"/>
          <w:b w:val="0"/>
          <w:bCs w:val="0"/>
          <w:sz w:val="22"/>
          <w:szCs w:val="22"/>
        </w:rPr>
      </w:pPr>
      <w:bookmarkStart w:id="3105" w:name="_Ref140043095"/>
      <w:bookmarkStart w:id="3106" w:name="_Toc140248884"/>
      <w:r w:rsidRPr="00DD40B0">
        <w:rPr>
          <w:b w:val="0"/>
          <w:bCs w:val="0"/>
          <w:sz w:val="22"/>
          <w:szCs w:val="22"/>
          <w:rPrChange w:id="3107" w:author="Fernandes, Richard (he, him, his | il, le, lui)" w:date="2023-07-14T17:30:00Z">
            <w:rPr/>
          </w:rPrChange>
        </w:rPr>
        <w:t xml:space="preserve">Figure </w:t>
      </w:r>
      <w:r w:rsidRPr="00DD40B0">
        <w:rPr>
          <w:b w:val="0"/>
          <w:bCs w:val="0"/>
          <w:sz w:val="22"/>
          <w:szCs w:val="22"/>
          <w:rPrChange w:id="3108" w:author="Fernandes, Richard (he, him, his | il, le, lui)" w:date="2023-07-14T17:30:00Z">
            <w:rPr/>
          </w:rPrChange>
        </w:rPr>
        <w:fldChar w:fldCharType="begin"/>
      </w:r>
      <w:r w:rsidRPr="00DD40B0">
        <w:rPr>
          <w:b w:val="0"/>
          <w:bCs w:val="0"/>
          <w:sz w:val="22"/>
          <w:szCs w:val="22"/>
          <w:rPrChange w:id="3109" w:author="Fernandes, Richard (he, him, his | il, le, lui)" w:date="2023-07-14T17:30:00Z">
            <w:rPr/>
          </w:rPrChange>
        </w:rPr>
        <w:instrText xml:space="preserve"> SEQ Figure \* ARABIC </w:instrText>
      </w:r>
      <w:r w:rsidRPr="00DD40B0">
        <w:rPr>
          <w:b w:val="0"/>
          <w:bCs w:val="0"/>
          <w:sz w:val="22"/>
          <w:szCs w:val="22"/>
          <w:rPrChange w:id="3110" w:author="Fernandes, Richard (he, him, his | il, le, lui)" w:date="2023-07-14T17:30:00Z">
            <w:rPr/>
          </w:rPrChange>
        </w:rPr>
        <w:fldChar w:fldCharType="separate"/>
      </w:r>
      <w:ins w:id="3111" w:author="Fernandes, Richard (he, him, his | il, le, lui)" w:date="2023-07-14T17:36:00Z">
        <w:r w:rsidR="00DD40B0">
          <w:rPr>
            <w:b w:val="0"/>
            <w:bCs w:val="0"/>
            <w:noProof/>
            <w:sz w:val="22"/>
            <w:szCs w:val="22"/>
          </w:rPr>
          <w:t>5</w:t>
        </w:r>
      </w:ins>
      <w:del w:id="3112" w:author="Fernandes, Richard (he, him, his | il, le, lui)" w:date="2023-07-14T17:30:00Z">
        <w:r w:rsidR="004D7A9F" w:rsidRPr="00DD40B0" w:rsidDel="00DD40B0">
          <w:rPr>
            <w:b w:val="0"/>
            <w:bCs w:val="0"/>
            <w:noProof/>
            <w:sz w:val="22"/>
            <w:szCs w:val="22"/>
            <w:rPrChange w:id="3113" w:author="Fernandes, Richard (he, him, his | il, le, lui)" w:date="2023-07-14T17:30:00Z">
              <w:rPr>
                <w:noProof/>
              </w:rPr>
            </w:rPrChange>
          </w:rPr>
          <w:delText>6</w:delText>
        </w:r>
      </w:del>
      <w:r w:rsidRPr="00DD40B0">
        <w:rPr>
          <w:b w:val="0"/>
          <w:bCs w:val="0"/>
          <w:sz w:val="22"/>
          <w:szCs w:val="22"/>
          <w:rPrChange w:id="3114" w:author="Fernandes, Richard (he, him, his | il, le, lui)" w:date="2023-07-14T17:30:00Z">
            <w:rPr/>
          </w:rPrChange>
        </w:rPr>
        <w:fldChar w:fldCharType="end"/>
      </w:r>
      <w:bookmarkEnd w:id="3105"/>
      <w:r w:rsidRPr="00DD40B0">
        <w:rPr>
          <w:b w:val="0"/>
          <w:bCs w:val="0"/>
          <w:sz w:val="22"/>
          <w:szCs w:val="22"/>
          <w:rPrChange w:id="3115" w:author="Fernandes, Richard (he, him, his | il, le, lui)" w:date="2023-07-14T17:30:00Z">
            <w:rPr/>
          </w:rPrChange>
        </w:rPr>
        <w:t>. Kernel density fits to 40000 samples from each canopy parameter Law as a function of Database Class.</w:t>
      </w:r>
      <w:ins w:id="3116" w:author="Fernandes, Richard (he, him, his | il, le, lui)" w:date="2023-07-14T17:30:00Z">
        <w:r w:rsidR="00DD40B0">
          <w:rPr>
            <w:b w:val="0"/>
            <w:bCs w:val="0"/>
            <w:sz w:val="22"/>
            <w:szCs w:val="22"/>
          </w:rPr>
          <w:t xml:space="preserve">  Gamma is constant at 1 for SL2P and DBF.</w:t>
        </w:r>
        <w:bookmarkEnd w:id="3106"/>
      </w:ins>
    </w:p>
    <w:p w14:paraId="217428CD" w14:textId="77777777" w:rsidR="00DD40B0" w:rsidRPr="00DD40B0" w:rsidRDefault="00DD40B0" w:rsidP="00DD40B0">
      <w:pPr>
        <w:pPrChange w:id="3117" w:author="Fernandes, Richard (he, him, his | il, le, lui)" w:date="2023-07-14T17:30:00Z">
          <w:pPr>
            <w:pStyle w:val="Caption"/>
          </w:pPr>
        </w:pPrChange>
      </w:pPr>
    </w:p>
    <w:p w14:paraId="4591AC91" w14:textId="77777777" w:rsidR="0097469C" w:rsidRDefault="0097469C" w:rsidP="0097469C">
      <w:pPr>
        <w:pStyle w:val="Heading3"/>
      </w:pPr>
      <w:bookmarkStart w:id="3118" w:name="_Toc140248662"/>
      <w:r>
        <w:t>Soil Laws</w:t>
      </w:r>
      <w:bookmarkEnd w:id="3118"/>
    </w:p>
    <w:p w14:paraId="00961264" w14:textId="77777777" w:rsidR="0097469C" w:rsidRDefault="0097469C" w:rsidP="0097469C"/>
    <w:p w14:paraId="184C4665" w14:textId="4616096E" w:rsidR="0097469C" w:rsidRDefault="0097469C" w:rsidP="0097469C">
      <w:r>
        <w:t>Soil spectra shapes were randomly sampled from Class specific databases corresponding to mineral and litter covered soils for SL2P and DBF (</w:t>
      </w:r>
      <w:r>
        <w:fldChar w:fldCharType="begin"/>
      </w:r>
      <w:r>
        <w:instrText xml:space="preserve"> REF _Ref140144189 \h </w:instrText>
      </w:r>
      <w:r>
        <w:fldChar w:fldCharType="separate"/>
      </w:r>
      <w:ins w:id="3119" w:author="Fernandes, Richard (he, him, his | il, le, lui)" w:date="2023-07-14T17:36:00Z">
        <w:r w:rsidR="00DD40B0" w:rsidRPr="00DD40B0">
          <w:t xml:space="preserve">Figure </w:t>
        </w:r>
        <w:r w:rsidR="00DD40B0">
          <w:rPr>
            <w:b/>
            <w:bCs/>
            <w:noProof/>
          </w:rPr>
          <w:t>6</w:t>
        </w:r>
      </w:ins>
      <w:del w:id="3120" w:author="Fernandes, Richard (he, him, his | il, le, lui)" w:date="2023-07-14T17:31:00Z">
        <w:r w:rsidDel="00DD40B0">
          <w:delText xml:space="preserve">Figure </w:delText>
        </w:r>
        <w:r w:rsidDel="00DD40B0">
          <w:rPr>
            <w:noProof/>
          </w:rPr>
          <w:delText>6</w:delText>
        </w:r>
      </w:del>
      <w:r>
        <w:fldChar w:fldCharType="end"/>
      </w:r>
      <w:r>
        <w:t>) and with the addition of moss and lichen for ENF from Miller et al. 1997 (</w:t>
      </w:r>
      <w:r>
        <w:fldChar w:fldCharType="begin"/>
      </w:r>
      <w:r>
        <w:instrText xml:space="preserve"> REF _Ref140144203 \h </w:instrText>
      </w:r>
      <w:r>
        <w:fldChar w:fldCharType="separate"/>
      </w:r>
      <w:ins w:id="3121" w:author="Fernandes, Richard (he, him, his | il, le, lui)" w:date="2023-07-14T17:36:00Z">
        <w:r w:rsidR="00DD40B0" w:rsidRPr="00DD40B0">
          <w:t xml:space="preserve">Figure </w:t>
        </w:r>
        <w:r w:rsidR="00DD40B0">
          <w:rPr>
            <w:b/>
            <w:bCs/>
            <w:noProof/>
          </w:rPr>
          <w:t>7</w:t>
        </w:r>
      </w:ins>
      <w:del w:id="3122" w:author="Fernandes, Richard (he, him, his | il, le, lui)" w:date="2023-07-14T17:31:00Z">
        <w:r w:rsidDel="00DD40B0">
          <w:delText xml:space="preserve">Figure </w:delText>
        </w:r>
        <w:r w:rsidDel="00DD40B0">
          <w:rPr>
            <w:noProof/>
          </w:rPr>
          <w:delText>7</w:delText>
        </w:r>
      </w:del>
      <w:r>
        <w:fldChar w:fldCharType="end"/>
      </w:r>
      <w:r>
        <w:t xml:space="preserve">).   Spectra were scaled using a random value samples from a truncated </w:t>
      </w:r>
      <w:proofErr w:type="gramStart"/>
      <w:r>
        <w:t>log  normal</w:t>
      </w:r>
      <w:proofErr w:type="gramEnd"/>
      <w:r>
        <w:t xml:space="preserve"> distribution with parameter 0.6 fitted to a histogram of scaling factors reported in WB2016.  Note that WB2016 fit this histogram using a normal distribution with mode 1.2 and standard deviation 3 truncated between 0 and 3.5.  Comparison of the shapes of (non-truncated) log normal and normal distributions with these parameters to the data from WB2016 suggest the log normal distribution, </w:t>
      </w:r>
      <w:proofErr w:type="spellStart"/>
      <w:r>
        <w:t>userd</w:t>
      </w:r>
      <w:proofErr w:type="spellEnd"/>
      <w:r>
        <w:t xml:space="preserve"> </w:t>
      </w:r>
      <w:proofErr w:type="gramStart"/>
      <w:r>
        <w:t>here,  is</w:t>
      </w:r>
      <w:proofErr w:type="gramEnd"/>
      <w:r>
        <w:t xml:space="preserve"> more accurate (</w:t>
      </w:r>
      <w:r>
        <w:fldChar w:fldCharType="begin"/>
      </w:r>
      <w:r>
        <w:instrText xml:space="preserve"> REF _Ref140144233 \h </w:instrText>
      </w:r>
      <w:r>
        <w:fldChar w:fldCharType="separate"/>
      </w:r>
      <w:ins w:id="3123" w:author="Fernandes, Richard (he, him, his | il, le, lui)" w:date="2023-07-14T17:36:00Z">
        <w:r w:rsidR="00DD40B0" w:rsidRPr="00DD40B0">
          <w:t xml:space="preserve">Figure </w:t>
        </w:r>
        <w:r w:rsidR="00DD40B0">
          <w:rPr>
            <w:b/>
            <w:bCs/>
            <w:noProof/>
          </w:rPr>
          <w:t>8</w:t>
        </w:r>
      </w:ins>
      <w:del w:id="3124" w:author="Fernandes, Richard (he, him, his | il, le, lui)" w:date="2023-07-14T17:31:00Z">
        <w:r w:rsidDel="00DD40B0">
          <w:delText xml:space="preserve">Figure </w:delText>
        </w:r>
        <w:r w:rsidDel="00DD40B0">
          <w:rPr>
            <w:noProof/>
          </w:rPr>
          <w:delText>8</w:delText>
        </w:r>
      </w:del>
      <w:r>
        <w:fldChar w:fldCharType="end"/>
      </w:r>
      <w:r>
        <w:t xml:space="preserve">).  </w:t>
      </w:r>
    </w:p>
    <w:p w14:paraId="41354FC8" w14:textId="77777777" w:rsidR="0097469C" w:rsidRDefault="0097469C" w:rsidP="0097469C"/>
    <w:p w14:paraId="35428EC0" w14:textId="77777777" w:rsidR="0097469C" w:rsidRDefault="0097469C" w:rsidP="0097469C"/>
    <w:p w14:paraId="556B2AE0" w14:textId="77777777" w:rsidR="0097469C" w:rsidRDefault="0097469C" w:rsidP="0097469C"/>
    <w:p w14:paraId="0B58A606" w14:textId="77777777" w:rsidR="0097469C" w:rsidRDefault="0097469C" w:rsidP="0097469C"/>
    <w:p w14:paraId="62E5F511" w14:textId="77777777" w:rsidR="0097469C" w:rsidRDefault="0097469C" w:rsidP="0097469C">
      <w:pPr>
        <w:keepNext/>
      </w:pPr>
      <w:r>
        <w:rPr>
          <w:noProof/>
        </w:rPr>
        <w:drawing>
          <wp:inline distT="0" distB="0" distL="0" distR="0" wp14:anchorId="751CF6F4" wp14:editId="06CE7A3A">
            <wp:extent cx="4370071" cy="3276305"/>
            <wp:effectExtent l="0" t="0" r="0" b="635"/>
            <wp:docPr id="118" name="Picture 11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graph of different colored lin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372619" cy="3278215"/>
                    </a:xfrm>
                    <a:prstGeom prst="rect">
                      <a:avLst/>
                    </a:prstGeom>
                  </pic:spPr>
                </pic:pic>
              </a:graphicData>
            </a:graphic>
          </wp:inline>
        </w:drawing>
      </w:r>
    </w:p>
    <w:p w14:paraId="2AF7728E" w14:textId="2EECBCE6" w:rsidR="0097469C" w:rsidRPr="00DD40B0" w:rsidRDefault="0097469C" w:rsidP="0097469C">
      <w:pPr>
        <w:pStyle w:val="Caption"/>
        <w:rPr>
          <w:b w:val="0"/>
          <w:bCs w:val="0"/>
          <w:sz w:val="22"/>
          <w:szCs w:val="22"/>
          <w:rPrChange w:id="3125" w:author="Fernandes, Richard (he, him, his | il, le, lui)" w:date="2023-07-14T17:31:00Z">
            <w:rPr/>
          </w:rPrChange>
        </w:rPr>
      </w:pPr>
      <w:bookmarkStart w:id="3126" w:name="_Ref140144166"/>
      <w:bookmarkStart w:id="3127" w:name="_Ref140144189"/>
      <w:bookmarkStart w:id="3128" w:name="_Toc140248885"/>
      <w:r w:rsidRPr="00DD40B0">
        <w:rPr>
          <w:b w:val="0"/>
          <w:bCs w:val="0"/>
          <w:sz w:val="22"/>
          <w:szCs w:val="22"/>
          <w:rPrChange w:id="3129" w:author="Fernandes, Richard (he, him, his | il, le, lui)" w:date="2023-07-14T17:31:00Z">
            <w:rPr/>
          </w:rPrChange>
        </w:rPr>
        <w:t xml:space="preserve">Figure </w:t>
      </w:r>
      <w:r w:rsidRPr="00DD40B0">
        <w:rPr>
          <w:b w:val="0"/>
          <w:bCs w:val="0"/>
          <w:sz w:val="22"/>
          <w:szCs w:val="22"/>
          <w:rPrChange w:id="3130" w:author="Fernandes, Richard (he, him, his | il, le, lui)" w:date="2023-07-14T17:31:00Z">
            <w:rPr/>
          </w:rPrChange>
        </w:rPr>
        <w:fldChar w:fldCharType="begin"/>
      </w:r>
      <w:r w:rsidRPr="00DD40B0">
        <w:rPr>
          <w:b w:val="0"/>
          <w:bCs w:val="0"/>
          <w:sz w:val="22"/>
          <w:szCs w:val="22"/>
          <w:rPrChange w:id="3131" w:author="Fernandes, Richard (he, him, his | il, le, lui)" w:date="2023-07-14T17:31:00Z">
            <w:rPr/>
          </w:rPrChange>
        </w:rPr>
        <w:instrText xml:space="preserve"> SEQ Figure \* ARABIC </w:instrText>
      </w:r>
      <w:r w:rsidRPr="00DD40B0">
        <w:rPr>
          <w:b w:val="0"/>
          <w:bCs w:val="0"/>
          <w:sz w:val="22"/>
          <w:szCs w:val="22"/>
          <w:rPrChange w:id="3132" w:author="Fernandes, Richard (he, him, his | il, le, lui)" w:date="2023-07-14T17:31:00Z">
            <w:rPr/>
          </w:rPrChange>
        </w:rPr>
        <w:fldChar w:fldCharType="separate"/>
      </w:r>
      <w:ins w:id="3133" w:author="Fernandes, Richard (he, him, his | il, le, lui)" w:date="2023-07-14T17:36:00Z">
        <w:r w:rsidR="00DD40B0">
          <w:rPr>
            <w:b w:val="0"/>
            <w:bCs w:val="0"/>
            <w:noProof/>
            <w:sz w:val="22"/>
            <w:szCs w:val="22"/>
          </w:rPr>
          <w:t>6</w:t>
        </w:r>
      </w:ins>
      <w:del w:id="3134" w:author="Fernandes, Richard (he, him, his | il, le, lui)" w:date="2023-07-14T17:30:00Z">
        <w:r w:rsidR="004D7A9F" w:rsidRPr="00DD40B0" w:rsidDel="00DD40B0">
          <w:rPr>
            <w:b w:val="0"/>
            <w:bCs w:val="0"/>
            <w:noProof/>
            <w:sz w:val="22"/>
            <w:szCs w:val="22"/>
            <w:rPrChange w:id="3135" w:author="Fernandes, Richard (he, him, his | il, le, lui)" w:date="2023-07-14T17:31:00Z">
              <w:rPr>
                <w:noProof/>
              </w:rPr>
            </w:rPrChange>
          </w:rPr>
          <w:delText>7</w:delText>
        </w:r>
      </w:del>
      <w:r w:rsidRPr="00DD40B0">
        <w:rPr>
          <w:b w:val="0"/>
          <w:bCs w:val="0"/>
          <w:sz w:val="22"/>
          <w:szCs w:val="22"/>
          <w:rPrChange w:id="3136" w:author="Fernandes, Richard (he, him, his | il, le, lui)" w:date="2023-07-14T17:31:00Z">
            <w:rPr/>
          </w:rPrChange>
        </w:rPr>
        <w:fldChar w:fldCharType="end"/>
      </w:r>
      <w:bookmarkEnd w:id="3127"/>
      <w:r w:rsidRPr="00DD40B0">
        <w:rPr>
          <w:b w:val="0"/>
          <w:bCs w:val="0"/>
          <w:sz w:val="22"/>
          <w:szCs w:val="22"/>
          <w:rPrChange w:id="3137" w:author="Fernandes, Richard (he, him, his | il, le, lui)" w:date="2023-07-14T17:31:00Z">
            <w:rPr/>
          </w:rPrChange>
        </w:rPr>
        <w:t>.  Soil spectra shapes for SL2P and DBF based on WB2016.</w:t>
      </w:r>
      <w:bookmarkEnd w:id="3126"/>
      <w:bookmarkEnd w:id="3128"/>
    </w:p>
    <w:p w14:paraId="71F28235" w14:textId="77777777" w:rsidR="0097469C" w:rsidRDefault="0097469C" w:rsidP="0097469C">
      <w:pPr>
        <w:keepNext/>
      </w:pPr>
      <w:r>
        <w:rPr>
          <w:noProof/>
        </w:rPr>
        <w:drawing>
          <wp:inline distT="0" distB="0" distL="0" distR="0" wp14:anchorId="332F5127" wp14:editId="7F2BABCA">
            <wp:extent cx="4483737" cy="3361522"/>
            <wp:effectExtent l="0" t="0" r="0" b="0"/>
            <wp:docPr id="120" name="Picture 120" descr="A graph of a spectr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graph of a spectru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491292" cy="3367186"/>
                    </a:xfrm>
                    <a:prstGeom prst="rect">
                      <a:avLst/>
                    </a:prstGeom>
                  </pic:spPr>
                </pic:pic>
              </a:graphicData>
            </a:graphic>
          </wp:inline>
        </w:drawing>
      </w:r>
    </w:p>
    <w:p w14:paraId="7F7A162C" w14:textId="61FB0269" w:rsidR="0097469C" w:rsidRPr="00DD40B0" w:rsidRDefault="0097469C" w:rsidP="0097469C">
      <w:pPr>
        <w:pStyle w:val="Caption"/>
        <w:rPr>
          <w:b w:val="0"/>
          <w:bCs w:val="0"/>
          <w:sz w:val="22"/>
          <w:szCs w:val="22"/>
          <w:rPrChange w:id="3138" w:author="Fernandes, Richard (he, him, his | il, le, lui)" w:date="2023-07-14T17:31:00Z">
            <w:rPr/>
          </w:rPrChange>
        </w:rPr>
      </w:pPr>
      <w:bookmarkStart w:id="3139" w:name="_Ref140144203"/>
      <w:bookmarkStart w:id="3140" w:name="_Toc140248886"/>
      <w:r w:rsidRPr="00DD40B0">
        <w:rPr>
          <w:b w:val="0"/>
          <w:bCs w:val="0"/>
          <w:sz w:val="22"/>
          <w:szCs w:val="22"/>
          <w:rPrChange w:id="3141" w:author="Fernandes, Richard (he, him, his | il, le, lui)" w:date="2023-07-14T17:31:00Z">
            <w:rPr/>
          </w:rPrChange>
        </w:rPr>
        <w:t xml:space="preserve">Figure </w:t>
      </w:r>
      <w:r w:rsidRPr="00DD40B0">
        <w:rPr>
          <w:b w:val="0"/>
          <w:bCs w:val="0"/>
          <w:sz w:val="22"/>
          <w:szCs w:val="22"/>
          <w:rPrChange w:id="3142" w:author="Fernandes, Richard (he, him, his | il, le, lui)" w:date="2023-07-14T17:31:00Z">
            <w:rPr/>
          </w:rPrChange>
        </w:rPr>
        <w:fldChar w:fldCharType="begin"/>
      </w:r>
      <w:r w:rsidRPr="00DD40B0">
        <w:rPr>
          <w:b w:val="0"/>
          <w:bCs w:val="0"/>
          <w:sz w:val="22"/>
          <w:szCs w:val="22"/>
          <w:rPrChange w:id="3143" w:author="Fernandes, Richard (he, him, his | il, le, lui)" w:date="2023-07-14T17:31:00Z">
            <w:rPr/>
          </w:rPrChange>
        </w:rPr>
        <w:instrText xml:space="preserve"> SEQ Figure \* ARABIC </w:instrText>
      </w:r>
      <w:r w:rsidRPr="00DD40B0">
        <w:rPr>
          <w:b w:val="0"/>
          <w:bCs w:val="0"/>
          <w:sz w:val="22"/>
          <w:szCs w:val="22"/>
          <w:rPrChange w:id="3144" w:author="Fernandes, Richard (he, him, his | il, le, lui)" w:date="2023-07-14T17:31:00Z">
            <w:rPr/>
          </w:rPrChange>
        </w:rPr>
        <w:fldChar w:fldCharType="separate"/>
      </w:r>
      <w:ins w:id="3145" w:author="Fernandes, Richard (he, him, his | il, le, lui)" w:date="2023-07-14T17:36:00Z">
        <w:r w:rsidR="00DD40B0">
          <w:rPr>
            <w:b w:val="0"/>
            <w:bCs w:val="0"/>
            <w:noProof/>
            <w:sz w:val="22"/>
            <w:szCs w:val="22"/>
          </w:rPr>
          <w:t>7</w:t>
        </w:r>
      </w:ins>
      <w:del w:id="3146" w:author="Fernandes, Richard (he, him, his | il, le, lui)" w:date="2023-07-14T17:36:00Z">
        <w:r w:rsidR="004D7A9F" w:rsidRPr="00DD40B0" w:rsidDel="00DD40B0">
          <w:rPr>
            <w:b w:val="0"/>
            <w:bCs w:val="0"/>
            <w:noProof/>
            <w:sz w:val="22"/>
            <w:szCs w:val="22"/>
            <w:rPrChange w:id="3147" w:author="Fernandes, Richard (he, him, his | il, le, lui)" w:date="2023-07-14T17:31:00Z">
              <w:rPr>
                <w:noProof/>
              </w:rPr>
            </w:rPrChange>
          </w:rPr>
          <w:delText>8</w:delText>
        </w:r>
      </w:del>
      <w:r w:rsidRPr="00DD40B0">
        <w:rPr>
          <w:b w:val="0"/>
          <w:bCs w:val="0"/>
          <w:sz w:val="22"/>
          <w:szCs w:val="22"/>
          <w:rPrChange w:id="3148" w:author="Fernandes, Richard (he, him, his | il, le, lui)" w:date="2023-07-14T17:31:00Z">
            <w:rPr/>
          </w:rPrChange>
        </w:rPr>
        <w:fldChar w:fldCharType="end"/>
      </w:r>
      <w:bookmarkEnd w:id="3139"/>
      <w:r w:rsidRPr="00DD40B0">
        <w:rPr>
          <w:b w:val="0"/>
          <w:bCs w:val="0"/>
          <w:sz w:val="22"/>
          <w:szCs w:val="22"/>
          <w:rPrChange w:id="3149" w:author="Fernandes, Richard (he, him, his | il, le, lui)" w:date="2023-07-14T17:31:00Z">
            <w:rPr/>
          </w:rPrChange>
        </w:rPr>
        <w:t>.  Soil spectral shapes for ENF based on both WB2016 and Miler et al., 1997.</w:t>
      </w:r>
      <w:bookmarkEnd w:id="3140"/>
    </w:p>
    <w:p w14:paraId="09B19DFC" w14:textId="77777777" w:rsidR="0097469C" w:rsidRDefault="0097469C" w:rsidP="0097469C">
      <w:r>
        <w:t xml:space="preserve"> </w:t>
      </w:r>
    </w:p>
    <w:p w14:paraId="7E0673BB" w14:textId="77777777" w:rsidR="0097469C" w:rsidRDefault="0097469C" w:rsidP="0097469C">
      <w:pPr>
        <w:keepNext/>
      </w:pPr>
      <w:r>
        <w:rPr>
          <w:noProof/>
        </w:rPr>
        <w:lastRenderedPageBreak/>
        <w:drawing>
          <wp:inline distT="0" distB="0" distL="0" distR="0" wp14:anchorId="4445EC43" wp14:editId="4985A0A1">
            <wp:extent cx="5852172" cy="4389129"/>
            <wp:effectExtent l="0" t="0" r="0" b="0"/>
            <wp:docPr id="126" name="Picture 126"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graph of a normal distribu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14:paraId="5892CD0F" w14:textId="132722DF" w:rsidR="0097469C" w:rsidRDefault="0097469C" w:rsidP="0097469C">
      <w:pPr>
        <w:pStyle w:val="Caption"/>
        <w:rPr>
          <w:ins w:id="3150" w:author="Fernandes, Richard (he, him, his | il, le, lui)" w:date="2023-07-14T17:31:00Z"/>
          <w:b w:val="0"/>
          <w:bCs w:val="0"/>
          <w:sz w:val="22"/>
          <w:szCs w:val="22"/>
        </w:rPr>
      </w:pPr>
      <w:bookmarkStart w:id="3151" w:name="_Ref140144233"/>
      <w:bookmarkStart w:id="3152" w:name="_Toc140248887"/>
      <w:r w:rsidRPr="00DD40B0">
        <w:rPr>
          <w:b w:val="0"/>
          <w:bCs w:val="0"/>
          <w:sz w:val="22"/>
          <w:szCs w:val="22"/>
          <w:rPrChange w:id="3153" w:author="Fernandes, Richard (he, him, his | il, le, lui)" w:date="2023-07-14T17:31:00Z">
            <w:rPr/>
          </w:rPrChange>
        </w:rPr>
        <w:t xml:space="preserve">Figure </w:t>
      </w:r>
      <w:r w:rsidRPr="00DD40B0">
        <w:rPr>
          <w:b w:val="0"/>
          <w:bCs w:val="0"/>
          <w:sz w:val="22"/>
          <w:szCs w:val="22"/>
          <w:rPrChange w:id="3154" w:author="Fernandes, Richard (he, him, his | il, le, lui)" w:date="2023-07-14T17:31:00Z">
            <w:rPr/>
          </w:rPrChange>
        </w:rPr>
        <w:fldChar w:fldCharType="begin"/>
      </w:r>
      <w:r w:rsidRPr="00DD40B0">
        <w:rPr>
          <w:b w:val="0"/>
          <w:bCs w:val="0"/>
          <w:sz w:val="22"/>
          <w:szCs w:val="22"/>
          <w:rPrChange w:id="3155" w:author="Fernandes, Richard (he, him, his | il, le, lui)" w:date="2023-07-14T17:31:00Z">
            <w:rPr/>
          </w:rPrChange>
        </w:rPr>
        <w:instrText xml:space="preserve"> SEQ Figure \* ARABIC </w:instrText>
      </w:r>
      <w:r w:rsidRPr="00DD40B0">
        <w:rPr>
          <w:b w:val="0"/>
          <w:bCs w:val="0"/>
          <w:sz w:val="22"/>
          <w:szCs w:val="22"/>
          <w:rPrChange w:id="3156" w:author="Fernandes, Richard (he, him, his | il, le, lui)" w:date="2023-07-14T17:31:00Z">
            <w:rPr/>
          </w:rPrChange>
        </w:rPr>
        <w:fldChar w:fldCharType="separate"/>
      </w:r>
      <w:ins w:id="3157" w:author="Fernandes, Richard (he, him, his | il, le, lui)" w:date="2023-07-14T17:36:00Z">
        <w:r w:rsidR="00DD40B0">
          <w:rPr>
            <w:b w:val="0"/>
            <w:bCs w:val="0"/>
            <w:noProof/>
            <w:sz w:val="22"/>
            <w:szCs w:val="22"/>
          </w:rPr>
          <w:t>8</w:t>
        </w:r>
      </w:ins>
      <w:del w:id="3158" w:author="Fernandes, Richard (he, him, his | il, le, lui)" w:date="2023-07-14T17:34:00Z">
        <w:r w:rsidR="004D7A9F" w:rsidRPr="00DD40B0" w:rsidDel="00DD40B0">
          <w:rPr>
            <w:b w:val="0"/>
            <w:bCs w:val="0"/>
            <w:noProof/>
            <w:sz w:val="22"/>
            <w:szCs w:val="22"/>
            <w:rPrChange w:id="3159" w:author="Fernandes, Richard (he, him, his | il, le, lui)" w:date="2023-07-14T17:31:00Z">
              <w:rPr>
                <w:noProof/>
              </w:rPr>
            </w:rPrChange>
          </w:rPr>
          <w:delText>9</w:delText>
        </w:r>
      </w:del>
      <w:r w:rsidRPr="00DD40B0">
        <w:rPr>
          <w:b w:val="0"/>
          <w:bCs w:val="0"/>
          <w:sz w:val="22"/>
          <w:szCs w:val="22"/>
          <w:rPrChange w:id="3160" w:author="Fernandes, Richard (he, him, his | il, le, lui)" w:date="2023-07-14T17:31:00Z">
            <w:rPr/>
          </w:rPrChange>
        </w:rPr>
        <w:fldChar w:fldCharType="end"/>
      </w:r>
      <w:bookmarkEnd w:id="3151"/>
      <w:r w:rsidRPr="00DD40B0">
        <w:rPr>
          <w:b w:val="0"/>
          <w:bCs w:val="0"/>
          <w:sz w:val="22"/>
          <w:szCs w:val="22"/>
          <w:rPrChange w:id="3161" w:author="Fernandes, Richard (he, him, his | il, le, lui)" w:date="2023-07-14T17:31:00Z">
            <w:rPr/>
          </w:rPrChange>
        </w:rPr>
        <w:t>.  Comparison of histogram bar heights (blue circles) with fitted lognormal pdf (red) and WB2016 normal pdf prior to truncation.</w:t>
      </w:r>
      <w:bookmarkEnd w:id="3152"/>
    </w:p>
    <w:p w14:paraId="33518D12" w14:textId="77777777" w:rsidR="00DD40B0" w:rsidRPr="00DD40B0" w:rsidRDefault="00DD40B0" w:rsidP="00DD40B0">
      <w:pPr>
        <w:pPrChange w:id="3162" w:author="Fernandes, Richard (he, him, his | il, le, lui)" w:date="2023-07-14T17:31:00Z">
          <w:pPr>
            <w:pStyle w:val="Caption"/>
          </w:pPr>
        </w:pPrChange>
      </w:pPr>
    </w:p>
    <w:p w14:paraId="12D1A9AB" w14:textId="77777777" w:rsidR="0097469C" w:rsidRDefault="0097469C" w:rsidP="0097469C">
      <w:pPr>
        <w:pStyle w:val="Heading3"/>
      </w:pPr>
      <w:bookmarkStart w:id="3163" w:name="_Toc140248663"/>
      <w:r>
        <w:t>Simulated Variables</w:t>
      </w:r>
      <w:bookmarkEnd w:id="3163"/>
    </w:p>
    <w:p w14:paraId="1066CA35" w14:textId="77777777" w:rsidR="0097469C" w:rsidRDefault="0097469C" w:rsidP="0097469C"/>
    <w:p w14:paraId="526818DD" w14:textId="0271B322" w:rsidR="0097469C" w:rsidRDefault="0097469C" w:rsidP="0097469C">
      <w:r>
        <w:t>Response and regressor variables were simulated using the coupled PROSPECT</w:t>
      </w:r>
      <w:ins w:id="3164" w:author="Fernandes, Richard (he, him, his | il, le, lui)" w:date="2023-07-14T17:39:00Z">
        <w:r w:rsidR="00DD40B0">
          <w:t>D</w:t>
        </w:r>
      </w:ins>
      <w:del w:id="3165" w:author="Fernandes, Richard (he, him, his | il, le, lui)" w:date="2023-07-14T17:39:00Z">
        <w:r w:rsidDel="00DD40B0">
          <w:delText>5</w:delText>
        </w:r>
      </w:del>
      <w:r>
        <w:t xml:space="preserve"> and 4SAIL2</w:t>
      </w:r>
      <w:del w:id="3166" w:author="Fernandes, Richard (he, him, his | il, le, lui)" w:date="2023-07-14T17:32:00Z">
        <w:r w:rsidDel="00DD40B0">
          <w:delText xml:space="preserve"> RTM (with LAI propagated from the sampled  parameter Law)</w:delText>
        </w:r>
      </w:del>
      <w:r>
        <w:t>.  The marginal distributions of structure and biochemistry variables were similar between ENF and DBF while the marginal distributions of albedo and D were similar between DBF and SL2P (</w:t>
      </w:r>
      <w:r>
        <w:fldChar w:fldCharType="begin"/>
      </w:r>
      <w:r>
        <w:instrText xml:space="preserve"> REF _Ref140066253 \h </w:instrText>
      </w:r>
      <w:r>
        <w:fldChar w:fldCharType="separate"/>
      </w:r>
      <w:ins w:id="3167" w:author="Fernandes, Richard (he, him, his | il, le, lui)" w:date="2023-07-14T17:36:00Z">
        <w:r w:rsidR="00DD40B0" w:rsidRPr="00DD40B0">
          <w:t xml:space="preserve">Figure </w:t>
        </w:r>
        <w:r w:rsidR="00DD40B0">
          <w:rPr>
            <w:b/>
            <w:bCs/>
            <w:noProof/>
          </w:rPr>
          <w:t>9</w:t>
        </w:r>
      </w:ins>
      <w:del w:id="3168" w:author="Fernandes, Richard (he, him, his | il, le, lui)" w:date="2023-07-14T17:32:00Z">
        <w:r w:rsidDel="00DD40B0">
          <w:delText xml:space="preserve">Figure </w:delText>
        </w:r>
        <w:r w:rsidDel="00DD40B0">
          <w:rPr>
            <w:noProof/>
          </w:rPr>
          <w:delText>6</w:delText>
        </w:r>
      </w:del>
      <w:r>
        <w:fldChar w:fldCharType="end"/>
      </w:r>
      <w:r>
        <w:t xml:space="preserve">).  ENF differed from the broadleaf canopies in terms of albedo and D due to shoot clumping.  </w:t>
      </w:r>
      <w:proofErr w:type="gramStart"/>
      <w:r>
        <w:t>Bivariate  distributions</w:t>
      </w:r>
      <w:proofErr w:type="gramEnd"/>
      <w:r>
        <w:t xml:space="preserve"> of LAI, fAPAR and fCOVER showed less dispersion for SL2P compared to ENF and DBF due to the lack of clumping.  Even so, fAPAR and fCOVER were almost linearly related as expected considering both are essentially canopy gap fraction measures.</w:t>
      </w:r>
    </w:p>
    <w:p w14:paraId="7E8EA64E" w14:textId="77777777" w:rsidR="0097469C" w:rsidRDefault="0097469C" w:rsidP="0097469C"/>
    <w:p w14:paraId="418EFE3D" w14:textId="77777777" w:rsidR="0097469C" w:rsidRDefault="0097469C" w:rsidP="0097469C"/>
    <w:p w14:paraId="25BC4666" w14:textId="77777777" w:rsidR="0097469C" w:rsidRDefault="0097469C" w:rsidP="0097469C"/>
    <w:p w14:paraId="42E58189" w14:textId="77777777" w:rsidR="0097469C" w:rsidRDefault="0097469C" w:rsidP="0097469C">
      <w:pPr>
        <w:keepNext/>
      </w:pPr>
      <w:r>
        <w:rPr>
          <w:noProof/>
        </w:rPr>
        <w:lastRenderedPageBreak/>
        <w:drawing>
          <wp:inline distT="0" distB="0" distL="0" distR="0" wp14:anchorId="2670159C" wp14:editId="34F9C256">
            <wp:extent cx="5943600" cy="5943600"/>
            <wp:effectExtent l="0" t="0" r="0" b="0"/>
            <wp:docPr id="127" name="Picture 127" descr="A graph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graph of a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9A72D5F" w14:textId="602052F3" w:rsidR="0097469C" w:rsidRPr="00DD40B0" w:rsidRDefault="0097469C" w:rsidP="0097469C">
      <w:pPr>
        <w:pStyle w:val="Caption"/>
        <w:rPr>
          <w:b w:val="0"/>
          <w:bCs w:val="0"/>
          <w:sz w:val="22"/>
          <w:szCs w:val="22"/>
          <w:rPrChange w:id="3169" w:author="Fernandes, Richard (he, him, his | il, le, lui)" w:date="2023-07-14T17:32:00Z">
            <w:rPr/>
          </w:rPrChange>
        </w:rPr>
      </w:pPr>
      <w:bookmarkStart w:id="3170" w:name="_Ref140066253"/>
      <w:bookmarkStart w:id="3171" w:name="_Toc140248888"/>
      <w:r w:rsidRPr="00DD40B0">
        <w:rPr>
          <w:b w:val="0"/>
          <w:bCs w:val="0"/>
          <w:sz w:val="22"/>
          <w:szCs w:val="22"/>
          <w:rPrChange w:id="3172" w:author="Fernandes, Richard (he, him, his | il, le, lui)" w:date="2023-07-14T17:32:00Z">
            <w:rPr/>
          </w:rPrChange>
        </w:rPr>
        <w:t xml:space="preserve">Figure </w:t>
      </w:r>
      <w:r w:rsidRPr="00DD40B0">
        <w:rPr>
          <w:b w:val="0"/>
          <w:bCs w:val="0"/>
          <w:sz w:val="22"/>
          <w:szCs w:val="22"/>
          <w:rPrChange w:id="3173" w:author="Fernandes, Richard (he, him, his | il, le, lui)" w:date="2023-07-14T17:32:00Z">
            <w:rPr/>
          </w:rPrChange>
        </w:rPr>
        <w:fldChar w:fldCharType="begin"/>
      </w:r>
      <w:r w:rsidRPr="00DD40B0">
        <w:rPr>
          <w:b w:val="0"/>
          <w:bCs w:val="0"/>
          <w:sz w:val="22"/>
          <w:szCs w:val="22"/>
          <w:rPrChange w:id="3174" w:author="Fernandes, Richard (he, him, his | il, le, lui)" w:date="2023-07-14T17:32:00Z">
            <w:rPr/>
          </w:rPrChange>
        </w:rPr>
        <w:instrText xml:space="preserve"> SEQ Figure \* ARABIC </w:instrText>
      </w:r>
      <w:r w:rsidRPr="00DD40B0">
        <w:rPr>
          <w:b w:val="0"/>
          <w:bCs w:val="0"/>
          <w:sz w:val="22"/>
          <w:szCs w:val="22"/>
          <w:rPrChange w:id="3175" w:author="Fernandes, Richard (he, him, his | il, le, lui)" w:date="2023-07-14T17:32:00Z">
            <w:rPr/>
          </w:rPrChange>
        </w:rPr>
        <w:fldChar w:fldCharType="separate"/>
      </w:r>
      <w:ins w:id="3176" w:author="Fernandes, Richard (he, him, his | il, le, lui)" w:date="2023-07-14T17:36:00Z">
        <w:r w:rsidR="00DD40B0">
          <w:rPr>
            <w:b w:val="0"/>
            <w:bCs w:val="0"/>
            <w:noProof/>
            <w:sz w:val="22"/>
            <w:szCs w:val="22"/>
          </w:rPr>
          <w:t>9</w:t>
        </w:r>
      </w:ins>
      <w:del w:id="3177" w:author="Fernandes, Richard (he, him, his | il, le, lui)" w:date="2023-07-14T17:33:00Z">
        <w:r w:rsidR="004D7A9F" w:rsidRPr="00DD40B0" w:rsidDel="00DD40B0">
          <w:rPr>
            <w:b w:val="0"/>
            <w:bCs w:val="0"/>
            <w:noProof/>
            <w:sz w:val="22"/>
            <w:szCs w:val="22"/>
            <w:rPrChange w:id="3178" w:author="Fernandes, Richard (he, him, his | il, le, lui)" w:date="2023-07-14T17:32:00Z">
              <w:rPr>
                <w:noProof/>
              </w:rPr>
            </w:rPrChange>
          </w:rPr>
          <w:delText>10</w:delText>
        </w:r>
      </w:del>
      <w:r w:rsidRPr="00DD40B0">
        <w:rPr>
          <w:b w:val="0"/>
          <w:bCs w:val="0"/>
          <w:sz w:val="22"/>
          <w:szCs w:val="22"/>
          <w:rPrChange w:id="3179" w:author="Fernandes, Richard (he, him, his | il, le, lui)" w:date="2023-07-14T17:32:00Z">
            <w:rPr/>
          </w:rPrChange>
        </w:rPr>
        <w:fldChar w:fldCharType="end"/>
      </w:r>
      <w:bookmarkEnd w:id="3170"/>
      <w:r w:rsidRPr="00DD40B0">
        <w:rPr>
          <w:b w:val="0"/>
          <w:bCs w:val="0"/>
          <w:sz w:val="22"/>
          <w:szCs w:val="22"/>
          <w:rPrChange w:id="3180" w:author="Fernandes, Richard (he, him, his | il, le, lui)" w:date="2023-07-14T17:32:00Z">
            <w:rPr/>
          </w:rPrChange>
        </w:rPr>
        <w:t>.  Kernel density plots of univariate (diagonal) and bivariate (lower) distributions of simulated response variables for each Class. Contours correspond to 0.2 probability intervals from 0 to 1.</w:t>
      </w:r>
      <w:bookmarkEnd w:id="3171"/>
    </w:p>
    <w:p w14:paraId="1D849617" w14:textId="77777777" w:rsidR="0097469C" w:rsidRDefault="0097469C" w:rsidP="0097469C"/>
    <w:p w14:paraId="027EBE82" w14:textId="38992555" w:rsidR="0097469C" w:rsidRDefault="0097469C" w:rsidP="0097469C">
      <w:pPr>
        <w:rPr>
          <w:ins w:id="3181" w:author="Fernandes, Richard (he, him, his | il, le, lui)" w:date="2023-07-14T17:33:00Z"/>
        </w:rPr>
      </w:pPr>
      <w:r>
        <w:t>The combination of darker soils and shoot clumping resulted in lower reflectance for ENF versus DBF although the shape of their distributions was very similar (</w:t>
      </w:r>
      <w:r>
        <w:fldChar w:fldCharType="begin"/>
      </w:r>
      <w:r>
        <w:instrText xml:space="preserve"> REF _Ref140067268 \h </w:instrText>
      </w:r>
      <w:r>
        <w:fldChar w:fldCharType="separate"/>
      </w:r>
      <w:ins w:id="3182" w:author="Fernandes, Richard (he, him, his | il, le, lui)" w:date="2023-07-14T17:36:00Z">
        <w:r w:rsidR="00DD40B0" w:rsidRPr="00DD40B0">
          <w:t xml:space="preserve">Figure </w:t>
        </w:r>
        <w:r w:rsidR="00DD40B0">
          <w:rPr>
            <w:b/>
            <w:bCs/>
            <w:noProof/>
          </w:rPr>
          <w:t>10</w:t>
        </w:r>
      </w:ins>
      <w:del w:id="3183" w:author="Fernandes, Richard (he, him, his | il, le, lui)" w:date="2023-07-14T17:32:00Z">
        <w:r w:rsidDel="00DD40B0">
          <w:delText xml:space="preserve">Figure </w:delText>
        </w:r>
        <w:r w:rsidDel="00DD40B0">
          <w:rPr>
            <w:noProof/>
          </w:rPr>
          <w:delText>7</w:delText>
        </w:r>
      </w:del>
      <w:r>
        <w:fldChar w:fldCharType="end"/>
      </w:r>
      <w:r>
        <w:t>)</w:t>
      </w:r>
      <w:del w:id="3184" w:author="Fernandes, Richard (he, him, his | il, le, lui)" w:date="2023-07-14T17:32:00Z">
        <w:r w:rsidDel="00DD40B0">
          <w:delText xml:space="preserve"> </w:delText>
        </w:r>
      </w:del>
      <w:r>
        <w:t xml:space="preserve">.  In contrast had lower visible and higher NIR reflectance than both ENF and DBF due to the uniform canopy cover masking the understory.  The difference was negligible for SWIR as the SWIR reflectance of the understory and foliage was much more similar.  Bivariate distributions indicate that only B07 and B08A within the </w:t>
      </w:r>
      <w:proofErr w:type="gramStart"/>
      <w:r>
        <w:t>red-edge</w:t>
      </w:r>
      <w:proofErr w:type="gramEnd"/>
      <w:r>
        <w:t xml:space="preserve"> were strongly correlated.  This suggests that </w:t>
      </w:r>
      <w:proofErr w:type="gramStart"/>
      <w:r>
        <w:t>most  bands</w:t>
      </w:r>
      <w:proofErr w:type="gramEnd"/>
      <w:r>
        <w:t xml:space="preserve"> provide complimentary information.  </w:t>
      </w:r>
    </w:p>
    <w:p w14:paraId="0D37CC8D" w14:textId="4EFB0BF7" w:rsidR="00DD40B0" w:rsidDel="00DD40B0" w:rsidRDefault="00DD40B0" w:rsidP="0097469C">
      <w:pPr>
        <w:rPr>
          <w:del w:id="3185" w:author="Fernandes, Richard (he, him, his | il, le, lui)" w:date="2023-07-14T17:33:00Z"/>
        </w:rPr>
      </w:pPr>
      <w:ins w:id="3186" w:author="Fernandes, Richard (he, him, his | il, le, lui)" w:date="2023-07-14T17:33:00Z">
        <w:r>
          <w:rPr>
            <w:noProof/>
          </w:rPr>
          <w:lastRenderedPageBreak/>
          <w:drawing>
            <wp:inline distT="0" distB="0" distL="0" distR="0" wp14:anchorId="1006ECAF" wp14:editId="6C0EF60B">
              <wp:extent cx="5943600" cy="5943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535F4603" w14:textId="77777777" w:rsidR="0097469C" w:rsidRDefault="0097469C" w:rsidP="00DD40B0">
      <w:pPr>
        <w:pPrChange w:id="3187" w:author="Fernandes, Richard (he, him, his | il, le, lui)" w:date="2023-07-14T17:33:00Z">
          <w:pPr>
            <w:keepNext/>
          </w:pPr>
        </w:pPrChange>
      </w:pPr>
    </w:p>
    <w:p w14:paraId="090DB132" w14:textId="5F5BADA0" w:rsidR="0097469C" w:rsidRPr="00DD40B0" w:rsidRDefault="0097469C" w:rsidP="0097469C">
      <w:pPr>
        <w:pStyle w:val="Caption"/>
        <w:rPr>
          <w:b w:val="0"/>
          <w:bCs w:val="0"/>
          <w:sz w:val="22"/>
          <w:szCs w:val="22"/>
          <w:rPrChange w:id="3188" w:author="Fernandes, Richard (he, him, his | il, le, lui)" w:date="2023-07-14T17:33:00Z">
            <w:rPr/>
          </w:rPrChange>
        </w:rPr>
      </w:pPr>
      <w:bookmarkStart w:id="3189" w:name="_Ref140067268"/>
      <w:bookmarkStart w:id="3190" w:name="_Toc140248889"/>
      <w:r w:rsidRPr="00DD40B0">
        <w:rPr>
          <w:b w:val="0"/>
          <w:bCs w:val="0"/>
          <w:sz w:val="22"/>
          <w:szCs w:val="22"/>
          <w:rPrChange w:id="3191" w:author="Fernandes, Richard (he, him, his | il, le, lui)" w:date="2023-07-14T17:33:00Z">
            <w:rPr/>
          </w:rPrChange>
        </w:rPr>
        <w:t xml:space="preserve">Figure </w:t>
      </w:r>
      <w:r w:rsidRPr="00DD40B0">
        <w:rPr>
          <w:b w:val="0"/>
          <w:bCs w:val="0"/>
          <w:sz w:val="22"/>
          <w:szCs w:val="22"/>
          <w:rPrChange w:id="3192" w:author="Fernandes, Richard (he, him, his | il, le, lui)" w:date="2023-07-14T17:33:00Z">
            <w:rPr/>
          </w:rPrChange>
        </w:rPr>
        <w:fldChar w:fldCharType="begin"/>
      </w:r>
      <w:r w:rsidRPr="00DD40B0">
        <w:rPr>
          <w:b w:val="0"/>
          <w:bCs w:val="0"/>
          <w:sz w:val="22"/>
          <w:szCs w:val="22"/>
          <w:rPrChange w:id="3193" w:author="Fernandes, Richard (he, him, his | il, le, lui)" w:date="2023-07-14T17:33:00Z">
            <w:rPr/>
          </w:rPrChange>
        </w:rPr>
        <w:instrText xml:space="preserve"> SEQ Figure \* ARABIC </w:instrText>
      </w:r>
      <w:r w:rsidRPr="00DD40B0">
        <w:rPr>
          <w:b w:val="0"/>
          <w:bCs w:val="0"/>
          <w:sz w:val="22"/>
          <w:szCs w:val="22"/>
          <w:rPrChange w:id="3194" w:author="Fernandes, Richard (he, him, his | il, le, lui)" w:date="2023-07-14T17:33:00Z">
            <w:rPr/>
          </w:rPrChange>
        </w:rPr>
        <w:fldChar w:fldCharType="separate"/>
      </w:r>
      <w:ins w:id="3195" w:author="Fernandes, Richard (he, him, his | il, le, lui)" w:date="2023-07-14T17:36:00Z">
        <w:r w:rsidR="00DD40B0">
          <w:rPr>
            <w:b w:val="0"/>
            <w:bCs w:val="0"/>
            <w:noProof/>
            <w:sz w:val="22"/>
            <w:szCs w:val="22"/>
          </w:rPr>
          <w:t>10</w:t>
        </w:r>
      </w:ins>
      <w:del w:id="3196" w:author="Fernandes, Richard (he, him, his | il, le, lui)" w:date="2023-07-14T17:33:00Z">
        <w:r w:rsidR="004D7A9F" w:rsidRPr="00DD40B0" w:rsidDel="00DD40B0">
          <w:rPr>
            <w:b w:val="0"/>
            <w:bCs w:val="0"/>
            <w:noProof/>
            <w:sz w:val="22"/>
            <w:szCs w:val="22"/>
            <w:rPrChange w:id="3197" w:author="Fernandes, Richard (he, him, his | il, le, lui)" w:date="2023-07-14T17:33:00Z">
              <w:rPr>
                <w:noProof/>
              </w:rPr>
            </w:rPrChange>
          </w:rPr>
          <w:delText>11</w:delText>
        </w:r>
      </w:del>
      <w:r w:rsidRPr="00DD40B0">
        <w:rPr>
          <w:b w:val="0"/>
          <w:bCs w:val="0"/>
          <w:sz w:val="22"/>
          <w:szCs w:val="22"/>
          <w:rPrChange w:id="3198" w:author="Fernandes, Richard (he, him, his | il, le, lui)" w:date="2023-07-14T17:33:00Z">
            <w:rPr/>
          </w:rPrChange>
        </w:rPr>
        <w:fldChar w:fldCharType="end"/>
      </w:r>
      <w:bookmarkEnd w:id="3189"/>
      <w:r w:rsidRPr="00DD40B0">
        <w:rPr>
          <w:b w:val="0"/>
          <w:bCs w:val="0"/>
          <w:sz w:val="22"/>
          <w:szCs w:val="22"/>
          <w:rPrChange w:id="3199" w:author="Fernandes, Richard (he, him, his | il, le, lui)" w:date="2023-07-14T17:33:00Z">
            <w:rPr/>
          </w:rPrChange>
        </w:rPr>
        <w:t xml:space="preserve">. Kernel density plots of univariate (diagonal) and bivariate (lower) distributions of simulated </w:t>
      </w:r>
      <w:proofErr w:type="spellStart"/>
      <w:r w:rsidRPr="00DD40B0">
        <w:rPr>
          <w:b w:val="0"/>
          <w:bCs w:val="0"/>
          <w:sz w:val="22"/>
          <w:szCs w:val="22"/>
          <w:rPrChange w:id="3200" w:author="Fernandes, Richard (he, him, his | il, le, lui)" w:date="2023-07-14T17:33:00Z">
            <w:rPr/>
          </w:rPrChange>
        </w:rPr>
        <w:t>reflectances</w:t>
      </w:r>
      <w:proofErr w:type="spellEnd"/>
      <w:r w:rsidRPr="00DD40B0">
        <w:rPr>
          <w:b w:val="0"/>
          <w:bCs w:val="0"/>
          <w:sz w:val="22"/>
          <w:szCs w:val="22"/>
          <w:rPrChange w:id="3201" w:author="Fernandes, Richard (he, him, his | il, le, lui)" w:date="2023-07-14T17:33:00Z">
            <w:rPr/>
          </w:rPrChange>
        </w:rPr>
        <w:t xml:space="preserve"> for each Class.  Contours correspond to 0.05,0.2,0.4,0.6,0.8 and 1.0 probability levels.</w:t>
      </w:r>
      <w:bookmarkEnd w:id="3190"/>
    </w:p>
    <w:p w14:paraId="6D5375F2" w14:textId="77777777" w:rsidR="0097469C" w:rsidRPr="00214C2E" w:rsidRDefault="0097469C" w:rsidP="0097469C"/>
    <w:p w14:paraId="35E0BA41" w14:textId="77777777" w:rsidR="0097469C" w:rsidRDefault="0097469C" w:rsidP="0097469C">
      <w:pPr>
        <w:rPr>
          <w:ins w:id="3202" w:author="Fernandes, Richard (he, him, his | il, le, lui)" w:date="2023-07-14T17:39:00Z"/>
        </w:rPr>
      </w:pPr>
    </w:p>
    <w:p w14:paraId="794A1CEB" w14:textId="77777777" w:rsidR="00DD40B0" w:rsidRDefault="00DD40B0" w:rsidP="0097469C">
      <w:pPr>
        <w:rPr>
          <w:ins w:id="3203" w:author="Fernandes, Richard (he, him, his | il, le, lui)" w:date="2023-07-14T17:39:00Z"/>
        </w:rPr>
      </w:pPr>
    </w:p>
    <w:p w14:paraId="6A8F1105" w14:textId="77777777" w:rsidR="00DD40B0" w:rsidRPr="00D20255" w:rsidRDefault="00DD40B0" w:rsidP="0097469C"/>
    <w:p w14:paraId="0956147A" w14:textId="3D01A968" w:rsidR="0097469C" w:rsidRPr="006568CF" w:rsidRDefault="00DD40B0" w:rsidP="0097469C">
      <w:pPr>
        <w:pStyle w:val="Heading1"/>
      </w:pPr>
      <w:bookmarkStart w:id="3204" w:name="_Toc140248664"/>
      <w:ins w:id="3205" w:author="Fernandes, Richard (he, him, his | il, le, lui)" w:date="2023-07-14T17:40:00Z">
        <w:r>
          <w:lastRenderedPageBreak/>
          <w:t xml:space="preserve">7.0 </w:t>
        </w:r>
      </w:ins>
      <w:r w:rsidR="0097469C">
        <w:t>Performance</w:t>
      </w:r>
      <w:bookmarkEnd w:id="3204"/>
    </w:p>
    <w:p w14:paraId="465C3D06" w14:textId="77777777" w:rsidR="0097469C" w:rsidRDefault="0097469C" w:rsidP="0097469C"/>
    <w:p w14:paraId="5B9DEB91" w14:textId="258B62FA" w:rsidR="0097469C" w:rsidRDefault="0097469C" w:rsidP="0097469C">
      <w:r>
        <w:t>Following good practices (Fernandes et al., 2014) the performance of the regression models were  evaluated using hold out cross-validation with the calibration database for each Class and output variable in terms of in terms of the overall Uncertainty Agreement Ratio (UAR)  with respect to product user requirements  (</w:t>
      </w:r>
      <w:r>
        <w:fldChar w:fldCharType="begin"/>
      </w:r>
      <w:r>
        <w:instrText xml:space="preserve"> REF _Ref18586802 \h </w:instrText>
      </w:r>
      <w:r>
        <w:fldChar w:fldCharType="separate"/>
      </w:r>
      <w:ins w:id="3206" w:author="Fernandes, Richard (he, him, his | il, le, lui)" w:date="2023-07-14T17:36:00Z">
        <w:r w:rsidR="00DD40B0" w:rsidRPr="00D4698E">
          <w:t xml:space="preserve">Table </w:t>
        </w:r>
        <w:r w:rsidR="00DD40B0">
          <w:rPr>
            <w:b/>
            <w:bCs/>
            <w:noProof/>
          </w:rPr>
          <w:t>1</w:t>
        </w:r>
      </w:ins>
      <w:del w:id="3207" w:author="Fernandes, Richard (he, him, his | il, le, lui)" w:date="2023-07-14T17:36:00Z">
        <w:r w:rsidDel="00DD40B0">
          <w:delText xml:space="preserve">Table </w:delText>
        </w:r>
        <w:r w:rsidDel="00DD40B0">
          <w:rPr>
            <w:noProof/>
          </w:rPr>
          <w:delText>1</w:delText>
        </w:r>
      </w:del>
      <w:r>
        <w:fldChar w:fldCharType="end"/>
      </w:r>
      <w:r>
        <w:t>) and the Accuracy (A) and Uncertainty (U conditional on the estimated value or on the reference validation value.  The thematic performance should be considered optimistic as it assumes no RTM model error and correct priors.</w:t>
      </w:r>
    </w:p>
    <w:p w14:paraId="5462F217" w14:textId="77777777" w:rsidR="0097469C" w:rsidRDefault="0097469C" w:rsidP="0097469C"/>
    <w:p w14:paraId="72EE4314" w14:textId="362D9E28" w:rsidR="0097469C" w:rsidRDefault="00DD40B0" w:rsidP="0097469C">
      <w:pPr>
        <w:pStyle w:val="Heading2"/>
        <w:rPr>
          <w:ins w:id="3208" w:author="Fernandes, Richard (he, him, his | il, le, lui)" w:date="2023-07-14T17:40:00Z"/>
        </w:rPr>
      </w:pPr>
      <w:bookmarkStart w:id="3209" w:name="_Toc140248665"/>
      <w:ins w:id="3210" w:author="Fernandes, Richard (he, him, his | il, le, lui)" w:date="2023-07-14T17:40:00Z">
        <w:r>
          <w:t xml:space="preserve">7.1 </w:t>
        </w:r>
      </w:ins>
      <w:del w:id="3211" w:author="Fernandes, Richard (he, him, his | il, le, lui)" w:date="2023-07-14T17:40:00Z">
        <w:r w:rsidR="0097469C" w:rsidDel="00813415">
          <w:delText xml:space="preserve">Single </w:delText>
        </w:r>
      </w:del>
      <w:r w:rsidR="0097469C">
        <w:t>Retrieval Cross-validation</w:t>
      </w:r>
      <w:bookmarkEnd w:id="3209"/>
    </w:p>
    <w:p w14:paraId="0ADAC56C" w14:textId="77777777" w:rsidR="00813415" w:rsidRPr="00813415" w:rsidRDefault="00813415" w:rsidP="00813415">
      <w:pPr>
        <w:pPrChange w:id="3212" w:author="Fernandes, Richard (he, him, his | il, le, lui)" w:date="2023-07-14T17:40:00Z">
          <w:pPr>
            <w:pStyle w:val="Heading2"/>
          </w:pPr>
        </w:pPrChange>
      </w:pPr>
    </w:p>
    <w:p w14:paraId="39905798" w14:textId="77777777" w:rsidR="0097469C" w:rsidRDefault="0097469C" w:rsidP="0097469C">
      <w:pPr>
        <w:pStyle w:val="Heading3"/>
      </w:pPr>
      <w:bookmarkStart w:id="3213" w:name="_Toc140248666"/>
      <w:r>
        <w:t>Albedo</w:t>
      </w:r>
      <w:bookmarkEnd w:id="3213"/>
    </w:p>
    <w:p w14:paraId="717D2979" w14:textId="77777777" w:rsidR="0097469C" w:rsidRDefault="0097469C" w:rsidP="0097469C"/>
    <w:p w14:paraId="69ACFD31" w14:textId="77777777" w:rsidR="0097469C" w:rsidRDefault="0097469C" w:rsidP="0097469C">
      <w:r>
        <w:t xml:space="preserve">The distribution of estimated versus validation albedo was similar for SL2P and DBF, with symmetry along the 1:1 line except for very low values.  The residual plots also show that Sl2P and DBF have similar bias trend: slightly overestimating very low albedo, slightly underestimating moderate </w:t>
      </w:r>
      <w:proofErr w:type="gramStart"/>
      <w:r>
        <w:t>albedo</w:t>
      </w:r>
      <w:proofErr w:type="gramEnd"/>
      <w:r>
        <w:t xml:space="preserve"> and then showing a relatively large overestimate (&gt;0.025) for albedo approaching 0.2.  The bias trend for ENF is even more complicated, with </w:t>
      </w:r>
      <w:proofErr w:type="gramStart"/>
      <w:r>
        <w:t>an</w:t>
      </w:r>
      <w:proofErr w:type="gramEnd"/>
      <w:r>
        <w:t xml:space="preserve"> similar overestimate as the other classes at 0.02 albedo </w:t>
      </w:r>
      <w:proofErr w:type="spellStart"/>
      <w:r>
        <w:t>raplidly</w:t>
      </w:r>
      <w:proofErr w:type="spellEnd"/>
      <w:r>
        <w:t xml:space="preserve"> transitioning to an large underestimate at 0.3 albedo and then dropping again to an overestimate.  The biases seen for high (&gt;0.2) albedo are most likely due to the regression extrapolation as the prior probability of high albedo is low in the calibration database.  This suggests that all three approaches should not be used for quantifying albedo, and possibly other variables, for very sparse vegetation over bright soils (</w:t>
      </w:r>
      <w:proofErr w:type="gramStart"/>
      <w:r>
        <w:t>e.g.</w:t>
      </w:r>
      <w:proofErr w:type="gramEnd"/>
      <w:r>
        <w:t xml:space="preserve"> arid regions) and for canopies with substantial senescent vegetation (advanced drought, curing of grasslands, or fall </w:t>
      </w:r>
      <w:proofErr w:type="spellStart"/>
      <w:r>
        <w:t>senesence</w:t>
      </w:r>
      <w:proofErr w:type="spellEnd"/>
      <w:r>
        <w:t xml:space="preserve"> of forests).   </w:t>
      </w:r>
    </w:p>
    <w:p w14:paraId="2C7A32EB" w14:textId="6408DF28" w:rsidR="0097469C" w:rsidDel="00813415" w:rsidRDefault="0097469C" w:rsidP="0097469C">
      <w:pPr>
        <w:rPr>
          <w:del w:id="3214" w:author="Fernandes, Richard (he, him, his | il, le, lui)" w:date="2023-07-14T17:40:00Z"/>
        </w:rPr>
      </w:pPr>
    </w:p>
    <w:p w14:paraId="67002D59" w14:textId="7018E54D" w:rsidR="0097469C" w:rsidDel="00813415" w:rsidRDefault="0097469C" w:rsidP="0097469C">
      <w:pPr>
        <w:rPr>
          <w:del w:id="3215" w:author="Fernandes, Richard (he, him, his | il, le, lui)" w:date="2023-07-14T17:40:00Z"/>
        </w:rPr>
      </w:pPr>
      <w:del w:id="3216" w:author="Fernandes, Richard (he, him, his | il, le, lui)" w:date="2023-07-14T17:40:00Z">
        <w:r w:rsidDel="00813415">
          <w:delText>Precision was relatively constant for SL2P and DBF classes at ~+/-0.01 at for +/</w:delText>
        </w:r>
      </w:del>
    </w:p>
    <w:p w14:paraId="0CD89038" w14:textId="77777777" w:rsidR="0097469C" w:rsidRDefault="0097469C" w:rsidP="0097469C">
      <w:r>
        <w:rPr>
          <w:noProof/>
        </w:rPr>
        <w:drawing>
          <wp:inline distT="0" distB="0" distL="0" distR="0" wp14:anchorId="6CA12DB6" wp14:editId="7E63A277">
            <wp:extent cx="1836420" cy="3460939"/>
            <wp:effectExtent l="0" t="0" r="0" b="6350"/>
            <wp:docPr id="144" name="Picture 144" descr="A collage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collage of data&#10;&#10;Description automatically generated"/>
                    <pic:cNvPicPr/>
                  </pic:nvPicPr>
                  <pic:blipFill rotWithShape="1">
                    <a:blip r:embed="rId16" cstate="print">
                      <a:extLst>
                        <a:ext uri="{28A0092B-C50C-407E-A947-70E740481C1C}">
                          <a14:useLocalDpi xmlns:a14="http://schemas.microsoft.com/office/drawing/2010/main" val="0"/>
                        </a:ext>
                      </a:extLst>
                    </a:blip>
                    <a:srcRect l="5069" t="7205" r="55269" b="3785"/>
                    <a:stretch/>
                  </pic:blipFill>
                  <pic:spPr bwMode="auto">
                    <a:xfrm>
                      <a:off x="0" y="0"/>
                      <a:ext cx="1846957" cy="34807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F5C991B" wp14:editId="2E6A6D9D">
            <wp:extent cx="1835417" cy="3601710"/>
            <wp:effectExtent l="0" t="0" r="0" b="0"/>
            <wp:docPr id="130" name="Picture 130"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collage of graphs and diagrams&#10;&#10;Description automatically generated"/>
                    <pic:cNvPicPr/>
                  </pic:nvPicPr>
                  <pic:blipFill rotWithShape="1">
                    <a:blip r:embed="rId17" cstate="print">
                      <a:extLst>
                        <a:ext uri="{28A0092B-C50C-407E-A947-70E740481C1C}">
                          <a14:useLocalDpi xmlns:a14="http://schemas.microsoft.com/office/drawing/2010/main" val="0"/>
                        </a:ext>
                      </a:extLst>
                    </a:blip>
                    <a:srcRect l="5249" t="7309" r="55085"/>
                    <a:stretch/>
                  </pic:blipFill>
                  <pic:spPr bwMode="auto">
                    <a:xfrm>
                      <a:off x="0" y="0"/>
                      <a:ext cx="1845438" cy="36213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3FBDA7B" wp14:editId="2FF96E3C">
            <wp:extent cx="1834085" cy="3528499"/>
            <wp:effectExtent l="0" t="0" r="0" b="0"/>
            <wp:docPr id="134" name="Picture 134"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collage of graphs and diagrams&#10;&#10;Description automatically generated"/>
                    <pic:cNvPicPr/>
                  </pic:nvPicPr>
                  <pic:blipFill rotWithShape="1">
                    <a:blip r:embed="rId18" cstate="print">
                      <a:extLst>
                        <a:ext uri="{28A0092B-C50C-407E-A947-70E740481C1C}">
                          <a14:useLocalDpi xmlns:a14="http://schemas.microsoft.com/office/drawing/2010/main" val="0"/>
                        </a:ext>
                      </a:extLst>
                    </a:blip>
                    <a:srcRect l="6047" t="6674" r="54464" b="2858"/>
                    <a:stretch/>
                  </pic:blipFill>
                  <pic:spPr bwMode="auto">
                    <a:xfrm>
                      <a:off x="0" y="0"/>
                      <a:ext cx="1849515" cy="3558185"/>
                    </a:xfrm>
                    <a:prstGeom prst="rect">
                      <a:avLst/>
                    </a:prstGeom>
                    <a:ln>
                      <a:noFill/>
                    </a:ln>
                    <a:extLst>
                      <a:ext uri="{53640926-AAD7-44D8-BBD7-CCE9431645EC}">
                        <a14:shadowObscured xmlns:a14="http://schemas.microsoft.com/office/drawing/2010/main"/>
                      </a:ext>
                    </a:extLst>
                  </pic:spPr>
                </pic:pic>
              </a:graphicData>
            </a:graphic>
          </wp:inline>
        </w:drawing>
      </w:r>
    </w:p>
    <w:p w14:paraId="6B21627F" w14:textId="77777777" w:rsidR="0097469C" w:rsidRDefault="0097469C" w:rsidP="0097469C"/>
    <w:p w14:paraId="7ACC9E24" w14:textId="77777777" w:rsidR="0097469C" w:rsidRDefault="0097469C" w:rsidP="0097469C">
      <w:pPr>
        <w:pStyle w:val="Heading3"/>
      </w:pPr>
      <w:bookmarkStart w:id="3217" w:name="_Toc140248667"/>
      <w:r>
        <w:t>FAPAR</w:t>
      </w:r>
      <w:bookmarkEnd w:id="3217"/>
    </w:p>
    <w:p w14:paraId="16DBBC99" w14:textId="77777777" w:rsidR="0097469C" w:rsidRDefault="0097469C" w:rsidP="0097469C">
      <w:pPr>
        <w:rPr>
          <w:noProof/>
        </w:rPr>
      </w:pPr>
      <w:r>
        <w:rPr>
          <w:noProof/>
        </w:rPr>
        <w:drawing>
          <wp:inline distT="0" distB="0" distL="0" distR="0" wp14:anchorId="0F06CD90" wp14:editId="1308D805">
            <wp:extent cx="1675116" cy="3286532"/>
            <wp:effectExtent l="0" t="0" r="1905" b="0"/>
            <wp:docPr id="145" name="Picture 145" descr="A screenshot of several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several graphs&#10;&#10;Description automatically generated"/>
                    <pic:cNvPicPr/>
                  </pic:nvPicPr>
                  <pic:blipFill rotWithShape="1">
                    <a:blip r:embed="rId19" cstate="print">
                      <a:extLst>
                        <a:ext uri="{28A0092B-C50C-407E-A947-70E740481C1C}">
                          <a14:useLocalDpi xmlns:a14="http://schemas.microsoft.com/office/drawing/2010/main" val="0"/>
                        </a:ext>
                      </a:extLst>
                    </a:blip>
                    <a:srcRect l="6048" t="6887" r="55269" b="2735"/>
                    <a:stretch/>
                  </pic:blipFill>
                  <pic:spPr bwMode="auto">
                    <a:xfrm>
                      <a:off x="0" y="0"/>
                      <a:ext cx="1680611" cy="32973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53EEF6" wp14:editId="10034796">
            <wp:extent cx="1744231" cy="3711393"/>
            <wp:effectExtent l="0" t="0" r="8890" b="3810"/>
            <wp:docPr id="131" name="Picture 131"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collage of graphs and diagrams&#10;&#10;Description automatically generated"/>
                    <pic:cNvPicPr/>
                  </pic:nvPicPr>
                  <pic:blipFill rotWithShape="1">
                    <a:blip r:embed="rId20" cstate="print">
                      <a:extLst>
                        <a:ext uri="{28A0092B-C50C-407E-A947-70E740481C1C}">
                          <a14:useLocalDpi xmlns:a14="http://schemas.microsoft.com/office/drawing/2010/main" val="0"/>
                        </a:ext>
                      </a:extLst>
                    </a:blip>
                    <a:srcRect l="9250" t="6883" r="55174" b="2973"/>
                    <a:stretch/>
                  </pic:blipFill>
                  <pic:spPr bwMode="auto">
                    <a:xfrm>
                      <a:off x="0" y="0"/>
                      <a:ext cx="1747426" cy="371819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DDEE67" wp14:editId="250FC601">
            <wp:extent cx="1855921" cy="3757197"/>
            <wp:effectExtent l="0" t="0" r="0" b="0"/>
            <wp:docPr id="136" name="Picture 136"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collage of graphs and diagrams&#10;&#10;Description automatically generated"/>
                    <pic:cNvPicPr/>
                  </pic:nvPicPr>
                  <pic:blipFill rotWithShape="1">
                    <a:blip r:embed="rId21">
                      <a:extLst>
                        <a:ext uri="{28A0092B-C50C-407E-A947-70E740481C1C}">
                          <a14:useLocalDpi xmlns:a14="http://schemas.microsoft.com/office/drawing/2010/main" val="0"/>
                        </a:ext>
                      </a:extLst>
                    </a:blip>
                    <a:srcRect l="7559" t="6673" r="55178" b="3493"/>
                    <a:stretch/>
                  </pic:blipFill>
                  <pic:spPr bwMode="auto">
                    <a:xfrm>
                      <a:off x="0" y="0"/>
                      <a:ext cx="1859125" cy="3763683"/>
                    </a:xfrm>
                    <a:prstGeom prst="rect">
                      <a:avLst/>
                    </a:prstGeom>
                    <a:ln>
                      <a:noFill/>
                    </a:ln>
                    <a:extLst>
                      <a:ext uri="{53640926-AAD7-44D8-BBD7-CCE9431645EC}">
                        <a14:shadowObscured xmlns:a14="http://schemas.microsoft.com/office/drawing/2010/main"/>
                      </a:ext>
                    </a:extLst>
                  </pic:spPr>
                </pic:pic>
              </a:graphicData>
            </a:graphic>
          </wp:inline>
        </w:drawing>
      </w:r>
    </w:p>
    <w:p w14:paraId="06DEF441" w14:textId="77777777" w:rsidR="0097469C" w:rsidRDefault="0097469C" w:rsidP="0097469C">
      <w:pPr>
        <w:rPr>
          <w:noProof/>
        </w:rPr>
      </w:pPr>
    </w:p>
    <w:p w14:paraId="324D1DB5" w14:textId="77777777" w:rsidR="0097469C" w:rsidRDefault="0097469C" w:rsidP="0097469C">
      <w:pPr>
        <w:pStyle w:val="Heading3"/>
      </w:pPr>
      <w:bookmarkStart w:id="3218" w:name="_Toc140248668"/>
      <w:r>
        <w:t>FCOVER</w:t>
      </w:r>
      <w:bookmarkEnd w:id="3218"/>
    </w:p>
    <w:p w14:paraId="53797627" w14:textId="77777777" w:rsidR="0097469C" w:rsidRDefault="0097469C" w:rsidP="0097469C">
      <w:r>
        <w:rPr>
          <w:noProof/>
        </w:rPr>
        <w:drawing>
          <wp:inline distT="0" distB="0" distL="0" distR="0" wp14:anchorId="692BCD02" wp14:editId="5064ABDA">
            <wp:extent cx="1970782" cy="3768597"/>
            <wp:effectExtent l="0" t="0" r="0" b="3810"/>
            <wp:docPr id="146" name="Picture 146"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collage of graphs and diagrams&#10;&#10;Description automatically generated"/>
                    <pic:cNvPicPr/>
                  </pic:nvPicPr>
                  <pic:blipFill rotWithShape="1">
                    <a:blip r:embed="rId22">
                      <a:extLst>
                        <a:ext uri="{28A0092B-C50C-407E-A947-70E740481C1C}">
                          <a14:useLocalDpi xmlns:a14="http://schemas.microsoft.com/office/drawing/2010/main" val="0"/>
                        </a:ext>
                      </a:extLst>
                    </a:blip>
                    <a:srcRect l="5158" t="6460" r="55445" b="3828"/>
                    <a:stretch/>
                  </pic:blipFill>
                  <pic:spPr bwMode="auto">
                    <a:xfrm>
                      <a:off x="0" y="0"/>
                      <a:ext cx="1977267" cy="37809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21BA23" wp14:editId="45EEB8CA">
            <wp:extent cx="1765407" cy="3650824"/>
            <wp:effectExtent l="0" t="0" r="6350" b="6985"/>
            <wp:docPr id="132" name="Picture 132"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collage of graphs and diagrams&#10;&#10;Description automatically generated"/>
                    <pic:cNvPicPr/>
                  </pic:nvPicPr>
                  <pic:blipFill rotWithShape="1">
                    <a:blip r:embed="rId23" cstate="print">
                      <a:extLst>
                        <a:ext uri="{28A0092B-C50C-407E-A947-70E740481C1C}">
                          <a14:useLocalDpi xmlns:a14="http://schemas.microsoft.com/office/drawing/2010/main" val="0"/>
                        </a:ext>
                      </a:extLst>
                    </a:blip>
                    <a:srcRect l="8626" t="6885" r="55078" b="3732"/>
                    <a:stretch/>
                  </pic:blipFill>
                  <pic:spPr bwMode="auto">
                    <a:xfrm>
                      <a:off x="0" y="0"/>
                      <a:ext cx="1767364" cy="36548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23402AF" wp14:editId="5057E397">
            <wp:extent cx="1743780" cy="3682770"/>
            <wp:effectExtent l="0" t="0" r="8890" b="0"/>
            <wp:docPr id="137" name="Picture 137"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collage of graphs and diagrams&#10;&#10;Description automatically generated"/>
                    <pic:cNvPicPr/>
                  </pic:nvPicPr>
                  <pic:blipFill rotWithShape="1">
                    <a:blip r:embed="rId24" cstate="print">
                      <a:extLst>
                        <a:ext uri="{28A0092B-C50C-407E-A947-70E740481C1C}">
                          <a14:useLocalDpi xmlns:a14="http://schemas.microsoft.com/office/drawing/2010/main" val="0"/>
                        </a:ext>
                      </a:extLst>
                    </a:blip>
                    <a:srcRect l="8981" t="6883" r="55176" b="2973"/>
                    <a:stretch/>
                  </pic:blipFill>
                  <pic:spPr bwMode="auto">
                    <a:xfrm>
                      <a:off x="0" y="0"/>
                      <a:ext cx="1763193" cy="3723770"/>
                    </a:xfrm>
                    <a:prstGeom prst="rect">
                      <a:avLst/>
                    </a:prstGeom>
                    <a:ln>
                      <a:noFill/>
                    </a:ln>
                    <a:extLst>
                      <a:ext uri="{53640926-AAD7-44D8-BBD7-CCE9431645EC}">
                        <a14:shadowObscured xmlns:a14="http://schemas.microsoft.com/office/drawing/2010/main"/>
                      </a:ext>
                    </a:extLst>
                  </pic:spPr>
                </pic:pic>
              </a:graphicData>
            </a:graphic>
          </wp:inline>
        </w:drawing>
      </w:r>
    </w:p>
    <w:p w14:paraId="75B6A85B" w14:textId="77777777" w:rsidR="0097469C" w:rsidRDefault="0097469C" w:rsidP="0097469C"/>
    <w:p w14:paraId="7B65A45D" w14:textId="77777777" w:rsidR="0097469C" w:rsidRDefault="0097469C" w:rsidP="0097469C">
      <w:pPr>
        <w:pStyle w:val="Heading3"/>
      </w:pPr>
      <w:bookmarkStart w:id="3219" w:name="_Toc140248669"/>
      <w:r>
        <w:lastRenderedPageBreak/>
        <w:t>LAI</w:t>
      </w:r>
      <w:bookmarkEnd w:id="3219"/>
    </w:p>
    <w:p w14:paraId="055F86FD" w14:textId="77777777" w:rsidR="0097469C" w:rsidRDefault="0097469C" w:rsidP="0097469C">
      <w:r>
        <w:rPr>
          <w:noProof/>
        </w:rPr>
        <w:drawing>
          <wp:inline distT="0" distB="0" distL="0" distR="0" wp14:anchorId="56C306F9" wp14:editId="12EF669C">
            <wp:extent cx="1698101" cy="3678743"/>
            <wp:effectExtent l="0" t="0" r="0" b="0"/>
            <wp:docPr id="147" name="Picture 147"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collage of graphs and diagrams&#10;&#10;Description automatically generated"/>
                    <pic:cNvPicPr/>
                  </pic:nvPicPr>
                  <pic:blipFill rotWithShape="1">
                    <a:blip r:embed="rId25" cstate="print">
                      <a:extLst>
                        <a:ext uri="{28A0092B-C50C-407E-A947-70E740481C1C}">
                          <a14:useLocalDpi xmlns:a14="http://schemas.microsoft.com/office/drawing/2010/main" val="0"/>
                        </a:ext>
                      </a:extLst>
                    </a:blip>
                    <a:srcRect l="8627" t="7307" r="55443"/>
                    <a:stretch/>
                  </pic:blipFill>
                  <pic:spPr bwMode="auto">
                    <a:xfrm>
                      <a:off x="0" y="0"/>
                      <a:ext cx="1700714" cy="368440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403495" wp14:editId="0B2DFDAA">
            <wp:extent cx="1820095" cy="3694247"/>
            <wp:effectExtent l="0" t="0" r="8890" b="1905"/>
            <wp:docPr id="143" name="Picture 143" descr="A group of images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group of images of a diagram&#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8193" t="6894" r="54855" b="3782"/>
                    <a:stretch/>
                  </pic:blipFill>
                  <pic:spPr bwMode="auto">
                    <a:xfrm>
                      <a:off x="0" y="0"/>
                      <a:ext cx="1821789" cy="369768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692BCF" wp14:editId="23C2A83A">
            <wp:extent cx="1693626" cy="3615315"/>
            <wp:effectExtent l="0" t="0" r="1905" b="4445"/>
            <wp:docPr id="138" name="Picture 138" descr="A group of images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group of images of different colored lines&#10;&#10;Description automatically generated"/>
                    <pic:cNvPicPr/>
                  </pic:nvPicPr>
                  <pic:blipFill rotWithShape="1">
                    <a:blip r:embed="rId27" cstate="print">
                      <a:extLst>
                        <a:ext uri="{28A0092B-C50C-407E-A947-70E740481C1C}">
                          <a14:useLocalDpi xmlns:a14="http://schemas.microsoft.com/office/drawing/2010/main" val="0"/>
                        </a:ext>
                      </a:extLst>
                    </a:blip>
                    <a:srcRect l="9224" t="7312" r="55803" b="3786"/>
                    <a:stretch/>
                  </pic:blipFill>
                  <pic:spPr bwMode="auto">
                    <a:xfrm>
                      <a:off x="0" y="0"/>
                      <a:ext cx="1703808" cy="3637051"/>
                    </a:xfrm>
                    <a:prstGeom prst="rect">
                      <a:avLst/>
                    </a:prstGeom>
                    <a:ln>
                      <a:noFill/>
                    </a:ln>
                    <a:extLst>
                      <a:ext uri="{53640926-AAD7-44D8-BBD7-CCE9431645EC}">
                        <a14:shadowObscured xmlns:a14="http://schemas.microsoft.com/office/drawing/2010/main"/>
                      </a:ext>
                    </a:extLst>
                  </pic:spPr>
                </pic:pic>
              </a:graphicData>
            </a:graphic>
          </wp:inline>
        </w:drawing>
      </w:r>
    </w:p>
    <w:p w14:paraId="3CCA4D7C" w14:textId="77777777" w:rsidR="0097469C" w:rsidRDefault="0097469C" w:rsidP="0097469C"/>
    <w:p w14:paraId="380B6304" w14:textId="77777777" w:rsidR="0097469C" w:rsidRDefault="0097469C" w:rsidP="0097469C"/>
    <w:p w14:paraId="27E2698B" w14:textId="77777777" w:rsidR="0097469C" w:rsidRDefault="0097469C" w:rsidP="0097469C"/>
    <w:p w14:paraId="33F7D236" w14:textId="77777777" w:rsidR="0097469C" w:rsidRDefault="0097469C" w:rsidP="0097469C">
      <w:pPr>
        <w:pStyle w:val="Heading3"/>
      </w:pPr>
      <w:bookmarkStart w:id="3220" w:name="_Toc140248670"/>
      <w:r>
        <w:lastRenderedPageBreak/>
        <w:t>CWC</w:t>
      </w:r>
      <w:bookmarkEnd w:id="3220"/>
    </w:p>
    <w:p w14:paraId="45483DDB" w14:textId="77777777" w:rsidR="0097469C" w:rsidRDefault="0097469C" w:rsidP="0097469C">
      <w:r>
        <w:rPr>
          <w:noProof/>
        </w:rPr>
        <w:drawing>
          <wp:inline distT="0" distB="0" distL="0" distR="0" wp14:anchorId="7DBC6EA4" wp14:editId="40ED84E9">
            <wp:extent cx="1978510" cy="3879593"/>
            <wp:effectExtent l="0" t="0" r="3175" b="6985"/>
            <wp:docPr id="148" name="Picture 148"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collage of graphs and diagrams&#10;&#10;Description automatically generated"/>
                    <pic:cNvPicPr/>
                  </pic:nvPicPr>
                  <pic:blipFill rotWithShape="1">
                    <a:blip r:embed="rId28">
                      <a:extLst>
                        <a:ext uri="{28A0092B-C50C-407E-A947-70E740481C1C}">
                          <a14:useLocalDpi xmlns:a14="http://schemas.microsoft.com/office/drawing/2010/main" val="0"/>
                        </a:ext>
                      </a:extLst>
                    </a:blip>
                    <a:srcRect l="6047" t="6778" r="55442" b="3298"/>
                    <a:stretch/>
                  </pic:blipFill>
                  <pic:spPr bwMode="auto">
                    <a:xfrm>
                      <a:off x="0" y="0"/>
                      <a:ext cx="1988419" cy="38990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10B7E2" wp14:editId="636B3FC0">
            <wp:extent cx="1780599" cy="3641744"/>
            <wp:effectExtent l="0" t="0" r="0" b="0"/>
            <wp:docPr id="149" name="Picture 149"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collage of graphs and diagrams&#10;&#10;Description automatically generated"/>
                    <pic:cNvPicPr/>
                  </pic:nvPicPr>
                  <pic:blipFill rotWithShape="1">
                    <a:blip r:embed="rId29" cstate="print">
                      <a:extLst>
                        <a:ext uri="{28A0092B-C50C-407E-A947-70E740481C1C}">
                          <a14:useLocalDpi xmlns:a14="http://schemas.microsoft.com/office/drawing/2010/main" val="0"/>
                        </a:ext>
                      </a:extLst>
                    </a:blip>
                    <a:srcRect l="7649" t="7096" r="55171" b="2349"/>
                    <a:stretch/>
                  </pic:blipFill>
                  <pic:spPr bwMode="auto">
                    <a:xfrm>
                      <a:off x="0" y="0"/>
                      <a:ext cx="1791403" cy="366384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79A342" wp14:editId="6978F424">
            <wp:extent cx="1823388" cy="3752685"/>
            <wp:effectExtent l="0" t="0" r="5715" b="635"/>
            <wp:docPr id="150" name="Picture 150"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collage of graphs and diagrams&#10;&#10;Description automatically generated"/>
                    <pic:cNvPicPr/>
                  </pic:nvPicPr>
                  <pic:blipFill rotWithShape="1">
                    <a:blip r:embed="rId30" cstate="print">
                      <a:extLst>
                        <a:ext uri="{28A0092B-C50C-407E-A947-70E740481C1C}">
                          <a14:useLocalDpi xmlns:a14="http://schemas.microsoft.com/office/drawing/2010/main" val="0"/>
                        </a:ext>
                      </a:extLst>
                    </a:blip>
                    <a:srcRect l="7648" t="6989" r="55352" b="2328"/>
                    <a:stretch/>
                  </pic:blipFill>
                  <pic:spPr bwMode="auto">
                    <a:xfrm>
                      <a:off x="0" y="0"/>
                      <a:ext cx="1830382" cy="3767080"/>
                    </a:xfrm>
                    <a:prstGeom prst="rect">
                      <a:avLst/>
                    </a:prstGeom>
                    <a:ln>
                      <a:noFill/>
                    </a:ln>
                    <a:extLst>
                      <a:ext uri="{53640926-AAD7-44D8-BBD7-CCE9431645EC}">
                        <a14:shadowObscured xmlns:a14="http://schemas.microsoft.com/office/drawing/2010/main"/>
                      </a:ext>
                    </a:extLst>
                  </pic:spPr>
                </pic:pic>
              </a:graphicData>
            </a:graphic>
          </wp:inline>
        </w:drawing>
      </w:r>
    </w:p>
    <w:p w14:paraId="7F79C509" w14:textId="77777777" w:rsidR="0097469C" w:rsidRDefault="0097469C" w:rsidP="0097469C"/>
    <w:p w14:paraId="7D88D93C" w14:textId="77777777" w:rsidR="0097469C" w:rsidRDefault="0097469C" w:rsidP="0097469C"/>
    <w:p w14:paraId="0602D374" w14:textId="77777777" w:rsidR="0097469C" w:rsidRDefault="0097469C" w:rsidP="0097469C"/>
    <w:p w14:paraId="3576B7F9" w14:textId="77777777" w:rsidR="0097469C" w:rsidRDefault="0097469C" w:rsidP="0097469C"/>
    <w:p w14:paraId="267C9317" w14:textId="77777777" w:rsidR="0097469C" w:rsidRDefault="0097469C" w:rsidP="0097469C">
      <w:pPr>
        <w:pStyle w:val="Heading3"/>
      </w:pPr>
      <w:bookmarkStart w:id="3221" w:name="_Toc140248671"/>
      <w:r>
        <w:lastRenderedPageBreak/>
        <w:t>CAB</w:t>
      </w:r>
      <w:bookmarkEnd w:id="3221"/>
    </w:p>
    <w:p w14:paraId="1423A5B6" w14:textId="77777777" w:rsidR="0097469C" w:rsidRDefault="0097469C" w:rsidP="0097469C">
      <w:r>
        <w:rPr>
          <w:noProof/>
        </w:rPr>
        <w:drawing>
          <wp:inline distT="0" distB="0" distL="0" distR="0" wp14:anchorId="603AE8C3" wp14:editId="4F0058F4">
            <wp:extent cx="1764611" cy="3493451"/>
            <wp:effectExtent l="0" t="0" r="7620" b="0"/>
            <wp:docPr id="153" name="Picture 153"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collage of graphs and diagrams&#10;&#10;Description automatically generated"/>
                    <pic:cNvPicPr/>
                  </pic:nvPicPr>
                  <pic:blipFill rotWithShape="1">
                    <a:blip r:embed="rId28" cstate="print">
                      <a:extLst>
                        <a:ext uri="{28A0092B-C50C-407E-A947-70E740481C1C}">
                          <a14:useLocalDpi xmlns:a14="http://schemas.microsoft.com/office/drawing/2010/main" val="0"/>
                        </a:ext>
                      </a:extLst>
                    </a:blip>
                    <a:srcRect l="6314" t="7308" r="55448" b="2542"/>
                    <a:stretch/>
                  </pic:blipFill>
                  <pic:spPr bwMode="auto">
                    <a:xfrm>
                      <a:off x="0" y="0"/>
                      <a:ext cx="1772228" cy="350853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6179DB" wp14:editId="458CB201">
            <wp:extent cx="1872146" cy="3757989"/>
            <wp:effectExtent l="0" t="0" r="0" b="0"/>
            <wp:docPr id="152" name="Picture 152"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collage of graphs and diagrams&#10;&#10;Description automatically generated"/>
                    <pic:cNvPicPr/>
                  </pic:nvPicPr>
                  <pic:blipFill rotWithShape="1">
                    <a:blip r:embed="rId31" cstate="print">
                      <a:extLst>
                        <a:ext uri="{28A0092B-C50C-407E-A947-70E740481C1C}">
                          <a14:useLocalDpi xmlns:a14="http://schemas.microsoft.com/office/drawing/2010/main" val="0"/>
                        </a:ext>
                      </a:extLst>
                    </a:blip>
                    <a:srcRect l="6491" t="6671" r="55444" b="2340"/>
                    <a:stretch/>
                  </pic:blipFill>
                  <pic:spPr bwMode="auto">
                    <a:xfrm>
                      <a:off x="0" y="0"/>
                      <a:ext cx="1882464" cy="37787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95BC56" wp14:editId="2866FF44">
            <wp:extent cx="1693094" cy="3386644"/>
            <wp:effectExtent l="0" t="0" r="2540" b="4445"/>
            <wp:docPr id="151" name="Picture 151"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group of graphs showing different types of data&#10;&#10;Description automatically generated"/>
                    <pic:cNvPicPr/>
                  </pic:nvPicPr>
                  <pic:blipFill rotWithShape="1">
                    <a:blip r:embed="rId32" cstate="print">
                      <a:extLst>
                        <a:ext uri="{28A0092B-C50C-407E-A947-70E740481C1C}">
                          <a14:useLocalDpi xmlns:a14="http://schemas.microsoft.com/office/drawing/2010/main" val="0"/>
                        </a:ext>
                      </a:extLst>
                    </a:blip>
                    <a:srcRect l="6761" t="6989" r="55447" b="2988"/>
                    <a:stretch/>
                  </pic:blipFill>
                  <pic:spPr bwMode="auto">
                    <a:xfrm>
                      <a:off x="0" y="0"/>
                      <a:ext cx="1698940" cy="3398337"/>
                    </a:xfrm>
                    <a:prstGeom prst="rect">
                      <a:avLst/>
                    </a:prstGeom>
                    <a:ln>
                      <a:noFill/>
                    </a:ln>
                    <a:extLst>
                      <a:ext uri="{53640926-AAD7-44D8-BBD7-CCE9431645EC}">
                        <a14:shadowObscured xmlns:a14="http://schemas.microsoft.com/office/drawing/2010/main"/>
                      </a:ext>
                    </a:extLst>
                  </pic:spPr>
                </pic:pic>
              </a:graphicData>
            </a:graphic>
          </wp:inline>
        </w:drawing>
      </w:r>
    </w:p>
    <w:p w14:paraId="3698EE1E" w14:textId="77777777" w:rsidR="0097469C" w:rsidRDefault="0097469C" w:rsidP="0097469C"/>
    <w:p w14:paraId="23F3B4D0" w14:textId="77777777" w:rsidR="0097469C" w:rsidRDefault="0097469C" w:rsidP="0097469C">
      <w:pPr>
        <w:pStyle w:val="Caption"/>
      </w:pPr>
    </w:p>
    <w:p w14:paraId="576C6714" w14:textId="77777777" w:rsidR="0097469C" w:rsidRPr="00BE7BF5" w:rsidRDefault="0097469C" w:rsidP="0097469C"/>
    <w:p w14:paraId="74BB4A19" w14:textId="77777777" w:rsidR="0097469C" w:rsidRDefault="0097469C" w:rsidP="0097469C"/>
    <w:p w14:paraId="50168722" w14:textId="77777777" w:rsidR="0097469C" w:rsidRDefault="0097469C" w:rsidP="0097469C"/>
    <w:p w14:paraId="0B4B0C7B" w14:textId="40620D35" w:rsidR="0097469C" w:rsidRDefault="00813415" w:rsidP="0097469C">
      <w:pPr>
        <w:pStyle w:val="Heading2"/>
      </w:pPr>
      <w:bookmarkStart w:id="3222" w:name="_Toc140248672"/>
      <w:ins w:id="3223" w:author="Fernandes, Richard (he, him, his | il, le, lui)" w:date="2023-07-14T17:40:00Z">
        <w:r>
          <w:t xml:space="preserve">7.2 </w:t>
        </w:r>
      </w:ins>
      <w:r w:rsidR="0097469C">
        <w:t>Multiple Retrieval Independent Validation</w:t>
      </w:r>
      <w:bookmarkEnd w:id="3222"/>
    </w:p>
    <w:p w14:paraId="592A7817" w14:textId="77777777" w:rsidR="0097469C" w:rsidRDefault="0097469C" w:rsidP="0097469C"/>
    <w:p w14:paraId="4D4DE70B" w14:textId="77777777" w:rsidR="0097469C" w:rsidRDefault="0097469C" w:rsidP="0097469C">
      <w:r>
        <w:t xml:space="preserve">Independent validation was performed using a hold out database of simulations with the same priors as the calibration data.  Overall uncertainty is quantified using the UAR and the histogram of residuals rather than conventional metrics such as root mean square error or coefficient of determination as the latter depend on the magnitude of the retrievals.   Additionally, overall uncertainty was quantified using averages of retrievals with similar inputs, defined as the k-nearest neighbours in input feature space, to approximate the effect of local spatial or temporal averaging.  Both k=10 and k=100 </w:t>
      </w:r>
      <w:proofErr w:type="gramStart"/>
      <w:r>
        <w:t>were</w:t>
      </w:r>
      <w:proofErr w:type="gramEnd"/>
      <w:r>
        <w:t xml:space="preserve"> considered.  </w:t>
      </w:r>
    </w:p>
    <w:p w14:paraId="40A55EEC" w14:textId="77777777" w:rsidR="0097469C" w:rsidRDefault="0097469C" w:rsidP="0097469C"/>
    <w:p w14:paraId="233759FB" w14:textId="77777777" w:rsidR="0097469C" w:rsidRDefault="0097469C" w:rsidP="0097469C">
      <w:r>
        <w:t xml:space="preserve">The UAR without averaging ranged from 0.72 to 0.97 across all Classes for variables not involving LAI and from 0.42 to 0.56 for variables involving LAI.  SL2P UAR for single retrievals was between 0.05 and 0.15 </w:t>
      </w:r>
      <w:r>
        <w:lastRenderedPageBreak/>
        <w:t xml:space="preserve">higher than either ENF or DBF.  These results indicate that LAI remains an ill-posed solution and that having to account for canopy clumping further increases uncertainty.  These results may seem disappointing but spatial averaging of 20m pixels may be appropriate considering GCOS spatial requirements are 50m (~9 pixels) for adaptation studies and 250m (~150pixels) for climate modelling.  The averaging treatments resulted in substantial improvements in UAR after only 10 nearest spectral neighbour pixels; with UAR exceeding 0.9 for all SL2P variables and 0.8 for DBF and ENF.  This effect suggests that the single pixel retrievals are </w:t>
      </w:r>
      <w:proofErr w:type="gramStart"/>
      <w:r>
        <w:t>actually already</w:t>
      </w:r>
      <w:proofErr w:type="gramEnd"/>
      <w:r>
        <w:t xml:space="preserve"> close to meeting thematic uncertainty requirements and that even a little averaging brings many retrievals within requirements.  It also suggests that retrievals are for the most part unbiased and errors are highly uncorrelated.  Comparison of the distribution of residuals before and after averaging support the latter hypothesis; with residuals decreasing by a factor of ~3 for 10 pixel averaging and a further factor of ~2 for 100 pixel averaging for all variables but Albedo.  The </w:t>
      </w:r>
      <w:proofErr w:type="gramStart"/>
      <w:r>
        <w:t>lower than expected</w:t>
      </w:r>
      <w:proofErr w:type="gramEnd"/>
      <w:r>
        <w:t xml:space="preserve"> decrease with 100 pixel averaging indicates that the residuals are not perfectly uncorrelated.  The lack of improvement for Albedo when averaging errors suggests that random errors in input reflectance are not the major source of uncertainty in estimates for any of the classes.  Rather, it seems that averaging </w:t>
      </w:r>
      <w:proofErr w:type="gramStart"/>
      <w:r>
        <w:t>regularize</w:t>
      </w:r>
      <w:proofErr w:type="gramEnd"/>
      <w:r>
        <w:t xml:space="preserve"> ill-posed solutions, especially for dense canopies where many solutions can closely match an observation.</w:t>
      </w:r>
    </w:p>
    <w:p w14:paraId="1D83A849" w14:textId="77777777" w:rsidR="0097469C" w:rsidRDefault="0097469C" w:rsidP="0097469C"/>
    <w:p w14:paraId="5EDBB18A" w14:textId="3ABF0425" w:rsidR="0097469C" w:rsidRDefault="0097469C" w:rsidP="0097469C">
      <w:pPr>
        <w:pStyle w:val="Caption"/>
        <w:keepNext/>
      </w:pPr>
      <w:bookmarkStart w:id="3224" w:name="_Ref18666279"/>
      <w:r>
        <w:t xml:space="preserve">Table </w:t>
      </w:r>
      <w:r>
        <w:fldChar w:fldCharType="begin"/>
      </w:r>
      <w:r>
        <w:instrText xml:space="preserve"> SEQ Table \* ARABIC </w:instrText>
      </w:r>
      <w:r>
        <w:fldChar w:fldCharType="separate"/>
      </w:r>
      <w:ins w:id="3225" w:author="Fernandes, Richard (he, him, his | il, le, lui)" w:date="2023-07-14T17:36:00Z">
        <w:r w:rsidR="00DD40B0">
          <w:rPr>
            <w:noProof/>
          </w:rPr>
          <w:t>21</w:t>
        </w:r>
      </w:ins>
      <w:del w:id="3226" w:author="Fernandes, Richard (he, him, his | il, le, lui)" w:date="2023-07-14T17:08:00Z">
        <w:r w:rsidDel="007D13D1">
          <w:rPr>
            <w:noProof/>
          </w:rPr>
          <w:delText>21</w:delText>
        </w:r>
      </w:del>
      <w:r>
        <w:rPr>
          <w:noProof/>
        </w:rPr>
        <w:fldChar w:fldCharType="end"/>
      </w:r>
      <w:bookmarkEnd w:id="3224"/>
      <w:r>
        <w:t>.  Uncertainty Agreement Ratio statistics.</w:t>
      </w:r>
    </w:p>
    <w:tbl>
      <w:tblPr>
        <w:tblStyle w:val="TableGrid"/>
        <w:tblW w:w="0" w:type="auto"/>
        <w:tblLook w:val="04A0" w:firstRow="1" w:lastRow="0" w:firstColumn="1" w:lastColumn="0" w:noHBand="0" w:noVBand="1"/>
      </w:tblPr>
      <w:tblGrid>
        <w:gridCol w:w="1108"/>
        <w:gridCol w:w="914"/>
        <w:gridCol w:w="917"/>
        <w:gridCol w:w="915"/>
        <w:gridCol w:w="916"/>
        <w:gridCol w:w="916"/>
        <w:gridCol w:w="916"/>
        <w:gridCol w:w="916"/>
        <w:gridCol w:w="916"/>
        <w:gridCol w:w="916"/>
      </w:tblGrid>
      <w:tr w:rsidR="0097469C" w14:paraId="4CAD6DD7" w14:textId="77777777" w:rsidTr="00A36C2B">
        <w:tc>
          <w:tcPr>
            <w:tcW w:w="857" w:type="dxa"/>
            <w:shd w:val="clear" w:color="auto" w:fill="BFBFBF" w:themeFill="background1" w:themeFillShade="BF"/>
          </w:tcPr>
          <w:p w14:paraId="2D36DDBD" w14:textId="77777777" w:rsidR="0097469C" w:rsidRDefault="0097469C" w:rsidP="00A36C2B"/>
        </w:tc>
        <w:tc>
          <w:tcPr>
            <w:tcW w:w="943" w:type="dxa"/>
            <w:shd w:val="clear" w:color="auto" w:fill="BFBFBF" w:themeFill="background1" w:themeFillShade="BF"/>
          </w:tcPr>
          <w:p w14:paraId="2CE57700" w14:textId="77777777" w:rsidR="0097469C" w:rsidRDefault="0097469C" w:rsidP="00A36C2B"/>
        </w:tc>
        <w:tc>
          <w:tcPr>
            <w:tcW w:w="943" w:type="dxa"/>
            <w:shd w:val="clear" w:color="auto" w:fill="BFBFBF" w:themeFill="background1" w:themeFillShade="BF"/>
          </w:tcPr>
          <w:p w14:paraId="7A12FE95" w14:textId="77777777" w:rsidR="0097469C" w:rsidRDefault="0097469C" w:rsidP="00A36C2B">
            <w:r>
              <w:t>SL2P</w:t>
            </w:r>
          </w:p>
        </w:tc>
        <w:tc>
          <w:tcPr>
            <w:tcW w:w="943" w:type="dxa"/>
            <w:shd w:val="clear" w:color="auto" w:fill="BFBFBF" w:themeFill="background1" w:themeFillShade="BF"/>
          </w:tcPr>
          <w:p w14:paraId="45BD9430" w14:textId="77777777" w:rsidR="0097469C" w:rsidRDefault="0097469C" w:rsidP="00A36C2B"/>
        </w:tc>
        <w:tc>
          <w:tcPr>
            <w:tcW w:w="944" w:type="dxa"/>
            <w:shd w:val="clear" w:color="auto" w:fill="BFBFBF" w:themeFill="background1" w:themeFillShade="BF"/>
          </w:tcPr>
          <w:p w14:paraId="14EACB3C" w14:textId="77777777" w:rsidR="0097469C" w:rsidRDefault="0097469C" w:rsidP="00A36C2B"/>
        </w:tc>
        <w:tc>
          <w:tcPr>
            <w:tcW w:w="944" w:type="dxa"/>
            <w:shd w:val="clear" w:color="auto" w:fill="BFBFBF" w:themeFill="background1" w:themeFillShade="BF"/>
          </w:tcPr>
          <w:p w14:paraId="0E836F74" w14:textId="77777777" w:rsidR="0097469C" w:rsidRDefault="0097469C" w:rsidP="00A36C2B">
            <w:r>
              <w:t>DBF</w:t>
            </w:r>
          </w:p>
        </w:tc>
        <w:tc>
          <w:tcPr>
            <w:tcW w:w="944" w:type="dxa"/>
            <w:shd w:val="clear" w:color="auto" w:fill="BFBFBF" w:themeFill="background1" w:themeFillShade="BF"/>
          </w:tcPr>
          <w:p w14:paraId="63576086" w14:textId="77777777" w:rsidR="0097469C" w:rsidRDefault="0097469C" w:rsidP="00A36C2B"/>
        </w:tc>
        <w:tc>
          <w:tcPr>
            <w:tcW w:w="944" w:type="dxa"/>
            <w:shd w:val="clear" w:color="auto" w:fill="BFBFBF" w:themeFill="background1" w:themeFillShade="BF"/>
          </w:tcPr>
          <w:p w14:paraId="2A1ED50A" w14:textId="77777777" w:rsidR="0097469C" w:rsidRDefault="0097469C" w:rsidP="00A36C2B"/>
        </w:tc>
        <w:tc>
          <w:tcPr>
            <w:tcW w:w="944" w:type="dxa"/>
            <w:shd w:val="clear" w:color="auto" w:fill="BFBFBF" w:themeFill="background1" w:themeFillShade="BF"/>
          </w:tcPr>
          <w:p w14:paraId="7BDFAABC" w14:textId="77777777" w:rsidR="0097469C" w:rsidRDefault="0097469C" w:rsidP="00A36C2B">
            <w:r>
              <w:t>ENF</w:t>
            </w:r>
          </w:p>
        </w:tc>
        <w:tc>
          <w:tcPr>
            <w:tcW w:w="944" w:type="dxa"/>
            <w:shd w:val="clear" w:color="auto" w:fill="BFBFBF" w:themeFill="background1" w:themeFillShade="BF"/>
          </w:tcPr>
          <w:p w14:paraId="4EA5E0C9" w14:textId="77777777" w:rsidR="0097469C" w:rsidRDefault="0097469C" w:rsidP="00A36C2B"/>
        </w:tc>
      </w:tr>
      <w:tr w:rsidR="0097469C" w14:paraId="1AF6F024" w14:textId="77777777" w:rsidTr="00A36C2B">
        <w:tc>
          <w:tcPr>
            <w:tcW w:w="857" w:type="dxa"/>
            <w:shd w:val="clear" w:color="auto" w:fill="BFBFBF" w:themeFill="background1" w:themeFillShade="BF"/>
          </w:tcPr>
          <w:p w14:paraId="345B9D62" w14:textId="77777777" w:rsidR="0097469C" w:rsidRDefault="0097469C" w:rsidP="00A36C2B">
            <w:r>
              <w:t>Averaging</w:t>
            </w:r>
          </w:p>
        </w:tc>
        <w:tc>
          <w:tcPr>
            <w:tcW w:w="943" w:type="dxa"/>
            <w:shd w:val="clear" w:color="auto" w:fill="BFBFBF" w:themeFill="background1" w:themeFillShade="BF"/>
          </w:tcPr>
          <w:p w14:paraId="39B18EFF" w14:textId="77777777" w:rsidR="0097469C" w:rsidRDefault="0097469C" w:rsidP="00A36C2B">
            <w:r>
              <w:t>1</w:t>
            </w:r>
          </w:p>
        </w:tc>
        <w:tc>
          <w:tcPr>
            <w:tcW w:w="943" w:type="dxa"/>
            <w:shd w:val="clear" w:color="auto" w:fill="BFBFBF" w:themeFill="background1" w:themeFillShade="BF"/>
          </w:tcPr>
          <w:p w14:paraId="6BC790AB" w14:textId="77777777" w:rsidR="0097469C" w:rsidRDefault="0097469C" w:rsidP="00A36C2B">
            <w:r>
              <w:t>10</w:t>
            </w:r>
          </w:p>
        </w:tc>
        <w:tc>
          <w:tcPr>
            <w:tcW w:w="943" w:type="dxa"/>
            <w:shd w:val="clear" w:color="auto" w:fill="BFBFBF" w:themeFill="background1" w:themeFillShade="BF"/>
          </w:tcPr>
          <w:p w14:paraId="6205EDA0" w14:textId="77777777" w:rsidR="0097469C" w:rsidRDefault="0097469C" w:rsidP="00A36C2B">
            <w:r>
              <w:t>100</w:t>
            </w:r>
          </w:p>
        </w:tc>
        <w:tc>
          <w:tcPr>
            <w:tcW w:w="944" w:type="dxa"/>
            <w:shd w:val="clear" w:color="auto" w:fill="BFBFBF" w:themeFill="background1" w:themeFillShade="BF"/>
          </w:tcPr>
          <w:p w14:paraId="1879F68F" w14:textId="77777777" w:rsidR="0097469C" w:rsidRDefault="0097469C" w:rsidP="00A36C2B">
            <w:r>
              <w:t>1</w:t>
            </w:r>
          </w:p>
        </w:tc>
        <w:tc>
          <w:tcPr>
            <w:tcW w:w="944" w:type="dxa"/>
            <w:shd w:val="clear" w:color="auto" w:fill="BFBFBF" w:themeFill="background1" w:themeFillShade="BF"/>
          </w:tcPr>
          <w:p w14:paraId="19F480DA" w14:textId="77777777" w:rsidR="0097469C" w:rsidRDefault="0097469C" w:rsidP="00A36C2B">
            <w:r>
              <w:t>10</w:t>
            </w:r>
          </w:p>
        </w:tc>
        <w:tc>
          <w:tcPr>
            <w:tcW w:w="944" w:type="dxa"/>
            <w:shd w:val="clear" w:color="auto" w:fill="BFBFBF" w:themeFill="background1" w:themeFillShade="BF"/>
          </w:tcPr>
          <w:p w14:paraId="53FFE7D0" w14:textId="77777777" w:rsidR="0097469C" w:rsidRDefault="0097469C" w:rsidP="00A36C2B">
            <w:r>
              <w:t>100</w:t>
            </w:r>
          </w:p>
        </w:tc>
        <w:tc>
          <w:tcPr>
            <w:tcW w:w="944" w:type="dxa"/>
            <w:shd w:val="clear" w:color="auto" w:fill="BFBFBF" w:themeFill="background1" w:themeFillShade="BF"/>
          </w:tcPr>
          <w:p w14:paraId="1B6CEE62" w14:textId="77777777" w:rsidR="0097469C" w:rsidRDefault="0097469C" w:rsidP="00A36C2B">
            <w:r>
              <w:t>1</w:t>
            </w:r>
          </w:p>
        </w:tc>
        <w:tc>
          <w:tcPr>
            <w:tcW w:w="944" w:type="dxa"/>
            <w:shd w:val="clear" w:color="auto" w:fill="BFBFBF" w:themeFill="background1" w:themeFillShade="BF"/>
          </w:tcPr>
          <w:p w14:paraId="3D01D495" w14:textId="77777777" w:rsidR="0097469C" w:rsidRDefault="0097469C" w:rsidP="00A36C2B">
            <w:r>
              <w:t>10</w:t>
            </w:r>
          </w:p>
        </w:tc>
        <w:tc>
          <w:tcPr>
            <w:tcW w:w="944" w:type="dxa"/>
            <w:shd w:val="clear" w:color="auto" w:fill="BFBFBF" w:themeFill="background1" w:themeFillShade="BF"/>
          </w:tcPr>
          <w:p w14:paraId="0A452DB3" w14:textId="77777777" w:rsidR="0097469C" w:rsidRDefault="0097469C" w:rsidP="00A36C2B">
            <w:r>
              <w:t>100</w:t>
            </w:r>
          </w:p>
        </w:tc>
      </w:tr>
      <w:tr w:rsidR="0097469C" w14:paraId="1F9DA882" w14:textId="77777777" w:rsidTr="00A36C2B">
        <w:tc>
          <w:tcPr>
            <w:tcW w:w="857" w:type="dxa"/>
          </w:tcPr>
          <w:p w14:paraId="0E674CD4" w14:textId="77777777" w:rsidR="0097469C" w:rsidRDefault="0097469C" w:rsidP="00A36C2B">
            <w:r>
              <w:t>Albedo</w:t>
            </w:r>
          </w:p>
        </w:tc>
        <w:tc>
          <w:tcPr>
            <w:tcW w:w="943" w:type="dxa"/>
            <w:vAlign w:val="center"/>
          </w:tcPr>
          <w:p w14:paraId="2BFB19E3" w14:textId="77777777" w:rsidR="0097469C" w:rsidRDefault="0097469C" w:rsidP="00A36C2B">
            <w:r>
              <w:rPr>
                <w:color w:val="000000"/>
                <w:sz w:val="20"/>
                <w:szCs w:val="20"/>
              </w:rPr>
              <w:t>0.76</w:t>
            </w:r>
          </w:p>
        </w:tc>
        <w:tc>
          <w:tcPr>
            <w:tcW w:w="943" w:type="dxa"/>
            <w:vAlign w:val="center"/>
          </w:tcPr>
          <w:p w14:paraId="5B1CEE22" w14:textId="77777777" w:rsidR="0097469C" w:rsidRDefault="0097469C" w:rsidP="00A36C2B">
            <w:r>
              <w:rPr>
                <w:color w:val="000000"/>
                <w:sz w:val="20"/>
                <w:szCs w:val="20"/>
              </w:rPr>
              <w:t>0.91</w:t>
            </w:r>
          </w:p>
        </w:tc>
        <w:tc>
          <w:tcPr>
            <w:tcW w:w="943" w:type="dxa"/>
            <w:vAlign w:val="center"/>
          </w:tcPr>
          <w:p w14:paraId="7FE871ED" w14:textId="77777777" w:rsidR="0097469C" w:rsidRDefault="0097469C" w:rsidP="00A36C2B">
            <w:r>
              <w:rPr>
                <w:color w:val="000000"/>
                <w:sz w:val="20"/>
                <w:szCs w:val="20"/>
              </w:rPr>
              <w:t>0.95</w:t>
            </w:r>
          </w:p>
        </w:tc>
        <w:tc>
          <w:tcPr>
            <w:tcW w:w="944" w:type="dxa"/>
            <w:vAlign w:val="center"/>
          </w:tcPr>
          <w:p w14:paraId="1367A0AA" w14:textId="77777777" w:rsidR="0097469C" w:rsidRDefault="0097469C" w:rsidP="00A36C2B">
            <w:r>
              <w:rPr>
                <w:color w:val="000000"/>
                <w:sz w:val="20"/>
                <w:szCs w:val="20"/>
              </w:rPr>
              <w:t>0.75</w:t>
            </w:r>
          </w:p>
        </w:tc>
        <w:tc>
          <w:tcPr>
            <w:tcW w:w="944" w:type="dxa"/>
            <w:vAlign w:val="center"/>
          </w:tcPr>
          <w:p w14:paraId="098B4E23" w14:textId="77777777" w:rsidR="0097469C" w:rsidRDefault="0097469C" w:rsidP="00A36C2B">
            <w:r>
              <w:rPr>
                <w:color w:val="000000"/>
                <w:sz w:val="20"/>
                <w:szCs w:val="20"/>
              </w:rPr>
              <w:t>0.93</w:t>
            </w:r>
          </w:p>
        </w:tc>
        <w:tc>
          <w:tcPr>
            <w:tcW w:w="944" w:type="dxa"/>
            <w:vAlign w:val="center"/>
          </w:tcPr>
          <w:p w14:paraId="404146EB" w14:textId="77777777" w:rsidR="0097469C" w:rsidRDefault="0097469C" w:rsidP="00A36C2B">
            <w:r>
              <w:rPr>
                <w:color w:val="000000"/>
                <w:sz w:val="20"/>
                <w:szCs w:val="20"/>
              </w:rPr>
              <w:t>0.96</w:t>
            </w:r>
          </w:p>
        </w:tc>
        <w:tc>
          <w:tcPr>
            <w:tcW w:w="944" w:type="dxa"/>
            <w:vAlign w:val="center"/>
          </w:tcPr>
          <w:p w14:paraId="234A73AC" w14:textId="77777777" w:rsidR="0097469C" w:rsidRDefault="0097469C" w:rsidP="00A36C2B">
            <w:r>
              <w:rPr>
                <w:color w:val="000000"/>
                <w:sz w:val="20"/>
                <w:szCs w:val="20"/>
              </w:rPr>
              <w:t>0.78</w:t>
            </w:r>
          </w:p>
        </w:tc>
        <w:tc>
          <w:tcPr>
            <w:tcW w:w="944" w:type="dxa"/>
            <w:vAlign w:val="center"/>
          </w:tcPr>
          <w:p w14:paraId="7A446034" w14:textId="77777777" w:rsidR="0097469C" w:rsidRDefault="0097469C" w:rsidP="00A36C2B">
            <w:r>
              <w:rPr>
                <w:color w:val="000000"/>
                <w:sz w:val="20"/>
                <w:szCs w:val="20"/>
              </w:rPr>
              <w:t>0.95</w:t>
            </w:r>
          </w:p>
        </w:tc>
        <w:tc>
          <w:tcPr>
            <w:tcW w:w="944" w:type="dxa"/>
            <w:vAlign w:val="center"/>
          </w:tcPr>
          <w:p w14:paraId="2C2B991D" w14:textId="77777777" w:rsidR="0097469C" w:rsidRDefault="0097469C" w:rsidP="00A36C2B">
            <w:r>
              <w:rPr>
                <w:color w:val="000000"/>
                <w:sz w:val="20"/>
                <w:szCs w:val="20"/>
              </w:rPr>
              <w:t>0.96</w:t>
            </w:r>
          </w:p>
        </w:tc>
      </w:tr>
      <w:tr w:rsidR="0097469C" w14:paraId="60BB6545" w14:textId="77777777" w:rsidTr="00A36C2B">
        <w:tc>
          <w:tcPr>
            <w:tcW w:w="857" w:type="dxa"/>
          </w:tcPr>
          <w:p w14:paraId="7E5634D3" w14:textId="77777777" w:rsidR="0097469C" w:rsidRDefault="0097469C" w:rsidP="00A36C2B">
            <w:r>
              <w:t>fCOVER</w:t>
            </w:r>
          </w:p>
        </w:tc>
        <w:tc>
          <w:tcPr>
            <w:tcW w:w="943" w:type="dxa"/>
            <w:vAlign w:val="center"/>
          </w:tcPr>
          <w:p w14:paraId="4C358C4C" w14:textId="77777777" w:rsidR="0097469C" w:rsidRDefault="0097469C" w:rsidP="00A36C2B">
            <w:r>
              <w:rPr>
                <w:rFonts w:ascii="Calibri" w:hAnsi="Calibri" w:cs="Calibri"/>
                <w:color w:val="000000"/>
              </w:rPr>
              <w:t>0.87</w:t>
            </w:r>
          </w:p>
        </w:tc>
        <w:tc>
          <w:tcPr>
            <w:tcW w:w="943" w:type="dxa"/>
            <w:vAlign w:val="center"/>
          </w:tcPr>
          <w:p w14:paraId="3D540D03" w14:textId="77777777" w:rsidR="0097469C" w:rsidRDefault="0097469C" w:rsidP="00A36C2B">
            <w:r>
              <w:rPr>
                <w:rFonts w:ascii="Calibri" w:hAnsi="Calibri" w:cs="Calibri"/>
                <w:color w:val="000000"/>
              </w:rPr>
              <w:t>1.00</w:t>
            </w:r>
          </w:p>
        </w:tc>
        <w:tc>
          <w:tcPr>
            <w:tcW w:w="943" w:type="dxa"/>
            <w:vAlign w:val="center"/>
          </w:tcPr>
          <w:p w14:paraId="5C83F7EA" w14:textId="77777777" w:rsidR="0097469C" w:rsidRDefault="0097469C" w:rsidP="00A36C2B">
            <w:r>
              <w:rPr>
                <w:rFonts w:ascii="Calibri" w:hAnsi="Calibri" w:cs="Calibri"/>
                <w:color w:val="000000"/>
              </w:rPr>
              <w:t>1.00</w:t>
            </w:r>
          </w:p>
        </w:tc>
        <w:tc>
          <w:tcPr>
            <w:tcW w:w="944" w:type="dxa"/>
            <w:vAlign w:val="center"/>
          </w:tcPr>
          <w:p w14:paraId="4DCAC551" w14:textId="77777777" w:rsidR="0097469C" w:rsidRDefault="0097469C" w:rsidP="00A36C2B">
            <w:r>
              <w:rPr>
                <w:rFonts w:ascii="Calibri" w:hAnsi="Calibri" w:cs="Calibri"/>
                <w:color w:val="000000"/>
              </w:rPr>
              <w:t>0.72</w:t>
            </w:r>
          </w:p>
        </w:tc>
        <w:tc>
          <w:tcPr>
            <w:tcW w:w="944" w:type="dxa"/>
            <w:vAlign w:val="center"/>
          </w:tcPr>
          <w:p w14:paraId="7700912F" w14:textId="77777777" w:rsidR="0097469C" w:rsidRDefault="0097469C" w:rsidP="00A36C2B">
            <w:r>
              <w:rPr>
                <w:rFonts w:ascii="Calibri" w:hAnsi="Calibri" w:cs="Calibri"/>
                <w:color w:val="000000"/>
              </w:rPr>
              <w:t>0.99</w:t>
            </w:r>
          </w:p>
        </w:tc>
        <w:tc>
          <w:tcPr>
            <w:tcW w:w="944" w:type="dxa"/>
            <w:vAlign w:val="center"/>
          </w:tcPr>
          <w:p w14:paraId="6BCEB354" w14:textId="77777777" w:rsidR="0097469C" w:rsidRDefault="0097469C" w:rsidP="00A36C2B">
            <w:r>
              <w:rPr>
                <w:rFonts w:ascii="Calibri" w:hAnsi="Calibri" w:cs="Calibri"/>
                <w:color w:val="000000"/>
              </w:rPr>
              <w:t>1.00</w:t>
            </w:r>
          </w:p>
        </w:tc>
        <w:tc>
          <w:tcPr>
            <w:tcW w:w="944" w:type="dxa"/>
            <w:vAlign w:val="center"/>
          </w:tcPr>
          <w:p w14:paraId="73C29613" w14:textId="77777777" w:rsidR="0097469C" w:rsidRDefault="0097469C" w:rsidP="00A36C2B">
            <w:r>
              <w:rPr>
                <w:rFonts w:ascii="Calibri" w:hAnsi="Calibri" w:cs="Calibri"/>
                <w:color w:val="000000"/>
              </w:rPr>
              <w:t>0.56</w:t>
            </w:r>
          </w:p>
        </w:tc>
        <w:tc>
          <w:tcPr>
            <w:tcW w:w="944" w:type="dxa"/>
            <w:vAlign w:val="center"/>
          </w:tcPr>
          <w:p w14:paraId="0B043AC9" w14:textId="77777777" w:rsidR="0097469C" w:rsidRDefault="0097469C" w:rsidP="00A36C2B">
            <w:r>
              <w:rPr>
                <w:rFonts w:ascii="Calibri" w:hAnsi="Calibri" w:cs="Calibri"/>
                <w:color w:val="000000"/>
              </w:rPr>
              <w:t>0.94</w:t>
            </w:r>
          </w:p>
        </w:tc>
        <w:tc>
          <w:tcPr>
            <w:tcW w:w="944" w:type="dxa"/>
            <w:vAlign w:val="center"/>
          </w:tcPr>
          <w:p w14:paraId="3C4FE971" w14:textId="77777777" w:rsidR="0097469C" w:rsidRDefault="0097469C" w:rsidP="00A36C2B">
            <w:r>
              <w:rPr>
                <w:rFonts w:ascii="Calibri" w:hAnsi="Calibri" w:cs="Calibri"/>
                <w:color w:val="000000"/>
              </w:rPr>
              <w:t>0.99</w:t>
            </w:r>
          </w:p>
        </w:tc>
      </w:tr>
      <w:tr w:rsidR="0097469C" w14:paraId="35DB19F8" w14:textId="77777777" w:rsidTr="00A36C2B">
        <w:tc>
          <w:tcPr>
            <w:tcW w:w="857" w:type="dxa"/>
          </w:tcPr>
          <w:p w14:paraId="10290460" w14:textId="77777777" w:rsidR="0097469C" w:rsidRDefault="0097469C" w:rsidP="00A36C2B">
            <w:r>
              <w:t>fAPAR</w:t>
            </w:r>
          </w:p>
        </w:tc>
        <w:tc>
          <w:tcPr>
            <w:tcW w:w="943" w:type="dxa"/>
            <w:vAlign w:val="center"/>
          </w:tcPr>
          <w:p w14:paraId="10999777" w14:textId="77777777" w:rsidR="0097469C" w:rsidRDefault="0097469C" w:rsidP="00A36C2B">
            <w:r>
              <w:rPr>
                <w:rFonts w:ascii="Calibri" w:hAnsi="Calibri" w:cs="Calibri"/>
                <w:color w:val="000000"/>
              </w:rPr>
              <w:t>0.85</w:t>
            </w:r>
          </w:p>
        </w:tc>
        <w:tc>
          <w:tcPr>
            <w:tcW w:w="943" w:type="dxa"/>
            <w:vAlign w:val="center"/>
          </w:tcPr>
          <w:p w14:paraId="6F5479BC" w14:textId="77777777" w:rsidR="0097469C" w:rsidRDefault="0097469C" w:rsidP="00A36C2B">
            <w:r>
              <w:rPr>
                <w:rFonts w:ascii="Calibri" w:hAnsi="Calibri" w:cs="Calibri"/>
                <w:color w:val="000000"/>
              </w:rPr>
              <w:t>1.00</w:t>
            </w:r>
          </w:p>
        </w:tc>
        <w:tc>
          <w:tcPr>
            <w:tcW w:w="943" w:type="dxa"/>
            <w:vAlign w:val="center"/>
          </w:tcPr>
          <w:p w14:paraId="16CF0268" w14:textId="77777777" w:rsidR="0097469C" w:rsidRDefault="0097469C" w:rsidP="00A36C2B">
            <w:r>
              <w:rPr>
                <w:rFonts w:ascii="Calibri" w:hAnsi="Calibri" w:cs="Calibri"/>
                <w:color w:val="000000"/>
              </w:rPr>
              <w:t>1.00</w:t>
            </w:r>
          </w:p>
        </w:tc>
        <w:tc>
          <w:tcPr>
            <w:tcW w:w="944" w:type="dxa"/>
            <w:vAlign w:val="center"/>
          </w:tcPr>
          <w:p w14:paraId="1E9C12D8" w14:textId="77777777" w:rsidR="0097469C" w:rsidRDefault="0097469C" w:rsidP="00A36C2B">
            <w:r>
              <w:rPr>
                <w:rFonts w:ascii="Calibri" w:hAnsi="Calibri" w:cs="Calibri"/>
                <w:color w:val="000000"/>
              </w:rPr>
              <w:t>0.80</w:t>
            </w:r>
          </w:p>
        </w:tc>
        <w:tc>
          <w:tcPr>
            <w:tcW w:w="944" w:type="dxa"/>
            <w:vAlign w:val="center"/>
          </w:tcPr>
          <w:p w14:paraId="648BB1BF" w14:textId="77777777" w:rsidR="0097469C" w:rsidRDefault="0097469C" w:rsidP="00A36C2B">
            <w:r>
              <w:rPr>
                <w:rFonts w:ascii="Calibri" w:hAnsi="Calibri" w:cs="Calibri"/>
                <w:color w:val="000000"/>
              </w:rPr>
              <w:t>1.00</w:t>
            </w:r>
          </w:p>
        </w:tc>
        <w:tc>
          <w:tcPr>
            <w:tcW w:w="944" w:type="dxa"/>
            <w:vAlign w:val="center"/>
          </w:tcPr>
          <w:p w14:paraId="5E2EDEF3" w14:textId="77777777" w:rsidR="0097469C" w:rsidRDefault="0097469C" w:rsidP="00A36C2B">
            <w:r>
              <w:rPr>
                <w:rFonts w:ascii="Calibri" w:hAnsi="Calibri" w:cs="Calibri"/>
                <w:color w:val="000000"/>
              </w:rPr>
              <w:t>1.00</w:t>
            </w:r>
          </w:p>
        </w:tc>
        <w:tc>
          <w:tcPr>
            <w:tcW w:w="944" w:type="dxa"/>
            <w:vAlign w:val="center"/>
          </w:tcPr>
          <w:p w14:paraId="472C0611" w14:textId="77777777" w:rsidR="0097469C" w:rsidRDefault="0097469C" w:rsidP="00A36C2B">
            <w:r>
              <w:rPr>
                <w:rFonts w:ascii="Calibri" w:hAnsi="Calibri" w:cs="Calibri"/>
                <w:color w:val="000000"/>
              </w:rPr>
              <w:t>0.52</w:t>
            </w:r>
          </w:p>
        </w:tc>
        <w:tc>
          <w:tcPr>
            <w:tcW w:w="944" w:type="dxa"/>
            <w:vAlign w:val="center"/>
          </w:tcPr>
          <w:p w14:paraId="7EF18254" w14:textId="77777777" w:rsidR="0097469C" w:rsidRDefault="0097469C" w:rsidP="00A36C2B">
            <w:r>
              <w:rPr>
                <w:rFonts w:ascii="Calibri" w:hAnsi="Calibri" w:cs="Calibri"/>
                <w:color w:val="000000"/>
              </w:rPr>
              <w:t>0.93</w:t>
            </w:r>
          </w:p>
        </w:tc>
        <w:tc>
          <w:tcPr>
            <w:tcW w:w="944" w:type="dxa"/>
            <w:vAlign w:val="center"/>
          </w:tcPr>
          <w:p w14:paraId="1221CDA6" w14:textId="77777777" w:rsidR="0097469C" w:rsidRDefault="0097469C" w:rsidP="00A36C2B">
            <w:r>
              <w:rPr>
                <w:rFonts w:ascii="Calibri" w:hAnsi="Calibri" w:cs="Calibri"/>
                <w:color w:val="000000"/>
              </w:rPr>
              <w:t>1.00</w:t>
            </w:r>
          </w:p>
        </w:tc>
      </w:tr>
      <w:tr w:rsidR="0097469C" w14:paraId="44ADEC19" w14:textId="77777777" w:rsidTr="00A36C2B">
        <w:tc>
          <w:tcPr>
            <w:tcW w:w="857" w:type="dxa"/>
          </w:tcPr>
          <w:p w14:paraId="31800F91" w14:textId="77777777" w:rsidR="0097469C" w:rsidRDefault="0097469C" w:rsidP="00A36C2B">
            <w:r>
              <w:t>LAI</w:t>
            </w:r>
          </w:p>
        </w:tc>
        <w:tc>
          <w:tcPr>
            <w:tcW w:w="943" w:type="dxa"/>
            <w:vAlign w:val="center"/>
          </w:tcPr>
          <w:p w14:paraId="18E20AAA" w14:textId="77777777" w:rsidR="0097469C" w:rsidRDefault="0097469C" w:rsidP="00A36C2B">
            <w:r>
              <w:rPr>
                <w:rFonts w:ascii="Calibri" w:hAnsi="Calibri" w:cs="Calibri"/>
                <w:color w:val="000000"/>
              </w:rPr>
              <w:t>0.56</w:t>
            </w:r>
          </w:p>
        </w:tc>
        <w:tc>
          <w:tcPr>
            <w:tcW w:w="943" w:type="dxa"/>
            <w:vAlign w:val="center"/>
          </w:tcPr>
          <w:p w14:paraId="32BFDF32" w14:textId="77777777" w:rsidR="0097469C" w:rsidRDefault="0097469C" w:rsidP="00A36C2B">
            <w:r>
              <w:rPr>
                <w:rFonts w:ascii="Calibri" w:hAnsi="Calibri" w:cs="Calibri"/>
                <w:color w:val="000000"/>
              </w:rPr>
              <w:t>0.95</w:t>
            </w:r>
          </w:p>
        </w:tc>
        <w:tc>
          <w:tcPr>
            <w:tcW w:w="943" w:type="dxa"/>
            <w:vAlign w:val="center"/>
          </w:tcPr>
          <w:p w14:paraId="05E246ED" w14:textId="77777777" w:rsidR="0097469C" w:rsidRDefault="0097469C" w:rsidP="00A36C2B">
            <w:r>
              <w:rPr>
                <w:rFonts w:ascii="Calibri" w:hAnsi="Calibri" w:cs="Calibri"/>
                <w:color w:val="000000"/>
              </w:rPr>
              <w:t>0.99</w:t>
            </w:r>
          </w:p>
        </w:tc>
        <w:tc>
          <w:tcPr>
            <w:tcW w:w="944" w:type="dxa"/>
            <w:vAlign w:val="center"/>
          </w:tcPr>
          <w:p w14:paraId="54C7A9B2" w14:textId="77777777" w:rsidR="0097469C" w:rsidRDefault="0097469C" w:rsidP="00A36C2B">
            <w:r>
              <w:rPr>
                <w:rFonts w:ascii="Calibri" w:hAnsi="Calibri" w:cs="Calibri"/>
                <w:color w:val="000000"/>
              </w:rPr>
              <w:t>0.47</w:t>
            </w:r>
          </w:p>
        </w:tc>
        <w:tc>
          <w:tcPr>
            <w:tcW w:w="944" w:type="dxa"/>
            <w:vAlign w:val="center"/>
          </w:tcPr>
          <w:p w14:paraId="0AC5E2F7" w14:textId="77777777" w:rsidR="0097469C" w:rsidRDefault="0097469C" w:rsidP="00A36C2B">
            <w:r>
              <w:rPr>
                <w:rFonts w:ascii="Calibri" w:hAnsi="Calibri" w:cs="Calibri"/>
                <w:color w:val="000000"/>
              </w:rPr>
              <w:t>0.94</w:t>
            </w:r>
          </w:p>
        </w:tc>
        <w:tc>
          <w:tcPr>
            <w:tcW w:w="944" w:type="dxa"/>
            <w:vAlign w:val="center"/>
          </w:tcPr>
          <w:p w14:paraId="64A0D447" w14:textId="77777777" w:rsidR="0097469C" w:rsidRDefault="0097469C" w:rsidP="00A36C2B">
            <w:r>
              <w:rPr>
                <w:rFonts w:ascii="Calibri" w:hAnsi="Calibri" w:cs="Calibri"/>
                <w:color w:val="000000"/>
              </w:rPr>
              <w:t>1.00</w:t>
            </w:r>
          </w:p>
        </w:tc>
        <w:tc>
          <w:tcPr>
            <w:tcW w:w="944" w:type="dxa"/>
            <w:vAlign w:val="center"/>
          </w:tcPr>
          <w:p w14:paraId="08FC8AA1" w14:textId="77777777" w:rsidR="0097469C" w:rsidRDefault="0097469C" w:rsidP="00A36C2B">
            <w:r>
              <w:rPr>
                <w:rFonts w:ascii="Calibri" w:hAnsi="Calibri" w:cs="Calibri"/>
                <w:color w:val="000000"/>
              </w:rPr>
              <w:t>0.45</w:t>
            </w:r>
          </w:p>
        </w:tc>
        <w:tc>
          <w:tcPr>
            <w:tcW w:w="944" w:type="dxa"/>
            <w:vAlign w:val="center"/>
          </w:tcPr>
          <w:p w14:paraId="5B5EE601" w14:textId="77777777" w:rsidR="0097469C" w:rsidRDefault="0097469C" w:rsidP="00A36C2B">
            <w:r>
              <w:rPr>
                <w:rFonts w:ascii="Calibri" w:hAnsi="Calibri" w:cs="Calibri"/>
                <w:color w:val="000000"/>
              </w:rPr>
              <w:t>0.91</w:t>
            </w:r>
          </w:p>
        </w:tc>
        <w:tc>
          <w:tcPr>
            <w:tcW w:w="944" w:type="dxa"/>
            <w:vAlign w:val="center"/>
          </w:tcPr>
          <w:p w14:paraId="62AA91F2" w14:textId="77777777" w:rsidR="0097469C" w:rsidRDefault="0097469C" w:rsidP="00A36C2B">
            <w:r>
              <w:rPr>
                <w:rFonts w:ascii="Calibri" w:hAnsi="Calibri" w:cs="Calibri"/>
                <w:color w:val="000000"/>
              </w:rPr>
              <w:t>0.99</w:t>
            </w:r>
          </w:p>
        </w:tc>
      </w:tr>
      <w:tr w:rsidR="0097469C" w14:paraId="0BB7416A" w14:textId="77777777" w:rsidTr="00A36C2B">
        <w:tc>
          <w:tcPr>
            <w:tcW w:w="857" w:type="dxa"/>
          </w:tcPr>
          <w:p w14:paraId="5F47463C" w14:textId="77777777" w:rsidR="0097469C" w:rsidRDefault="0097469C" w:rsidP="00A36C2B">
            <w:proofErr w:type="spellStart"/>
            <w:r>
              <w:t>LAI.Cab</w:t>
            </w:r>
            <w:proofErr w:type="spellEnd"/>
          </w:p>
        </w:tc>
        <w:tc>
          <w:tcPr>
            <w:tcW w:w="943" w:type="dxa"/>
            <w:vAlign w:val="center"/>
          </w:tcPr>
          <w:p w14:paraId="4C5E4CC1" w14:textId="77777777" w:rsidR="0097469C" w:rsidRDefault="0097469C" w:rsidP="00A36C2B">
            <w:r>
              <w:rPr>
                <w:rFonts w:ascii="Calibri" w:hAnsi="Calibri" w:cs="Calibri"/>
                <w:color w:val="000000"/>
              </w:rPr>
              <w:t>0.51</w:t>
            </w:r>
          </w:p>
        </w:tc>
        <w:tc>
          <w:tcPr>
            <w:tcW w:w="943" w:type="dxa"/>
            <w:vAlign w:val="center"/>
          </w:tcPr>
          <w:p w14:paraId="58B36399" w14:textId="77777777" w:rsidR="0097469C" w:rsidRDefault="0097469C" w:rsidP="00A36C2B">
            <w:r>
              <w:rPr>
                <w:rFonts w:ascii="Calibri" w:hAnsi="Calibri" w:cs="Calibri"/>
                <w:color w:val="000000"/>
              </w:rPr>
              <w:t>0.92</w:t>
            </w:r>
          </w:p>
        </w:tc>
        <w:tc>
          <w:tcPr>
            <w:tcW w:w="943" w:type="dxa"/>
            <w:vAlign w:val="center"/>
          </w:tcPr>
          <w:p w14:paraId="7500DC77" w14:textId="77777777" w:rsidR="0097469C" w:rsidRDefault="0097469C" w:rsidP="00A36C2B">
            <w:r>
              <w:rPr>
                <w:rFonts w:ascii="Calibri" w:hAnsi="Calibri" w:cs="Calibri"/>
                <w:color w:val="000000"/>
              </w:rPr>
              <w:t>1.00</w:t>
            </w:r>
          </w:p>
        </w:tc>
        <w:tc>
          <w:tcPr>
            <w:tcW w:w="944" w:type="dxa"/>
            <w:vAlign w:val="center"/>
          </w:tcPr>
          <w:p w14:paraId="3D16B30C" w14:textId="77777777" w:rsidR="0097469C" w:rsidRDefault="0097469C" w:rsidP="00A36C2B">
            <w:r>
              <w:rPr>
                <w:rFonts w:ascii="Calibri" w:hAnsi="Calibri" w:cs="Calibri"/>
                <w:color w:val="000000"/>
              </w:rPr>
              <w:t>0.43</w:t>
            </w:r>
          </w:p>
        </w:tc>
        <w:tc>
          <w:tcPr>
            <w:tcW w:w="944" w:type="dxa"/>
            <w:vAlign w:val="center"/>
          </w:tcPr>
          <w:p w14:paraId="2ADFA9E7" w14:textId="77777777" w:rsidR="0097469C" w:rsidRDefault="0097469C" w:rsidP="00A36C2B">
            <w:r>
              <w:rPr>
                <w:rFonts w:ascii="Calibri" w:hAnsi="Calibri" w:cs="Calibri"/>
                <w:color w:val="000000"/>
              </w:rPr>
              <w:t>0.89</w:t>
            </w:r>
          </w:p>
        </w:tc>
        <w:tc>
          <w:tcPr>
            <w:tcW w:w="944" w:type="dxa"/>
            <w:vAlign w:val="center"/>
          </w:tcPr>
          <w:p w14:paraId="6185D4E3" w14:textId="77777777" w:rsidR="0097469C" w:rsidRDefault="0097469C" w:rsidP="00A36C2B">
            <w:r>
              <w:rPr>
                <w:rFonts w:ascii="Calibri" w:hAnsi="Calibri" w:cs="Calibri"/>
                <w:color w:val="000000"/>
              </w:rPr>
              <w:t>0.99</w:t>
            </w:r>
          </w:p>
        </w:tc>
        <w:tc>
          <w:tcPr>
            <w:tcW w:w="944" w:type="dxa"/>
            <w:vAlign w:val="center"/>
          </w:tcPr>
          <w:p w14:paraId="6644FDBA" w14:textId="77777777" w:rsidR="0097469C" w:rsidRDefault="0097469C" w:rsidP="00A36C2B">
            <w:r>
              <w:rPr>
                <w:rFonts w:ascii="Calibri" w:hAnsi="Calibri" w:cs="Calibri"/>
                <w:color w:val="000000"/>
              </w:rPr>
              <w:t>0.40</w:t>
            </w:r>
          </w:p>
        </w:tc>
        <w:tc>
          <w:tcPr>
            <w:tcW w:w="944" w:type="dxa"/>
            <w:vAlign w:val="center"/>
          </w:tcPr>
          <w:p w14:paraId="7FC6ACAC" w14:textId="77777777" w:rsidR="0097469C" w:rsidRDefault="0097469C" w:rsidP="00A36C2B">
            <w:r>
              <w:rPr>
                <w:rFonts w:ascii="Calibri" w:hAnsi="Calibri" w:cs="Calibri"/>
                <w:color w:val="000000"/>
              </w:rPr>
              <w:t>0.85</w:t>
            </w:r>
          </w:p>
        </w:tc>
        <w:tc>
          <w:tcPr>
            <w:tcW w:w="944" w:type="dxa"/>
            <w:vAlign w:val="center"/>
          </w:tcPr>
          <w:p w14:paraId="03DB361A" w14:textId="77777777" w:rsidR="0097469C" w:rsidRDefault="0097469C" w:rsidP="00A36C2B">
            <w:r>
              <w:rPr>
                <w:rFonts w:ascii="Calibri" w:hAnsi="Calibri" w:cs="Calibri"/>
                <w:color w:val="000000"/>
              </w:rPr>
              <w:t>0.98</w:t>
            </w:r>
          </w:p>
        </w:tc>
      </w:tr>
      <w:tr w:rsidR="0097469C" w14:paraId="68AA85C3" w14:textId="77777777" w:rsidTr="00A36C2B">
        <w:tc>
          <w:tcPr>
            <w:tcW w:w="857" w:type="dxa"/>
          </w:tcPr>
          <w:p w14:paraId="10553B4E" w14:textId="77777777" w:rsidR="0097469C" w:rsidRDefault="0097469C" w:rsidP="00A36C2B">
            <w:proofErr w:type="spellStart"/>
            <w:r>
              <w:t>LAI.Cwc</w:t>
            </w:r>
            <w:proofErr w:type="spellEnd"/>
          </w:p>
        </w:tc>
        <w:tc>
          <w:tcPr>
            <w:tcW w:w="943" w:type="dxa"/>
            <w:vAlign w:val="center"/>
          </w:tcPr>
          <w:p w14:paraId="30D0D0DD" w14:textId="77777777" w:rsidR="0097469C" w:rsidRDefault="0097469C" w:rsidP="00A36C2B">
            <w:r>
              <w:rPr>
                <w:rFonts w:ascii="Calibri" w:hAnsi="Calibri" w:cs="Calibri"/>
                <w:color w:val="000000"/>
              </w:rPr>
              <w:t>0.61</w:t>
            </w:r>
          </w:p>
        </w:tc>
        <w:tc>
          <w:tcPr>
            <w:tcW w:w="943" w:type="dxa"/>
            <w:vAlign w:val="center"/>
          </w:tcPr>
          <w:p w14:paraId="55E98A99" w14:textId="77777777" w:rsidR="0097469C" w:rsidRDefault="0097469C" w:rsidP="00A36C2B">
            <w:r>
              <w:rPr>
                <w:rFonts w:ascii="Calibri" w:hAnsi="Calibri" w:cs="Calibri"/>
                <w:color w:val="000000"/>
              </w:rPr>
              <w:t>0.89</w:t>
            </w:r>
          </w:p>
        </w:tc>
        <w:tc>
          <w:tcPr>
            <w:tcW w:w="943" w:type="dxa"/>
            <w:vAlign w:val="center"/>
          </w:tcPr>
          <w:p w14:paraId="7B76E107" w14:textId="77777777" w:rsidR="0097469C" w:rsidRDefault="0097469C" w:rsidP="00A36C2B">
            <w:r>
              <w:rPr>
                <w:rFonts w:ascii="Calibri" w:hAnsi="Calibri" w:cs="Calibri"/>
                <w:color w:val="000000"/>
              </w:rPr>
              <w:t>0.96</w:t>
            </w:r>
          </w:p>
        </w:tc>
        <w:tc>
          <w:tcPr>
            <w:tcW w:w="944" w:type="dxa"/>
            <w:vAlign w:val="center"/>
          </w:tcPr>
          <w:p w14:paraId="1AA3B465" w14:textId="77777777" w:rsidR="0097469C" w:rsidRDefault="0097469C" w:rsidP="00A36C2B">
            <w:r>
              <w:rPr>
                <w:rFonts w:ascii="Calibri" w:hAnsi="Calibri" w:cs="Calibri"/>
                <w:color w:val="000000"/>
              </w:rPr>
              <w:t>0.40</w:t>
            </w:r>
          </w:p>
        </w:tc>
        <w:tc>
          <w:tcPr>
            <w:tcW w:w="944" w:type="dxa"/>
            <w:vAlign w:val="center"/>
          </w:tcPr>
          <w:p w14:paraId="154C3B12" w14:textId="77777777" w:rsidR="0097469C" w:rsidRDefault="0097469C" w:rsidP="00A36C2B">
            <w:r>
              <w:rPr>
                <w:rFonts w:ascii="Calibri" w:hAnsi="Calibri" w:cs="Calibri"/>
                <w:color w:val="000000"/>
              </w:rPr>
              <w:t>0.81</w:t>
            </w:r>
          </w:p>
        </w:tc>
        <w:tc>
          <w:tcPr>
            <w:tcW w:w="944" w:type="dxa"/>
            <w:vAlign w:val="center"/>
          </w:tcPr>
          <w:p w14:paraId="2882D3BE" w14:textId="77777777" w:rsidR="0097469C" w:rsidRDefault="0097469C" w:rsidP="00A36C2B">
            <w:r>
              <w:rPr>
                <w:rFonts w:ascii="Calibri" w:hAnsi="Calibri" w:cs="Calibri"/>
                <w:color w:val="000000"/>
              </w:rPr>
              <w:t>0.95</w:t>
            </w:r>
          </w:p>
        </w:tc>
        <w:tc>
          <w:tcPr>
            <w:tcW w:w="944" w:type="dxa"/>
            <w:vAlign w:val="center"/>
          </w:tcPr>
          <w:p w14:paraId="3E01EE53" w14:textId="77777777" w:rsidR="0097469C" w:rsidRDefault="0097469C" w:rsidP="00A36C2B">
            <w:r>
              <w:rPr>
                <w:rFonts w:ascii="Calibri" w:hAnsi="Calibri" w:cs="Calibri"/>
                <w:color w:val="000000"/>
              </w:rPr>
              <w:t>0.37</w:t>
            </w:r>
          </w:p>
        </w:tc>
        <w:tc>
          <w:tcPr>
            <w:tcW w:w="944" w:type="dxa"/>
            <w:vAlign w:val="center"/>
          </w:tcPr>
          <w:p w14:paraId="6B20B8DF" w14:textId="77777777" w:rsidR="0097469C" w:rsidRDefault="0097469C" w:rsidP="00A36C2B">
            <w:r>
              <w:rPr>
                <w:rFonts w:ascii="Calibri" w:hAnsi="Calibri" w:cs="Calibri"/>
                <w:color w:val="000000"/>
              </w:rPr>
              <w:t>0.76</w:t>
            </w:r>
          </w:p>
        </w:tc>
        <w:tc>
          <w:tcPr>
            <w:tcW w:w="944" w:type="dxa"/>
            <w:vAlign w:val="center"/>
          </w:tcPr>
          <w:p w14:paraId="6161313B" w14:textId="77777777" w:rsidR="0097469C" w:rsidRDefault="0097469C" w:rsidP="00A36C2B">
            <w:r>
              <w:rPr>
                <w:rFonts w:ascii="Calibri" w:hAnsi="Calibri" w:cs="Calibri"/>
                <w:color w:val="000000"/>
              </w:rPr>
              <w:t>0.92</w:t>
            </w:r>
          </w:p>
        </w:tc>
      </w:tr>
    </w:tbl>
    <w:p w14:paraId="70DA882B" w14:textId="77777777" w:rsidR="0097469C" w:rsidRDefault="0097469C" w:rsidP="0097469C">
      <w:pPr>
        <w:keepNext/>
      </w:pPr>
      <w:r>
        <w:rPr>
          <w:noProof/>
        </w:rPr>
        <w:lastRenderedPageBreak/>
        <w:drawing>
          <wp:inline distT="0" distB="0" distL="0" distR="0" wp14:anchorId="125BAD3F" wp14:editId="6211FFAF">
            <wp:extent cx="4125609" cy="6188414"/>
            <wp:effectExtent l="0" t="0" r="8255" b="3175"/>
            <wp:docPr id="154" name="Picture 154" descr="A group of images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group of images of a 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129362" cy="6194043"/>
                    </a:xfrm>
                    <a:prstGeom prst="rect">
                      <a:avLst/>
                    </a:prstGeom>
                  </pic:spPr>
                </pic:pic>
              </a:graphicData>
            </a:graphic>
          </wp:inline>
        </w:drawing>
      </w:r>
    </w:p>
    <w:p w14:paraId="0AA6BCE8" w14:textId="65018E5D" w:rsidR="0097469C" w:rsidRDefault="0097469C" w:rsidP="0097469C">
      <w:pPr>
        <w:pStyle w:val="Caption"/>
      </w:pPr>
      <w:bookmarkStart w:id="3227" w:name="_Toc140248890"/>
      <w:r>
        <w:t xml:space="preserve">Figure </w:t>
      </w:r>
      <w:r>
        <w:fldChar w:fldCharType="begin"/>
      </w:r>
      <w:r>
        <w:instrText xml:space="preserve"> SEQ Figure \* ARABIC </w:instrText>
      </w:r>
      <w:r>
        <w:fldChar w:fldCharType="separate"/>
      </w:r>
      <w:ins w:id="3228" w:author="Fernandes, Richard (he, him, his | il, le, lui)" w:date="2023-07-14T17:36:00Z">
        <w:r w:rsidR="00DD40B0">
          <w:rPr>
            <w:noProof/>
          </w:rPr>
          <w:t>11</w:t>
        </w:r>
      </w:ins>
      <w:del w:id="3229" w:author="Fernandes, Richard (he, him, his | il, le, lui)" w:date="2023-07-14T17:36:00Z">
        <w:r w:rsidR="004D7A9F" w:rsidDel="00DD40B0">
          <w:rPr>
            <w:noProof/>
          </w:rPr>
          <w:delText>12</w:delText>
        </w:r>
      </w:del>
      <w:r>
        <w:fldChar w:fldCharType="end"/>
      </w:r>
      <w:r>
        <w:t>.  Kernel density plots of SL2P cross-validation residuals for single sample versus smoothed retrievals based on 10 (blue) or 100 (orange) nearest neighbours in input space.</w:t>
      </w:r>
      <w:bookmarkEnd w:id="3227"/>
    </w:p>
    <w:p w14:paraId="39A9B752" w14:textId="77777777" w:rsidR="0097469C" w:rsidRDefault="0097469C" w:rsidP="0097469C">
      <w:pPr>
        <w:rPr>
          <w:i/>
          <w:iCs/>
          <w:color w:val="1F497D" w:themeColor="text2"/>
          <w:sz w:val="18"/>
          <w:szCs w:val="18"/>
        </w:rPr>
      </w:pPr>
      <w:r>
        <w:br w:type="page"/>
      </w:r>
    </w:p>
    <w:p w14:paraId="3EEA909E" w14:textId="77777777" w:rsidR="0097469C" w:rsidRDefault="0097469C" w:rsidP="0097469C">
      <w:pPr>
        <w:pStyle w:val="Caption"/>
        <w:keepNext/>
      </w:pPr>
      <w:r>
        <w:rPr>
          <w:noProof/>
        </w:rPr>
        <w:lastRenderedPageBreak/>
        <w:drawing>
          <wp:inline distT="0" distB="0" distL="0" distR="0" wp14:anchorId="678AC672" wp14:editId="51EBF681">
            <wp:extent cx="4617757" cy="6926637"/>
            <wp:effectExtent l="0" t="0" r="0" b="7620"/>
            <wp:docPr id="155" name="Picture 155" descr="A group of graphs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group of graphs with blue and orange line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626190" cy="6939287"/>
                    </a:xfrm>
                    <a:prstGeom prst="rect">
                      <a:avLst/>
                    </a:prstGeom>
                  </pic:spPr>
                </pic:pic>
              </a:graphicData>
            </a:graphic>
          </wp:inline>
        </w:drawing>
      </w:r>
    </w:p>
    <w:p w14:paraId="47BAD058" w14:textId="3C851C39" w:rsidR="0097469C" w:rsidRDefault="0097469C" w:rsidP="0097469C">
      <w:pPr>
        <w:pStyle w:val="Caption"/>
      </w:pPr>
      <w:bookmarkStart w:id="3230" w:name="_Toc140248891"/>
      <w:r>
        <w:t xml:space="preserve">Figure </w:t>
      </w:r>
      <w:r>
        <w:fldChar w:fldCharType="begin"/>
      </w:r>
      <w:r>
        <w:instrText xml:space="preserve"> SEQ Figure \* ARABIC </w:instrText>
      </w:r>
      <w:r>
        <w:fldChar w:fldCharType="separate"/>
      </w:r>
      <w:ins w:id="3231" w:author="Fernandes, Richard (he, him, his | il, le, lui)" w:date="2023-07-14T17:36:00Z">
        <w:r w:rsidR="00DD40B0">
          <w:rPr>
            <w:noProof/>
          </w:rPr>
          <w:t>12</w:t>
        </w:r>
      </w:ins>
      <w:del w:id="3232" w:author="Fernandes, Richard (he, him, his | il, le, lui)" w:date="2023-07-14T17:36:00Z">
        <w:r w:rsidR="004D7A9F" w:rsidDel="00DD40B0">
          <w:rPr>
            <w:noProof/>
          </w:rPr>
          <w:delText>13</w:delText>
        </w:r>
      </w:del>
      <w:r>
        <w:fldChar w:fldCharType="end"/>
      </w:r>
      <w:r>
        <w:t xml:space="preserve">.  </w:t>
      </w:r>
      <w:r w:rsidRPr="002270E7">
        <w:t xml:space="preserve">Kernel density plots of </w:t>
      </w:r>
      <w:r>
        <w:t>DBF</w:t>
      </w:r>
      <w:r w:rsidRPr="002270E7">
        <w:t xml:space="preserve"> cross-validation residuals for single sample versus smoothed retrievals based on 10 (blue) or 100 (orange) nearest neighbours in input space.</w:t>
      </w:r>
      <w:bookmarkEnd w:id="3230"/>
    </w:p>
    <w:p w14:paraId="64D79CBA" w14:textId="77777777" w:rsidR="0097469C" w:rsidRDefault="0097469C" w:rsidP="0097469C"/>
    <w:p w14:paraId="3EA486D4" w14:textId="77777777" w:rsidR="0097469C" w:rsidRDefault="0097469C" w:rsidP="0097469C">
      <w:r>
        <w:rPr>
          <w:noProof/>
        </w:rPr>
        <w:lastRenderedPageBreak/>
        <w:drawing>
          <wp:inline distT="0" distB="0" distL="0" distR="0" wp14:anchorId="645C8CB3" wp14:editId="4D8EA710">
            <wp:extent cx="4837471" cy="7256206"/>
            <wp:effectExtent l="0" t="0" r="1270" b="1905"/>
            <wp:docPr id="156" name="Picture 156" descr="A group of graphs with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group of graphs with line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839759" cy="7259638"/>
                    </a:xfrm>
                    <a:prstGeom prst="rect">
                      <a:avLst/>
                    </a:prstGeom>
                  </pic:spPr>
                </pic:pic>
              </a:graphicData>
            </a:graphic>
          </wp:inline>
        </w:drawing>
      </w:r>
    </w:p>
    <w:p w14:paraId="48D54523" w14:textId="77777777" w:rsidR="0097469C" w:rsidRPr="00DE05D9" w:rsidRDefault="0097469C" w:rsidP="0097469C"/>
    <w:p w14:paraId="38CA2C8D" w14:textId="77777777" w:rsidR="0097469C" w:rsidRDefault="0097469C" w:rsidP="0097469C"/>
    <w:p w14:paraId="3F1BF916" w14:textId="77777777" w:rsidR="0097469C" w:rsidRDefault="0097469C" w:rsidP="0097469C"/>
    <w:p w14:paraId="2F2F8EFE" w14:textId="77777777" w:rsidR="0097469C" w:rsidRDefault="0097469C" w:rsidP="0097469C"/>
    <w:p w14:paraId="4E8D837C" w14:textId="77777777" w:rsidR="0097469C" w:rsidRDefault="0097469C" w:rsidP="0097469C"/>
    <w:p w14:paraId="25FA0464" w14:textId="77777777" w:rsidR="0097469C" w:rsidRDefault="0097469C" w:rsidP="0097469C"/>
    <w:p w14:paraId="038729BA" w14:textId="77777777" w:rsidR="0097469C" w:rsidRDefault="0097469C" w:rsidP="0097469C"/>
    <w:p w14:paraId="73587D4A" w14:textId="77777777" w:rsidR="0097469C" w:rsidRDefault="0097469C" w:rsidP="0097469C"/>
    <w:p w14:paraId="24CB6CFB" w14:textId="77777777" w:rsidR="0097469C" w:rsidRDefault="0097469C" w:rsidP="0097469C"/>
    <w:p w14:paraId="2B209EA5" w14:textId="77777777" w:rsidR="0097469C" w:rsidRPr="00461F35" w:rsidRDefault="0097469C" w:rsidP="0097469C">
      <w:r>
        <w:br w:type="page"/>
      </w:r>
    </w:p>
    <w:p w14:paraId="1D72E208" w14:textId="77777777" w:rsidR="0097469C" w:rsidRPr="001210BC" w:rsidRDefault="0097469C" w:rsidP="0097469C">
      <w:r>
        <w:lastRenderedPageBreak/>
        <w:br w:type="page"/>
      </w:r>
    </w:p>
    <w:p w14:paraId="5B560853" w14:textId="77777777" w:rsidR="0097469C" w:rsidRDefault="0097469C" w:rsidP="0097469C">
      <w:pPr>
        <w:pStyle w:val="Heading2"/>
      </w:pPr>
      <w:bookmarkStart w:id="3233" w:name="_Toc140248673"/>
      <w:r>
        <w:lastRenderedPageBreak/>
        <w:t>Quality Indicators</w:t>
      </w:r>
      <w:bookmarkEnd w:id="3233"/>
    </w:p>
    <w:p w14:paraId="0E8A3391" w14:textId="77777777" w:rsidR="0097469C" w:rsidRDefault="0097469C" w:rsidP="0097469C"/>
    <w:p w14:paraId="66E90C3A" w14:textId="0A97526F" w:rsidR="0097469C" w:rsidRDefault="0097469C" w:rsidP="0097469C">
      <w:r>
        <w:t>Quality indicators are provided for each retrieval using a single byte to code 8 logical indictors (</w:t>
      </w:r>
      <w:r>
        <w:fldChar w:fldCharType="begin"/>
      </w:r>
      <w:r>
        <w:instrText xml:space="preserve"> REF _Ref19013172 \h </w:instrText>
      </w:r>
      <w:r>
        <w:fldChar w:fldCharType="separate"/>
      </w:r>
      <w:ins w:id="3234" w:author="Fernandes, Richard (he, him, his | il, le, lui)" w:date="2023-07-14T17:36:00Z">
        <w:r w:rsidR="00DD40B0">
          <w:t xml:space="preserve">Table </w:t>
        </w:r>
        <w:r w:rsidR="00DD40B0">
          <w:rPr>
            <w:noProof/>
          </w:rPr>
          <w:t>22</w:t>
        </w:r>
        <w:r w:rsidR="00DD40B0" w:rsidDel="00DD40B0">
          <w:rPr>
            <w:noProof/>
          </w:rPr>
          <w:t>23</w:t>
        </w:r>
      </w:ins>
      <w:del w:id="3235" w:author="Fernandes, Richard (he, him, his | il, le, lui)" w:date="2023-07-14T17:36:00Z">
        <w:r w:rsidDel="00DD40B0">
          <w:delText xml:space="preserve">Table </w:delText>
        </w:r>
        <w:r w:rsidDel="00DD40B0">
          <w:rPr>
            <w:noProof/>
          </w:rPr>
          <w:delText>20</w:delText>
        </w:r>
      </w:del>
      <w:r>
        <w:fldChar w:fldCharType="end"/>
      </w:r>
      <w:r>
        <w:t xml:space="preserve">).   </w:t>
      </w:r>
    </w:p>
    <w:p w14:paraId="15870303" w14:textId="77777777" w:rsidR="0097469C" w:rsidRDefault="0097469C" w:rsidP="0097469C"/>
    <w:p w14:paraId="778B39D1" w14:textId="77777777" w:rsidR="0097469C" w:rsidRDefault="0097469C" w:rsidP="0097469C">
      <w:r>
        <w:t xml:space="preserve">The terrain indicator identifies the designated terrain complexity.  Complex terrain corresponds to approximately twice the expected noise of input measurements than simple terrain resulting in fewer out of range inputs but a larger retrieval uncertainty. </w:t>
      </w:r>
    </w:p>
    <w:p w14:paraId="3335FBD1" w14:textId="77777777" w:rsidR="0097469C" w:rsidRDefault="0097469C" w:rsidP="0097469C"/>
    <w:p w14:paraId="390A4230" w14:textId="77777777" w:rsidR="0097469C" w:rsidRDefault="0097469C" w:rsidP="0097469C">
      <w:r>
        <w:t xml:space="preserve">The </w:t>
      </w:r>
      <w:proofErr w:type="spellStart"/>
      <w:r>
        <w:t>LandCover</w:t>
      </w:r>
      <w:proofErr w:type="spellEnd"/>
      <w:r>
        <w:t xml:space="preserve"> indicator is set to Specific if a non-generic land cover is applied.  By convention Class 1 is the generic vegetated land cover.  Generic land cover will result in fewer out of range inputs and outputs but with a larger retrieval uncertainty if the correct land cover is known and specified.</w:t>
      </w:r>
    </w:p>
    <w:p w14:paraId="599A0D4B" w14:textId="77777777" w:rsidR="0097469C" w:rsidRDefault="0097469C" w:rsidP="0097469C"/>
    <w:p w14:paraId="05FCD8A1" w14:textId="77777777" w:rsidR="0097469C" w:rsidRDefault="0097469C" w:rsidP="0097469C">
      <w:r>
        <w:t>The Input range indicator is set to Out of Range if the input measurements fall outside the convex hull of the noisy input training dataset.</w:t>
      </w:r>
    </w:p>
    <w:p w14:paraId="500F5EEC" w14:textId="77777777" w:rsidR="0097469C" w:rsidRDefault="0097469C" w:rsidP="0097469C"/>
    <w:p w14:paraId="78B953AE" w14:textId="77777777" w:rsidR="0097469C" w:rsidRDefault="0097469C" w:rsidP="0097469C">
      <w:r>
        <w:t>The Output range indicator is set to Out of Range if the output estimates fall outside the convex hull of the output training dataset and the user specified range of LAI.</w:t>
      </w:r>
    </w:p>
    <w:p w14:paraId="78CC3324" w14:textId="619E4758" w:rsidR="0097469C" w:rsidRDefault="0097469C" w:rsidP="0097469C">
      <w:pPr>
        <w:pStyle w:val="Caption"/>
        <w:keepNext/>
      </w:pPr>
      <w:bookmarkStart w:id="3236" w:name="_Ref19013172"/>
      <w:r>
        <w:lastRenderedPageBreak/>
        <w:t xml:space="preserve">Table </w:t>
      </w:r>
      <w:r>
        <w:fldChar w:fldCharType="begin"/>
      </w:r>
      <w:r>
        <w:instrText xml:space="preserve"> SEQ Table \* ARABIC </w:instrText>
      </w:r>
      <w:r>
        <w:fldChar w:fldCharType="separate"/>
      </w:r>
      <w:ins w:id="3237" w:author="Fernandes, Richard (he, him, his | il, le, lui)" w:date="2023-07-14T17:36:00Z">
        <w:r w:rsidR="00DD40B0">
          <w:rPr>
            <w:noProof/>
          </w:rPr>
          <w:t>22</w:t>
        </w:r>
      </w:ins>
      <w:del w:id="3238" w:author="Fernandes, Richard (he, him, his | il, le, lui)" w:date="2023-07-14T17:36:00Z">
        <w:r w:rsidR="007D13D1" w:rsidDel="00DD40B0">
          <w:rPr>
            <w:noProof/>
          </w:rPr>
          <w:delText>23</w:delText>
        </w:r>
      </w:del>
      <w:r>
        <w:rPr>
          <w:noProof/>
        </w:rPr>
        <w:fldChar w:fldCharType="end"/>
      </w:r>
      <w:bookmarkEnd w:id="3236"/>
      <w:r>
        <w:t>.  Quality indictor coding.</w:t>
      </w:r>
    </w:p>
    <w:tbl>
      <w:tblPr>
        <w:tblW w:w="0" w:type="auto"/>
        <w:tblLook w:val="04A0" w:firstRow="1" w:lastRow="0" w:firstColumn="1" w:lastColumn="0" w:noHBand="0" w:noVBand="1"/>
      </w:tblPr>
      <w:tblGrid>
        <w:gridCol w:w="1556"/>
        <w:gridCol w:w="509"/>
        <w:gridCol w:w="1739"/>
        <w:gridCol w:w="1924"/>
      </w:tblGrid>
      <w:tr w:rsidR="0097469C" w14:paraId="6D2E863A" w14:textId="77777777" w:rsidTr="00A36C2B">
        <w:tc>
          <w:tcPr>
            <w:tcW w:w="0" w:type="auto"/>
          </w:tcPr>
          <w:p w14:paraId="4CD2F2E0" w14:textId="77777777" w:rsidR="0097469C" w:rsidRPr="00E75384" w:rsidRDefault="0097469C" w:rsidP="00A36C2B">
            <w:pPr>
              <w:pStyle w:val="Heading1"/>
              <w:rPr>
                <w:sz w:val="22"/>
                <w:szCs w:val="22"/>
              </w:rPr>
            </w:pPr>
            <w:bookmarkStart w:id="3239" w:name="_Toc19015445"/>
            <w:bookmarkStart w:id="3240" w:name="_Toc140248674"/>
            <w:r>
              <w:rPr>
                <w:sz w:val="22"/>
                <w:szCs w:val="22"/>
              </w:rPr>
              <w:t>Name</w:t>
            </w:r>
            <w:bookmarkEnd w:id="3239"/>
            <w:bookmarkEnd w:id="3240"/>
          </w:p>
        </w:tc>
        <w:tc>
          <w:tcPr>
            <w:tcW w:w="0" w:type="auto"/>
          </w:tcPr>
          <w:p w14:paraId="53BC4C85" w14:textId="77777777" w:rsidR="0097469C" w:rsidRPr="00E75384" w:rsidRDefault="0097469C" w:rsidP="00A36C2B">
            <w:pPr>
              <w:pStyle w:val="Heading1"/>
              <w:rPr>
                <w:sz w:val="22"/>
                <w:szCs w:val="22"/>
              </w:rPr>
            </w:pPr>
            <w:bookmarkStart w:id="3241" w:name="_Toc19015446"/>
            <w:bookmarkStart w:id="3242" w:name="_Toc140248675"/>
            <w:r>
              <w:rPr>
                <w:sz w:val="22"/>
                <w:szCs w:val="22"/>
              </w:rPr>
              <w:t>Bit</w:t>
            </w:r>
            <w:bookmarkEnd w:id="3241"/>
            <w:bookmarkEnd w:id="3242"/>
          </w:p>
        </w:tc>
        <w:tc>
          <w:tcPr>
            <w:tcW w:w="0" w:type="auto"/>
          </w:tcPr>
          <w:p w14:paraId="79D07FA7" w14:textId="77777777" w:rsidR="0097469C" w:rsidRPr="00E75384" w:rsidRDefault="0097469C" w:rsidP="00A36C2B">
            <w:pPr>
              <w:pStyle w:val="Heading1"/>
              <w:rPr>
                <w:sz w:val="22"/>
                <w:szCs w:val="22"/>
              </w:rPr>
            </w:pPr>
            <w:bookmarkStart w:id="3243" w:name="_Toc19015447"/>
            <w:bookmarkStart w:id="3244" w:name="_Toc140248676"/>
            <w:r>
              <w:rPr>
                <w:sz w:val="22"/>
                <w:szCs w:val="22"/>
              </w:rPr>
              <w:t>Value=0</w:t>
            </w:r>
            <w:bookmarkEnd w:id="3243"/>
            <w:bookmarkEnd w:id="3244"/>
          </w:p>
        </w:tc>
        <w:tc>
          <w:tcPr>
            <w:tcW w:w="0" w:type="auto"/>
          </w:tcPr>
          <w:p w14:paraId="4EBE14BD" w14:textId="77777777" w:rsidR="0097469C" w:rsidRPr="00E75384" w:rsidRDefault="0097469C" w:rsidP="00A36C2B">
            <w:pPr>
              <w:pStyle w:val="Heading1"/>
              <w:rPr>
                <w:sz w:val="22"/>
                <w:szCs w:val="22"/>
              </w:rPr>
            </w:pPr>
            <w:bookmarkStart w:id="3245" w:name="_Toc19015448"/>
            <w:bookmarkStart w:id="3246" w:name="_Toc140248677"/>
            <w:r>
              <w:rPr>
                <w:sz w:val="22"/>
                <w:szCs w:val="22"/>
              </w:rPr>
              <w:t>Value=1</w:t>
            </w:r>
            <w:bookmarkEnd w:id="3245"/>
            <w:bookmarkEnd w:id="3246"/>
          </w:p>
        </w:tc>
      </w:tr>
      <w:tr w:rsidR="0097469C" w14:paraId="06CFE660" w14:textId="77777777" w:rsidTr="00A36C2B">
        <w:tc>
          <w:tcPr>
            <w:tcW w:w="0" w:type="auto"/>
          </w:tcPr>
          <w:p w14:paraId="2CE04AAB" w14:textId="77777777" w:rsidR="0097469C" w:rsidRPr="00E75384" w:rsidRDefault="0097469C" w:rsidP="00A36C2B">
            <w:pPr>
              <w:pStyle w:val="Heading1"/>
              <w:rPr>
                <w:sz w:val="22"/>
                <w:szCs w:val="22"/>
              </w:rPr>
            </w:pPr>
            <w:bookmarkStart w:id="3247" w:name="_Toc19015449"/>
            <w:bookmarkStart w:id="3248" w:name="_Toc140248678"/>
            <w:r>
              <w:rPr>
                <w:sz w:val="22"/>
                <w:szCs w:val="22"/>
              </w:rPr>
              <w:t>Terrain</w:t>
            </w:r>
            <w:bookmarkEnd w:id="3247"/>
            <w:bookmarkEnd w:id="3248"/>
          </w:p>
        </w:tc>
        <w:tc>
          <w:tcPr>
            <w:tcW w:w="0" w:type="auto"/>
          </w:tcPr>
          <w:p w14:paraId="339D55AB" w14:textId="77777777" w:rsidR="0097469C" w:rsidRPr="00E75384" w:rsidRDefault="0097469C" w:rsidP="00A36C2B">
            <w:pPr>
              <w:pStyle w:val="Heading1"/>
              <w:rPr>
                <w:sz w:val="22"/>
                <w:szCs w:val="22"/>
              </w:rPr>
            </w:pPr>
            <w:bookmarkStart w:id="3249" w:name="_Toc19015450"/>
            <w:bookmarkStart w:id="3250" w:name="_Toc140248679"/>
            <w:r>
              <w:rPr>
                <w:sz w:val="22"/>
                <w:szCs w:val="22"/>
              </w:rPr>
              <w:t>1</w:t>
            </w:r>
            <w:bookmarkEnd w:id="3249"/>
            <w:bookmarkEnd w:id="3250"/>
          </w:p>
        </w:tc>
        <w:tc>
          <w:tcPr>
            <w:tcW w:w="0" w:type="auto"/>
          </w:tcPr>
          <w:p w14:paraId="35EC48E7" w14:textId="77777777" w:rsidR="0097469C" w:rsidRPr="00E75384" w:rsidRDefault="0097469C" w:rsidP="00A36C2B">
            <w:pPr>
              <w:pStyle w:val="Heading1"/>
              <w:rPr>
                <w:sz w:val="22"/>
                <w:szCs w:val="22"/>
              </w:rPr>
            </w:pPr>
            <w:bookmarkStart w:id="3251" w:name="_Toc19015451"/>
            <w:bookmarkStart w:id="3252" w:name="_Toc140248680"/>
            <w:r>
              <w:rPr>
                <w:sz w:val="22"/>
                <w:szCs w:val="22"/>
              </w:rPr>
              <w:t>Simple Terrain</w:t>
            </w:r>
            <w:bookmarkEnd w:id="3251"/>
            <w:bookmarkEnd w:id="3252"/>
          </w:p>
        </w:tc>
        <w:tc>
          <w:tcPr>
            <w:tcW w:w="0" w:type="auto"/>
          </w:tcPr>
          <w:p w14:paraId="44B5A035" w14:textId="77777777" w:rsidR="0097469C" w:rsidRPr="00E75384" w:rsidRDefault="0097469C" w:rsidP="00A36C2B">
            <w:pPr>
              <w:pStyle w:val="Heading1"/>
              <w:rPr>
                <w:sz w:val="22"/>
                <w:szCs w:val="22"/>
              </w:rPr>
            </w:pPr>
            <w:bookmarkStart w:id="3253" w:name="_Toc19015452"/>
            <w:bookmarkStart w:id="3254" w:name="_Toc140248681"/>
            <w:r>
              <w:rPr>
                <w:sz w:val="22"/>
                <w:szCs w:val="22"/>
              </w:rPr>
              <w:t>Complex Terrain</w:t>
            </w:r>
            <w:bookmarkEnd w:id="3253"/>
            <w:bookmarkEnd w:id="3254"/>
          </w:p>
        </w:tc>
      </w:tr>
      <w:tr w:rsidR="0097469C" w14:paraId="4A3376D8" w14:textId="77777777" w:rsidTr="00A36C2B">
        <w:tc>
          <w:tcPr>
            <w:tcW w:w="0" w:type="auto"/>
          </w:tcPr>
          <w:p w14:paraId="70C5B189" w14:textId="77777777" w:rsidR="0097469C" w:rsidRPr="00E75384" w:rsidRDefault="0097469C" w:rsidP="00A36C2B">
            <w:pPr>
              <w:pStyle w:val="Heading1"/>
              <w:rPr>
                <w:sz w:val="22"/>
                <w:szCs w:val="22"/>
              </w:rPr>
            </w:pPr>
            <w:bookmarkStart w:id="3255" w:name="_Toc19015453"/>
            <w:bookmarkStart w:id="3256" w:name="_Toc140248682"/>
            <w:proofErr w:type="spellStart"/>
            <w:r>
              <w:rPr>
                <w:sz w:val="22"/>
                <w:szCs w:val="22"/>
              </w:rPr>
              <w:t>LandCover</w:t>
            </w:r>
            <w:bookmarkEnd w:id="3255"/>
            <w:bookmarkEnd w:id="3256"/>
            <w:proofErr w:type="spellEnd"/>
          </w:p>
        </w:tc>
        <w:tc>
          <w:tcPr>
            <w:tcW w:w="0" w:type="auto"/>
          </w:tcPr>
          <w:p w14:paraId="6B38CB9A" w14:textId="77777777" w:rsidR="0097469C" w:rsidRPr="00E75384" w:rsidRDefault="0097469C" w:rsidP="00A36C2B">
            <w:pPr>
              <w:pStyle w:val="Heading1"/>
              <w:rPr>
                <w:sz w:val="22"/>
                <w:szCs w:val="22"/>
              </w:rPr>
            </w:pPr>
            <w:bookmarkStart w:id="3257" w:name="_Toc19015454"/>
            <w:bookmarkStart w:id="3258" w:name="_Toc140248683"/>
            <w:r>
              <w:rPr>
                <w:sz w:val="22"/>
                <w:szCs w:val="22"/>
              </w:rPr>
              <w:t>2</w:t>
            </w:r>
            <w:bookmarkEnd w:id="3257"/>
            <w:bookmarkEnd w:id="3258"/>
          </w:p>
        </w:tc>
        <w:tc>
          <w:tcPr>
            <w:tcW w:w="0" w:type="auto"/>
          </w:tcPr>
          <w:p w14:paraId="7CE7D671" w14:textId="77777777" w:rsidR="0097469C" w:rsidRPr="00E75384" w:rsidRDefault="0097469C" w:rsidP="00A36C2B">
            <w:pPr>
              <w:pStyle w:val="Heading1"/>
              <w:rPr>
                <w:sz w:val="22"/>
                <w:szCs w:val="22"/>
              </w:rPr>
            </w:pPr>
            <w:bookmarkStart w:id="3259" w:name="_Toc19015455"/>
            <w:bookmarkStart w:id="3260" w:name="_Toc140248684"/>
            <w:r>
              <w:rPr>
                <w:sz w:val="22"/>
                <w:szCs w:val="22"/>
              </w:rPr>
              <w:t>Vegetated</w:t>
            </w:r>
            <w:bookmarkEnd w:id="3259"/>
            <w:bookmarkEnd w:id="3260"/>
          </w:p>
        </w:tc>
        <w:tc>
          <w:tcPr>
            <w:tcW w:w="0" w:type="auto"/>
          </w:tcPr>
          <w:p w14:paraId="651AA4DC" w14:textId="77777777" w:rsidR="0097469C" w:rsidRPr="00E75384" w:rsidRDefault="0097469C" w:rsidP="00A36C2B">
            <w:pPr>
              <w:pStyle w:val="Heading1"/>
              <w:rPr>
                <w:sz w:val="22"/>
                <w:szCs w:val="22"/>
              </w:rPr>
            </w:pPr>
            <w:bookmarkStart w:id="3261" w:name="_Toc19015456"/>
            <w:bookmarkStart w:id="3262" w:name="_Toc140248685"/>
            <w:r>
              <w:rPr>
                <w:sz w:val="22"/>
                <w:szCs w:val="22"/>
              </w:rPr>
              <w:t>Specific</w:t>
            </w:r>
            <w:bookmarkEnd w:id="3261"/>
            <w:bookmarkEnd w:id="3262"/>
          </w:p>
        </w:tc>
      </w:tr>
      <w:tr w:rsidR="0097469C" w14:paraId="7649F533" w14:textId="77777777" w:rsidTr="00A36C2B">
        <w:tc>
          <w:tcPr>
            <w:tcW w:w="0" w:type="auto"/>
          </w:tcPr>
          <w:p w14:paraId="33631E07" w14:textId="77777777" w:rsidR="0097469C" w:rsidRPr="00E75384" w:rsidRDefault="0097469C" w:rsidP="00A36C2B">
            <w:pPr>
              <w:pStyle w:val="Heading1"/>
              <w:rPr>
                <w:sz w:val="22"/>
                <w:szCs w:val="22"/>
              </w:rPr>
            </w:pPr>
            <w:bookmarkStart w:id="3263" w:name="_Toc19015457"/>
            <w:bookmarkStart w:id="3264" w:name="_Toc140248686"/>
            <w:r>
              <w:rPr>
                <w:sz w:val="22"/>
                <w:szCs w:val="22"/>
              </w:rPr>
              <w:t>Input range</w:t>
            </w:r>
            <w:bookmarkEnd w:id="3263"/>
            <w:bookmarkEnd w:id="3264"/>
          </w:p>
        </w:tc>
        <w:tc>
          <w:tcPr>
            <w:tcW w:w="0" w:type="auto"/>
          </w:tcPr>
          <w:p w14:paraId="7C83B90C" w14:textId="77777777" w:rsidR="0097469C" w:rsidRPr="00E75384" w:rsidRDefault="0097469C" w:rsidP="00A36C2B">
            <w:pPr>
              <w:pStyle w:val="Heading1"/>
              <w:rPr>
                <w:sz w:val="22"/>
                <w:szCs w:val="22"/>
              </w:rPr>
            </w:pPr>
            <w:bookmarkStart w:id="3265" w:name="_Toc19015458"/>
            <w:bookmarkStart w:id="3266" w:name="_Toc140248687"/>
            <w:r>
              <w:rPr>
                <w:sz w:val="22"/>
                <w:szCs w:val="22"/>
              </w:rPr>
              <w:t>3</w:t>
            </w:r>
            <w:bookmarkEnd w:id="3265"/>
            <w:bookmarkEnd w:id="3266"/>
          </w:p>
        </w:tc>
        <w:tc>
          <w:tcPr>
            <w:tcW w:w="0" w:type="auto"/>
          </w:tcPr>
          <w:p w14:paraId="645EFEA3" w14:textId="77777777" w:rsidR="0097469C" w:rsidRPr="00E75384" w:rsidRDefault="0097469C" w:rsidP="00A36C2B">
            <w:pPr>
              <w:pStyle w:val="Heading1"/>
              <w:rPr>
                <w:sz w:val="22"/>
                <w:szCs w:val="22"/>
              </w:rPr>
            </w:pPr>
            <w:bookmarkStart w:id="3267" w:name="_Toc19015459"/>
            <w:bookmarkStart w:id="3268" w:name="_Toc140248688"/>
            <w:r>
              <w:rPr>
                <w:sz w:val="22"/>
                <w:szCs w:val="22"/>
              </w:rPr>
              <w:t>In range</w:t>
            </w:r>
            <w:bookmarkEnd w:id="3267"/>
            <w:bookmarkEnd w:id="3268"/>
          </w:p>
        </w:tc>
        <w:tc>
          <w:tcPr>
            <w:tcW w:w="0" w:type="auto"/>
          </w:tcPr>
          <w:p w14:paraId="2B5BA808" w14:textId="77777777" w:rsidR="0097469C" w:rsidRPr="00E75384" w:rsidRDefault="0097469C" w:rsidP="00A36C2B">
            <w:pPr>
              <w:pStyle w:val="Heading1"/>
              <w:rPr>
                <w:sz w:val="22"/>
                <w:szCs w:val="22"/>
              </w:rPr>
            </w:pPr>
            <w:bookmarkStart w:id="3269" w:name="_Toc19015460"/>
            <w:bookmarkStart w:id="3270" w:name="_Toc140248689"/>
            <w:r>
              <w:rPr>
                <w:sz w:val="22"/>
                <w:szCs w:val="22"/>
              </w:rPr>
              <w:t>Out of range</w:t>
            </w:r>
            <w:bookmarkEnd w:id="3269"/>
            <w:bookmarkEnd w:id="3270"/>
          </w:p>
        </w:tc>
      </w:tr>
      <w:tr w:rsidR="0097469C" w14:paraId="531FB66B" w14:textId="77777777" w:rsidTr="00A36C2B">
        <w:tc>
          <w:tcPr>
            <w:tcW w:w="0" w:type="auto"/>
          </w:tcPr>
          <w:p w14:paraId="0E508B82" w14:textId="77777777" w:rsidR="0097469C" w:rsidRPr="00E75384" w:rsidRDefault="0097469C" w:rsidP="00A36C2B">
            <w:pPr>
              <w:pStyle w:val="Heading1"/>
              <w:rPr>
                <w:sz w:val="22"/>
                <w:szCs w:val="22"/>
              </w:rPr>
            </w:pPr>
            <w:bookmarkStart w:id="3271" w:name="_Toc19015461"/>
            <w:bookmarkStart w:id="3272" w:name="_Toc140248690"/>
            <w:r>
              <w:rPr>
                <w:sz w:val="22"/>
                <w:szCs w:val="22"/>
              </w:rPr>
              <w:t>Output range</w:t>
            </w:r>
            <w:bookmarkEnd w:id="3271"/>
            <w:bookmarkEnd w:id="3272"/>
          </w:p>
        </w:tc>
        <w:tc>
          <w:tcPr>
            <w:tcW w:w="0" w:type="auto"/>
          </w:tcPr>
          <w:p w14:paraId="4304B5F2" w14:textId="77777777" w:rsidR="0097469C" w:rsidRPr="00E75384" w:rsidRDefault="0097469C" w:rsidP="00A36C2B">
            <w:pPr>
              <w:pStyle w:val="Heading1"/>
              <w:rPr>
                <w:sz w:val="22"/>
                <w:szCs w:val="22"/>
              </w:rPr>
            </w:pPr>
            <w:bookmarkStart w:id="3273" w:name="_Toc19015462"/>
            <w:bookmarkStart w:id="3274" w:name="_Toc140248691"/>
            <w:r>
              <w:rPr>
                <w:sz w:val="22"/>
                <w:szCs w:val="22"/>
              </w:rPr>
              <w:t>4</w:t>
            </w:r>
            <w:bookmarkEnd w:id="3273"/>
            <w:bookmarkEnd w:id="3274"/>
          </w:p>
        </w:tc>
        <w:tc>
          <w:tcPr>
            <w:tcW w:w="0" w:type="auto"/>
          </w:tcPr>
          <w:p w14:paraId="26C4D5D7" w14:textId="77777777" w:rsidR="0097469C" w:rsidRPr="00E75384" w:rsidRDefault="0097469C" w:rsidP="00A36C2B">
            <w:pPr>
              <w:pStyle w:val="Heading1"/>
              <w:rPr>
                <w:sz w:val="22"/>
                <w:szCs w:val="22"/>
              </w:rPr>
            </w:pPr>
            <w:bookmarkStart w:id="3275" w:name="_Toc19015463"/>
            <w:bookmarkStart w:id="3276" w:name="_Toc140248692"/>
            <w:r>
              <w:rPr>
                <w:sz w:val="22"/>
                <w:szCs w:val="22"/>
              </w:rPr>
              <w:t>In range</w:t>
            </w:r>
            <w:bookmarkEnd w:id="3275"/>
            <w:bookmarkEnd w:id="3276"/>
          </w:p>
        </w:tc>
        <w:tc>
          <w:tcPr>
            <w:tcW w:w="0" w:type="auto"/>
          </w:tcPr>
          <w:p w14:paraId="684C532C" w14:textId="77777777" w:rsidR="0097469C" w:rsidRPr="00E75384" w:rsidRDefault="0097469C" w:rsidP="00A36C2B">
            <w:pPr>
              <w:pStyle w:val="Heading1"/>
              <w:rPr>
                <w:sz w:val="22"/>
                <w:szCs w:val="22"/>
              </w:rPr>
            </w:pPr>
            <w:bookmarkStart w:id="3277" w:name="_Toc19015464"/>
            <w:bookmarkStart w:id="3278" w:name="_Toc140248693"/>
            <w:r>
              <w:rPr>
                <w:sz w:val="22"/>
                <w:szCs w:val="22"/>
              </w:rPr>
              <w:t>Out of range</w:t>
            </w:r>
            <w:bookmarkEnd w:id="3277"/>
            <w:bookmarkEnd w:id="3278"/>
          </w:p>
        </w:tc>
      </w:tr>
      <w:tr w:rsidR="0097469C" w14:paraId="317D18B0" w14:textId="77777777" w:rsidTr="00A36C2B">
        <w:tc>
          <w:tcPr>
            <w:tcW w:w="0" w:type="auto"/>
          </w:tcPr>
          <w:p w14:paraId="02A6153F" w14:textId="77777777" w:rsidR="0097469C" w:rsidRPr="00E75384" w:rsidRDefault="0097469C" w:rsidP="00A36C2B">
            <w:pPr>
              <w:pStyle w:val="Heading1"/>
              <w:rPr>
                <w:sz w:val="22"/>
                <w:szCs w:val="22"/>
              </w:rPr>
            </w:pPr>
            <w:bookmarkStart w:id="3279" w:name="_Toc19015465"/>
            <w:bookmarkStart w:id="3280" w:name="_Toc140248694"/>
            <w:r>
              <w:rPr>
                <w:sz w:val="22"/>
                <w:szCs w:val="22"/>
              </w:rPr>
              <w:t>Unused</w:t>
            </w:r>
            <w:bookmarkEnd w:id="3279"/>
            <w:bookmarkEnd w:id="3280"/>
          </w:p>
        </w:tc>
        <w:tc>
          <w:tcPr>
            <w:tcW w:w="0" w:type="auto"/>
          </w:tcPr>
          <w:p w14:paraId="3889B45B" w14:textId="77777777" w:rsidR="0097469C" w:rsidRPr="00E75384" w:rsidRDefault="0097469C" w:rsidP="00A36C2B">
            <w:pPr>
              <w:pStyle w:val="Heading1"/>
              <w:rPr>
                <w:sz w:val="22"/>
                <w:szCs w:val="22"/>
              </w:rPr>
            </w:pPr>
            <w:bookmarkStart w:id="3281" w:name="_Toc19015466"/>
            <w:bookmarkStart w:id="3282" w:name="_Toc140248695"/>
            <w:r>
              <w:rPr>
                <w:sz w:val="22"/>
                <w:szCs w:val="22"/>
              </w:rPr>
              <w:t>5</w:t>
            </w:r>
            <w:bookmarkEnd w:id="3281"/>
            <w:bookmarkEnd w:id="3282"/>
          </w:p>
        </w:tc>
        <w:tc>
          <w:tcPr>
            <w:tcW w:w="0" w:type="auto"/>
          </w:tcPr>
          <w:p w14:paraId="15D8CFD2" w14:textId="77777777" w:rsidR="0097469C" w:rsidRPr="00E75384" w:rsidRDefault="0097469C" w:rsidP="00A36C2B">
            <w:pPr>
              <w:pStyle w:val="Heading1"/>
              <w:rPr>
                <w:sz w:val="22"/>
                <w:szCs w:val="22"/>
              </w:rPr>
            </w:pPr>
            <w:bookmarkStart w:id="3283" w:name="_Toc19015467"/>
            <w:bookmarkStart w:id="3284" w:name="_Toc140248696"/>
            <w:r>
              <w:rPr>
                <w:sz w:val="22"/>
                <w:szCs w:val="22"/>
              </w:rPr>
              <w:t>Unused</w:t>
            </w:r>
            <w:bookmarkEnd w:id="3283"/>
            <w:bookmarkEnd w:id="3284"/>
          </w:p>
        </w:tc>
        <w:tc>
          <w:tcPr>
            <w:tcW w:w="0" w:type="auto"/>
          </w:tcPr>
          <w:p w14:paraId="39A95DB7" w14:textId="77777777" w:rsidR="0097469C" w:rsidRPr="00E75384" w:rsidRDefault="0097469C" w:rsidP="00A36C2B">
            <w:pPr>
              <w:pStyle w:val="Heading1"/>
              <w:rPr>
                <w:sz w:val="22"/>
                <w:szCs w:val="22"/>
              </w:rPr>
            </w:pPr>
            <w:bookmarkStart w:id="3285" w:name="_Toc19015468"/>
            <w:bookmarkStart w:id="3286" w:name="_Toc140248697"/>
            <w:r>
              <w:rPr>
                <w:sz w:val="22"/>
                <w:szCs w:val="22"/>
              </w:rPr>
              <w:t>Unused</w:t>
            </w:r>
            <w:bookmarkEnd w:id="3285"/>
            <w:bookmarkEnd w:id="3286"/>
          </w:p>
        </w:tc>
      </w:tr>
      <w:tr w:rsidR="0097469C" w14:paraId="1B0E073A" w14:textId="77777777" w:rsidTr="00A36C2B">
        <w:tc>
          <w:tcPr>
            <w:tcW w:w="0" w:type="auto"/>
          </w:tcPr>
          <w:p w14:paraId="2728DE4C" w14:textId="77777777" w:rsidR="0097469C" w:rsidRPr="00E75384" w:rsidRDefault="0097469C" w:rsidP="00A36C2B">
            <w:pPr>
              <w:pStyle w:val="Heading1"/>
              <w:rPr>
                <w:sz w:val="22"/>
                <w:szCs w:val="22"/>
              </w:rPr>
            </w:pPr>
            <w:bookmarkStart w:id="3287" w:name="_Toc19015469"/>
            <w:bookmarkStart w:id="3288" w:name="_Toc140248698"/>
            <w:r>
              <w:rPr>
                <w:sz w:val="22"/>
                <w:szCs w:val="22"/>
              </w:rPr>
              <w:t>Unused</w:t>
            </w:r>
            <w:bookmarkEnd w:id="3287"/>
            <w:bookmarkEnd w:id="3288"/>
          </w:p>
        </w:tc>
        <w:tc>
          <w:tcPr>
            <w:tcW w:w="0" w:type="auto"/>
          </w:tcPr>
          <w:p w14:paraId="65E4D296" w14:textId="77777777" w:rsidR="0097469C" w:rsidRPr="00E75384" w:rsidRDefault="0097469C" w:rsidP="00A36C2B">
            <w:pPr>
              <w:pStyle w:val="Heading1"/>
              <w:rPr>
                <w:sz w:val="22"/>
                <w:szCs w:val="22"/>
              </w:rPr>
            </w:pPr>
            <w:bookmarkStart w:id="3289" w:name="_Toc19015470"/>
            <w:bookmarkStart w:id="3290" w:name="_Toc140248699"/>
            <w:r>
              <w:rPr>
                <w:sz w:val="22"/>
                <w:szCs w:val="22"/>
              </w:rPr>
              <w:t>6</w:t>
            </w:r>
            <w:bookmarkEnd w:id="3289"/>
            <w:bookmarkEnd w:id="3290"/>
          </w:p>
        </w:tc>
        <w:tc>
          <w:tcPr>
            <w:tcW w:w="0" w:type="auto"/>
          </w:tcPr>
          <w:p w14:paraId="166FC18D" w14:textId="77777777" w:rsidR="0097469C" w:rsidRPr="00E75384" w:rsidRDefault="0097469C" w:rsidP="00A36C2B">
            <w:pPr>
              <w:pStyle w:val="Heading1"/>
              <w:rPr>
                <w:sz w:val="22"/>
                <w:szCs w:val="22"/>
              </w:rPr>
            </w:pPr>
            <w:bookmarkStart w:id="3291" w:name="_Toc19015471"/>
            <w:bookmarkStart w:id="3292" w:name="_Toc140248700"/>
            <w:r>
              <w:rPr>
                <w:sz w:val="22"/>
                <w:szCs w:val="22"/>
              </w:rPr>
              <w:t>Unused</w:t>
            </w:r>
            <w:bookmarkEnd w:id="3291"/>
            <w:bookmarkEnd w:id="3292"/>
          </w:p>
        </w:tc>
        <w:tc>
          <w:tcPr>
            <w:tcW w:w="0" w:type="auto"/>
          </w:tcPr>
          <w:p w14:paraId="5860F7C4" w14:textId="77777777" w:rsidR="0097469C" w:rsidRPr="00E75384" w:rsidRDefault="0097469C" w:rsidP="00A36C2B">
            <w:pPr>
              <w:pStyle w:val="Heading1"/>
              <w:rPr>
                <w:sz w:val="22"/>
                <w:szCs w:val="22"/>
              </w:rPr>
            </w:pPr>
            <w:bookmarkStart w:id="3293" w:name="_Toc19015472"/>
            <w:bookmarkStart w:id="3294" w:name="_Toc140248701"/>
            <w:r>
              <w:rPr>
                <w:sz w:val="22"/>
                <w:szCs w:val="22"/>
              </w:rPr>
              <w:t>Unused</w:t>
            </w:r>
            <w:bookmarkEnd w:id="3293"/>
            <w:bookmarkEnd w:id="3294"/>
          </w:p>
        </w:tc>
      </w:tr>
      <w:tr w:rsidR="0097469C" w14:paraId="393BDF3D" w14:textId="77777777" w:rsidTr="00A36C2B">
        <w:tc>
          <w:tcPr>
            <w:tcW w:w="0" w:type="auto"/>
          </w:tcPr>
          <w:p w14:paraId="0437FA91" w14:textId="77777777" w:rsidR="0097469C" w:rsidRPr="00E75384" w:rsidRDefault="0097469C" w:rsidP="00A36C2B">
            <w:pPr>
              <w:pStyle w:val="Heading1"/>
              <w:rPr>
                <w:sz w:val="22"/>
                <w:szCs w:val="22"/>
              </w:rPr>
            </w:pPr>
            <w:bookmarkStart w:id="3295" w:name="_Toc19015473"/>
            <w:bookmarkStart w:id="3296" w:name="_Toc140248702"/>
            <w:r>
              <w:rPr>
                <w:sz w:val="22"/>
                <w:szCs w:val="22"/>
              </w:rPr>
              <w:t>Unused</w:t>
            </w:r>
            <w:bookmarkEnd w:id="3295"/>
            <w:bookmarkEnd w:id="3296"/>
          </w:p>
        </w:tc>
        <w:tc>
          <w:tcPr>
            <w:tcW w:w="0" w:type="auto"/>
          </w:tcPr>
          <w:p w14:paraId="72942C84" w14:textId="77777777" w:rsidR="0097469C" w:rsidRPr="00E75384" w:rsidRDefault="0097469C" w:rsidP="00A36C2B">
            <w:pPr>
              <w:pStyle w:val="Heading1"/>
              <w:rPr>
                <w:sz w:val="22"/>
                <w:szCs w:val="22"/>
              </w:rPr>
            </w:pPr>
            <w:bookmarkStart w:id="3297" w:name="_Toc19015474"/>
            <w:bookmarkStart w:id="3298" w:name="_Toc140248703"/>
            <w:r>
              <w:rPr>
                <w:sz w:val="22"/>
                <w:szCs w:val="22"/>
              </w:rPr>
              <w:t>7</w:t>
            </w:r>
            <w:bookmarkEnd w:id="3297"/>
            <w:bookmarkEnd w:id="3298"/>
          </w:p>
        </w:tc>
        <w:tc>
          <w:tcPr>
            <w:tcW w:w="0" w:type="auto"/>
          </w:tcPr>
          <w:p w14:paraId="397CCBB9" w14:textId="77777777" w:rsidR="0097469C" w:rsidRPr="00E75384" w:rsidRDefault="0097469C" w:rsidP="00A36C2B">
            <w:pPr>
              <w:pStyle w:val="Heading1"/>
              <w:rPr>
                <w:sz w:val="22"/>
                <w:szCs w:val="22"/>
              </w:rPr>
            </w:pPr>
            <w:bookmarkStart w:id="3299" w:name="_Toc19015475"/>
            <w:bookmarkStart w:id="3300" w:name="_Toc140248704"/>
            <w:r>
              <w:rPr>
                <w:sz w:val="22"/>
                <w:szCs w:val="22"/>
              </w:rPr>
              <w:t>Unused</w:t>
            </w:r>
            <w:bookmarkEnd w:id="3299"/>
            <w:bookmarkEnd w:id="3300"/>
          </w:p>
        </w:tc>
        <w:tc>
          <w:tcPr>
            <w:tcW w:w="0" w:type="auto"/>
          </w:tcPr>
          <w:p w14:paraId="03A05725" w14:textId="77777777" w:rsidR="0097469C" w:rsidRPr="00E75384" w:rsidRDefault="0097469C" w:rsidP="00A36C2B">
            <w:pPr>
              <w:pStyle w:val="Heading1"/>
              <w:rPr>
                <w:sz w:val="22"/>
                <w:szCs w:val="22"/>
              </w:rPr>
            </w:pPr>
            <w:bookmarkStart w:id="3301" w:name="_Toc19015476"/>
            <w:bookmarkStart w:id="3302" w:name="_Toc140248705"/>
            <w:r>
              <w:rPr>
                <w:sz w:val="22"/>
                <w:szCs w:val="22"/>
              </w:rPr>
              <w:t>Unused</w:t>
            </w:r>
            <w:bookmarkEnd w:id="3301"/>
            <w:bookmarkEnd w:id="3302"/>
          </w:p>
        </w:tc>
      </w:tr>
      <w:tr w:rsidR="0097469C" w14:paraId="2AE3D5EC" w14:textId="77777777" w:rsidTr="00A36C2B">
        <w:tc>
          <w:tcPr>
            <w:tcW w:w="0" w:type="auto"/>
          </w:tcPr>
          <w:p w14:paraId="48EFF4DC" w14:textId="77777777" w:rsidR="0097469C" w:rsidRPr="00E75384" w:rsidRDefault="0097469C" w:rsidP="00A36C2B">
            <w:pPr>
              <w:pStyle w:val="Heading1"/>
              <w:rPr>
                <w:sz w:val="22"/>
                <w:szCs w:val="22"/>
              </w:rPr>
            </w:pPr>
            <w:bookmarkStart w:id="3303" w:name="_Toc19015477"/>
            <w:bookmarkStart w:id="3304" w:name="_Toc140248706"/>
            <w:r>
              <w:rPr>
                <w:sz w:val="22"/>
                <w:szCs w:val="22"/>
              </w:rPr>
              <w:t>Unused</w:t>
            </w:r>
            <w:bookmarkEnd w:id="3303"/>
            <w:bookmarkEnd w:id="3304"/>
          </w:p>
        </w:tc>
        <w:tc>
          <w:tcPr>
            <w:tcW w:w="0" w:type="auto"/>
          </w:tcPr>
          <w:p w14:paraId="389183A0" w14:textId="77777777" w:rsidR="0097469C" w:rsidRPr="00E75384" w:rsidRDefault="0097469C" w:rsidP="00A36C2B">
            <w:pPr>
              <w:pStyle w:val="Heading1"/>
              <w:rPr>
                <w:sz w:val="22"/>
                <w:szCs w:val="22"/>
              </w:rPr>
            </w:pPr>
            <w:bookmarkStart w:id="3305" w:name="_Toc19015478"/>
            <w:bookmarkStart w:id="3306" w:name="_Toc140248707"/>
            <w:r>
              <w:rPr>
                <w:sz w:val="22"/>
                <w:szCs w:val="22"/>
              </w:rPr>
              <w:t>8</w:t>
            </w:r>
            <w:bookmarkEnd w:id="3305"/>
            <w:bookmarkEnd w:id="3306"/>
          </w:p>
        </w:tc>
        <w:tc>
          <w:tcPr>
            <w:tcW w:w="0" w:type="auto"/>
          </w:tcPr>
          <w:p w14:paraId="41735396" w14:textId="77777777" w:rsidR="0097469C" w:rsidRPr="00E75384" w:rsidRDefault="0097469C" w:rsidP="00A36C2B">
            <w:pPr>
              <w:pStyle w:val="Heading1"/>
              <w:rPr>
                <w:sz w:val="22"/>
                <w:szCs w:val="22"/>
              </w:rPr>
            </w:pPr>
            <w:bookmarkStart w:id="3307" w:name="_Toc19015479"/>
            <w:bookmarkStart w:id="3308" w:name="_Toc140248708"/>
            <w:r>
              <w:rPr>
                <w:sz w:val="22"/>
                <w:szCs w:val="22"/>
              </w:rPr>
              <w:t>Unused</w:t>
            </w:r>
            <w:bookmarkEnd w:id="3307"/>
            <w:bookmarkEnd w:id="3308"/>
          </w:p>
        </w:tc>
        <w:tc>
          <w:tcPr>
            <w:tcW w:w="0" w:type="auto"/>
          </w:tcPr>
          <w:p w14:paraId="005A7FC2" w14:textId="77777777" w:rsidR="0097469C" w:rsidRPr="00E75384" w:rsidRDefault="0097469C" w:rsidP="00A36C2B">
            <w:pPr>
              <w:pStyle w:val="Heading1"/>
              <w:rPr>
                <w:sz w:val="22"/>
                <w:szCs w:val="22"/>
              </w:rPr>
            </w:pPr>
            <w:bookmarkStart w:id="3309" w:name="_Toc19015480"/>
            <w:bookmarkStart w:id="3310" w:name="_Toc140248709"/>
            <w:r>
              <w:rPr>
                <w:sz w:val="22"/>
                <w:szCs w:val="22"/>
              </w:rPr>
              <w:t>Unused</w:t>
            </w:r>
            <w:bookmarkEnd w:id="3309"/>
            <w:bookmarkEnd w:id="3310"/>
          </w:p>
        </w:tc>
      </w:tr>
    </w:tbl>
    <w:p w14:paraId="01928B2B" w14:textId="77777777" w:rsidR="0097469C" w:rsidRPr="00094578" w:rsidRDefault="0097469C" w:rsidP="0097469C">
      <w:pPr>
        <w:rPr>
          <w:rFonts w:eastAsiaTheme="minorEastAsia"/>
        </w:rPr>
      </w:pPr>
    </w:p>
    <w:p w14:paraId="6DF1969B" w14:textId="77777777" w:rsidR="0097469C" w:rsidRDefault="0097469C" w:rsidP="0097469C">
      <w:pPr>
        <w:pStyle w:val="Heading1"/>
      </w:pPr>
      <w:bookmarkStart w:id="3311" w:name="_Toc140248710"/>
      <w:r>
        <w:t>Algorithm Implementation</w:t>
      </w:r>
      <w:bookmarkEnd w:id="3311"/>
    </w:p>
    <w:p w14:paraId="682BBC08" w14:textId="77777777" w:rsidR="0097469C" w:rsidRDefault="0097469C" w:rsidP="0097469C"/>
    <w:p w14:paraId="70D970B8" w14:textId="77777777" w:rsidR="0097469C" w:rsidRDefault="0097469C" w:rsidP="0097469C">
      <w:r>
        <w:t>To implement SL2P-D one requires MATLABR2019 or later with the Statistics and Machine Learning package and the Parallel Processing toolbox.  One could disable parallel processing by searching and replacing all ‘</w:t>
      </w:r>
      <w:proofErr w:type="spellStart"/>
      <w:r>
        <w:t>parfor</w:t>
      </w:r>
      <w:proofErr w:type="spellEnd"/>
      <w:r>
        <w:t>’ commands with ‘for’ commands.</w:t>
      </w:r>
    </w:p>
    <w:p w14:paraId="60C63FAC" w14:textId="77777777" w:rsidR="0097469C" w:rsidRDefault="0097469C" w:rsidP="0097469C"/>
    <w:p w14:paraId="30859B01" w14:textId="77777777" w:rsidR="0097469C" w:rsidRDefault="0097469C" w:rsidP="0097469C">
      <w:r>
        <w:t xml:space="preserve">SL2P-X executes for the first time for a provided parameter file by invoking at the </w:t>
      </w:r>
      <w:proofErr w:type="spellStart"/>
      <w:r>
        <w:t>Matlab</w:t>
      </w:r>
      <w:proofErr w:type="spellEnd"/>
      <w:r>
        <w:t xml:space="preserve"> command line:</w:t>
      </w:r>
    </w:p>
    <w:p w14:paraId="10982FF6" w14:textId="77777777" w:rsidR="0097469C" w:rsidRPr="00806A6B" w:rsidRDefault="0097469C" w:rsidP="0097469C">
      <w:pPr>
        <w:rPr>
          <w:color w:val="00B050"/>
        </w:rPr>
      </w:pPr>
      <w:r w:rsidRPr="00806A6B">
        <w:rPr>
          <w:color w:val="00B050"/>
        </w:rPr>
        <w:t xml:space="preserve">status </w:t>
      </w:r>
      <w:proofErr w:type="gramStart"/>
      <w:r w:rsidRPr="00806A6B">
        <w:rPr>
          <w:color w:val="00B050"/>
        </w:rPr>
        <w:t>=  SL</w:t>
      </w:r>
      <w:proofErr w:type="gramEnd"/>
      <w:r w:rsidRPr="00806A6B">
        <w:rPr>
          <w:color w:val="00B050"/>
        </w:rPr>
        <w:t>2P</w:t>
      </w:r>
      <w:r>
        <w:rPr>
          <w:color w:val="00B050"/>
        </w:rPr>
        <w:t>X</w:t>
      </w:r>
      <w:r w:rsidRPr="00806A6B">
        <w:rPr>
          <w:color w:val="00B050"/>
        </w:rPr>
        <w:t>(‘parameter_file_name,1,1</w:t>
      </w:r>
      <w:r>
        <w:rPr>
          <w:color w:val="00B050"/>
        </w:rPr>
        <w:t>,p3</w:t>
      </w:r>
      <w:r w:rsidRPr="00806A6B">
        <w:rPr>
          <w:color w:val="00B050"/>
        </w:rPr>
        <w:t>)</w:t>
      </w:r>
    </w:p>
    <w:p w14:paraId="3974A57E" w14:textId="77777777" w:rsidR="0097469C" w:rsidRDefault="0097469C" w:rsidP="0097469C">
      <w:r>
        <w:t xml:space="preserve">Here p3 is an optional parameter for extreme value </w:t>
      </w:r>
      <w:proofErr w:type="gramStart"/>
      <w:r>
        <w:t>LAI  prior</w:t>
      </w:r>
      <w:proofErr w:type="gramEnd"/>
      <w:r>
        <w:t xml:space="preserve"> distributions.  Successful execution will return a status of ‘1’ and produce a report directory, containing the calibration databases, as named in the parameter file.  Validation is not essential.</w:t>
      </w:r>
    </w:p>
    <w:p w14:paraId="4AFDA44C" w14:textId="77777777" w:rsidR="0097469C" w:rsidRDefault="0097469C" w:rsidP="0097469C"/>
    <w:p w14:paraId="7F94C30F" w14:textId="77777777" w:rsidR="0097469C" w:rsidRDefault="0097469C" w:rsidP="0097469C">
      <w:r>
        <w:t xml:space="preserve">SL2P-C can be executed multiple times to either calibrate additional regression algorithms or to apply a selected algorithm to a validation database.  Both actions will result in additions to the </w:t>
      </w:r>
      <w:proofErr w:type="spellStart"/>
      <w:r>
        <w:t>Results.mat</w:t>
      </w:r>
      <w:proofErr w:type="spellEnd"/>
      <w:r>
        <w:t xml:space="preserve"> file for each class – either in terms of new networks or in terms of new validation results.  If a new network is calibrated a new .</w:t>
      </w:r>
      <w:proofErr w:type="spellStart"/>
      <w:r>
        <w:t>xls</w:t>
      </w:r>
      <w:proofErr w:type="spellEnd"/>
      <w:r>
        <w:t xml:space="preserve"> worksheet will be added to the parameter file for the network details.  If new validation is performed, will result in new visualizations for each class.  One can make use of the .</w:t>
      </w:r>
      <w:proofErr w:type="spellStart"/>
      <w:r>
        <w:t>xls</w:t>
      </w:r>
      <w:proofErr w:type="spellEnd"/>
      <w:r>
        <w:t xml:space="preserve"> worksheet for a network to apply the regression algorithm to other datasets.</w:t>
      </w:r>
    </w:p>
    <w:p w14:paraId="090C1349" w14:textId="77777777" w:rsidR="0097469C" w:rsidRDefault="0097469C" w:rsidP="0097469C"/>
    <w:p w14:paraId="2F4C7C50" w14:textId="77777777" w:rsidR="0097469C" w:rsidRDefault="0097469C" w:rsidP="0097469C">
      <w:r>
        <w:t xml:space="preserve">To apply SL2P-c in Google Earth Engine, the </w:t>
      </w:r>
      <w:proofErr w:type="spellStart"/>
      <w:r>
        <w:t>matlab</w:t>
      </w:r>
      <w:proofErr w:type="spellEnd"/>
      <w:r>
        <w:t xml:space="preserve"> function SL2P2GEE must be executed with an input database class directory specified.  This function will produce one (using no partitioning) or more (using many partitions) CSV files corresponding to each network calibrated for the class.  The user can then upload these CSV files as GEE assets.  The LEAF Toolbox within GEE can then be configured to apply these networks based on a user specified index layer.   </w:t>
      </w:r>
    </w:p>
    <w:p w14:paraId="2449C3A9" w14:textId="77777777" w:rsidR="0097469C" w:rsidRPr="00FA4C03" w:rsidRDefault="0097469C" w:rsidP="0097469C"/>
    <w:p w14:paraId="3CE3DF85" w14:textId="77777777" w:rsidR="0097469C" w:rsidRDefault="0097469C" w:rsidP="0097469C">
      <w:pPr>
        <w:pStyle w:val="Heading1"/>
      </w:pPr>
      <w:bookmarkStart w:id="3312" w:name="_Toc140248711"/>
      <w:r>
        <w:t>Conclusions</w:t>
      </w:r>
      <w:bookmarkEnd w:id="3312"/>
    </w:p>
    <w:p w14:paraId="0D02C2D8" w14:textId="77777777" w:rsidR="0097469C" w:rsidRDefault="0097469C" w:rsidP="0097469C"/>
    <w:p w14:paraId="3DF97D8F" w14:textId="77777777" w:rsidR="0097469C" w:rsidRDefault="0097469C" w:rsidP="0097469C">
      <w:r>
        <w:t xml:space="preserve">The Simplified Level 2 Processor – CCRS for deriving vegetation biophysical variables from multispectral reflectance data is described.  SL2P-C is generalization of SL2P to allow for canopy clumping at crown and shoot scales.  The current CCRS implementation of SL2P-C relies on three cover classes: SL2P for non woody land cover, DBF for broadleaf woody land cover, and ENF for needleleaf woody land cover.  The ENF class also includes moss and lichen soils.  Cross-validation indicates SL2P-C is generally unbiased for LAI, fAPAR and fCOVER increasingly biased for Albedo &gt;0.2 and shows inconsistent biases for canopy water content and canopy chlorophyll content.  </w:t>
      </w:r>
    </w:p>
    <w:p w14:paraId="2752AD6B" w14:textId="77777777" w:rsidR="0097469C" w:rsidRDefault="0097469C" w:rsidP="0097469C"/>
    <w:p w14:paraId="29D3ACE0" w14:textId="77777777" w:rsidR="0097469C" w:rsidRDefault="0097469C" w:rsidP="0097469C">
      <w:r>
        <w:t xml:space="preserve">Validation using independent simulations with the same priors as the calibration datasets indicates single SL2P-C retrievals meet GCOS threshold requirements over 80% of the time for Albedo, fCOVER and fAPAR and 45% of the time for LAI and canopy water content and canopy chlorophyll </w:t>
      </w:r>
      <w:proofErr w:type="gramStart"/>
      <w:r>
        <w:t>content .</w:t>
      </w:r>
      <w:proofErr w:type="gramEnd"/>
      <w:r>
        <w:t xml:space="preserve">  However, averaging 10 spectrally similar pixels reduces uncertainty by a factor of ~3 and results in meeting GCOS requirements between 80% and 100% of the time depending on variable and cover class.  The averaging results indicate that SL2P-C retrieval errors will likely be spatially uncorrelated assuming zero mean (unbiased) input errors and could also be temporally uncorrelated over short intervals where canopy reflectance remains relatively constant.  Validation against in-situ measurements </w:t>
      </w:r>
      <w:proofErr w:type="gramStart"/>
      <w:r>
        <w:t>should  be</w:t>
      </w:r>
      <w:proofErr w:type="gramEnd"/>
      <w:r>
        <w:t xml:space="preserve"> performed with new protocols required to quantify the short length scale spatial and short extent temporal pattern of residuals.</w:t>
      </w:r>
    </w:p>
    <w:p w14:paraId="389BE065" w14:textId="77777777" w:rsidR="0097469C" w:rsidRDefault="0097469C" w:rsidP="0097469C"/>
    <w:p w14:paraId="4EFC666C" w14:textId="090F4784" w:rsidR="0097469C" w:rsidRDefault="0097469C" w:rsidP="0097469C">
      <w:r>
        <w:lastRenderedPageBreak/>
        <w:t xml:space="preserve">SL2P-C and sample parameters files and output are available at </w:t>
      </w:r>
      <w:r>
        <w:fldChar w:fldCharType="begin"/>
      </w:r>
      <w:r>
        <w:instrText xml:space="preserve"> HYPERLINK "</w:instrText>
      </w:r>
      <w:r w:rsidRPr="00083B6C">
        <w:instrText>https://github.com/rfernand387/SL2PC/upload/master/Reports</w:instrText>
      </w:r>
      <w:r>
        <w:instrText xml:space="preserve">" </w:instrText>
      </w:r>
      <w:ins w:id="3313" w:author="Fernandes, Richard (he, him, his | il, le, lui)" w:date="2023-07-14T17:36:00Z"/>
      <w:r>
        <w:fldChar w:fldCharType="separate"/>
      </w:r>
      <w:r w:rsidRPr="00EA39AC">
        <w:rPr>
          <w:rStyle w:val="Hyperlink"/>
        </w:rPr>
        <w:t>https://github.com/rfernand387/SL2PC/upload/master/Reports</w:t>
      </w:r>
      <w:r>
        <w:fldChar w:fldCharType="end"/>
      </w:r>
      <w:r>
        <w:t xml:space="preserve">.  This resource can be used with </w:t>
      </w:r>
      <w:proofErr w:type="spellStart"/>
      <w:r>
        <w:t>Matlab</w:t>
      </w:r>
      <w:proofErr w:type="spellEnd"/>
      <w:r>
        <w:t xml:space="preserve"> Version 2019 and the Statistics and Machine Learning toolbox to apply SL2P to user databases formatted to meet the current simulation databases.  SL2P-C can be applied to imagery using the LEAF-Toolbox (</w:t>
      </w:r>
      <w:r>
        <w:fldChar w:fldCharType="begin"/>
      </w:r>
      <w:r>
        <w:instrText xml:space="preserve"> HYPERLINK "https://github.com/rfernand387/LEAF-Toolbox" </w:instrText>
      </w:r>
      <w:ins w:id="3314" w:author="Fernandes, Richard (he, him, his | il, le, lui)" w:date="2023-07-14T17:36:00Z"/>
      <w:r>
        <w:fldChar w:fldCharType="separate"/>
      </w:r>
      <w:r w:rsidRPr="00EA39AC">
        <w:rPr>
          <w:rStyle w:val="Hyperlink"/>
        </w:rPr>
        <w:t>https://github.com/rfernand387/LEAF-Toolbox</w:t>
      </w:r>
      <w:r>
        <w:fldChar w:fldCharType="end"/>
      </w:r>
      <w:r>
        <w:t xml:space="preserve"> ).  Further testing with the FLIGHT RTM (for forests) and using validation with in-situ measurements is underway.  </w:t>
      </w:r>
    </w:p>
    <w:p w14:paraId="43F20E02" w14:textId="77777777" w:rsidR="0097469C" w:rsidRDefault="0097469C" w:rsidP="0097469C">
      <w:r>
        <w:t xml:space="preserve">  </w:t>
      </w:r>
    </w:p>
    <w:p w14:paraId="38103539" w14:textId="77777777" w:rsidR="0097469C" w:rsidRDefault="0097469C" w:rsidP="0097469C">
      <w:pPr>
        <w:pStyle w:val="Heading1"/>
      </w:pPr>
      <w:bookmarkStart w:id="3315" w:name="_Toc140248712"/>
      <w:r>
        <w:t>References</w:t>
      </w:r>
      <w:bookmarkEnd w:id="3315"/>
    </w:p>
    <w:p w14:paraId="60D6A505" w14:textId="77777777" w:rsidR="0097469C" w:rsidRPr="003F51BD" w:rsidRDefault="0097469C" w:rsidP="0097469C">
      <w:pPr>
        <w:jc w:val="both"/>
        <w:rPr>
          <w:rFonts w:cstheme="minorHAnsi"/>
        </w:rPr>
      </w:pPr>
    </w:p>
    <w:p w14:paraId="25859E70" w14:textId="24062D9C" w:rsidR="0097469C" w:rsidRPr="003F51BD" w:rsidRDefault="0097469C" w:rsidP="0097469C">
      <w:pPr>
        <w:jc w:val="both"/>
        <w:rPr>
          <w:rFonts w:cstheme="minorHAnsi"/>
          <w:shd w:val="clear" w:color="auto" w:fill="FFFFFF"/>
        </w:rPr>
      </w:pPr>
      <w:r w:rsidRPr="003F51BD">
        <w:rPr>
          <w:rFonts w:cstheme="minorHAnsi"/>
        </w:rPr>
        <w:fldChar w:fldCharType="begin"/>
      </w:r>
      <w:r w:rsidRPr="003F51BD">
        <w:rPr>
          <w:rFonts w:cstheme="minorHAnsi"/>
        </w:rPr>
        <w:instrText>HYPERLINK "https://nfi.nfis.org/en/standardreports"</w:instrText>
      </w:r>
      <w:ins w:id="3316" w:author="Fernandes, Richard (he, him, his | il, le, lui)" w:date="2023-07-14T17:36:00Z">
        <w:r w:rsidR="00DD40B0" w:rsidRPr="003F51BD">
          <w:rPr>
            <w:rFonts w:cstheme="minorHAnsi"/>
          </w:rPr>
        </w:r>
      </w:ins>
      <w:r w:rsidRPr="003F51BD">
        <w:rPr>
          <w:rFonts w:cstheme="minorHAnsi"/>
        </w:rPr>
        <w:fldChar w:fldCharType="separate"/>
      </w:r>
      <w:r w:rsidRPr="003F51BD">
        <w:rPr>
          <w:rStyle w:val="Hyperlink"/>
          <w:rFonts w:cstheme="minorHAnsi"/>
          <w:color w:val="auto"/>
          <w:u w:val="none"/>
        </w:rPr>
        <w:t>Canada's National Forest Inventory</w:t>
      </w:r>
      <w:r w:rsidRPr="003F51BD">
        <w:rPr>
          <w:rStyle w:val="Hyperlink"/>
          <w:rFonts w:cstheme="minorHAnsi"/>
          <w:color w:val="auto"/>
          <w:u w:val="none"/>
        </w:rPr>
        <w:fldChar w:fldCharType="end"/>
      </w:r>
      <w:r w:rsidRPr="003F51BD">
        <w:rPr>
          <w:rFonts w:cstheme="minorHAnsi"/>
          <w:shd w:val="clear" w:color="auto" w:fill="FFFFFF"/>
        </w:rPr>
        <w:t>, 2013, Table 5.1 Area (1000 </w:t>
      </w:r>
      <w:r w:rsidRPr="003F51BD">
        <w:rPr>
          <w:rFonts w:cstheme="minorHAnsi"/>
        </w:rPr>
        <w:t>ha</w:t>
      </w:r>
      <w:r w:rsidRPr="003F51BD">
        <w:rPr>
          <w:rFonts w:cstheme="minorHAnsi"/>
          <w:shd w:val="clear" w:color="auto" w:fill="FFFFFF"/>
        </w:rPr>
        <w:t>) of forest land by forest type, age class in Canada, 2006 revised baseline, Version 3, December 2013 (accessed April 7, 2017).</w:t>
      </w:r>
    </w:p>
    <w:p w14:paraId="121BFE90" w14:textId="77777777" w:rsidR="0097469C" w:rsidRDefault="0097469C" w:rsidP="0097469C">
      <w:pPr>
        <w:jc w:val="both"/>
        <w:rPr>
          <w:rFonts w:cstheme="minorHAnsi"/>
        </w:rPr>
      </w:pPr>
    </w:p>
    <w:p w14:paraId="49A965FE" w14:textId="1C109071" w:rsidR="008D41BE" w:rsidRPr="008D41BE" w:rsidRDefault="000A535A" w:rsidP="008D41BE">
      <w:pPr>
        <w:rPr>
          <w:rFonts w:eastAsia="Times New Roman" w:cstheme="minorHAnsi"/>
          <w:lang w:eastAsia="en-CA"/>
        </w:rPr>
      </w:pPr>
      <w:r w:rsidRPr="008D41BE">
        <w:rPr>
          <w:rFonts w:cstheme="minorHAnsi"/>
          <w:lang w:val="fr-CA"/>
        </w:rPr>
        <w:t xml:space="preserve">Brown, L., Fernandes, R.A., 2021.  </w:t>
      </w:r>
      <w:r w:rsidR="008D41BE" w:rsidRPr="008D41BE">
        <w:rPr>
          <w:rFonts w:eastAsia="Times New Roman" w:cstheme="minorHAnsi"/>
          <w:lang w:eastAsia="en-CA"/>
        </w:rPr>
        <w:t>Validation of baseline and modified Sentinel-2 Level 2 Prototype Processor leaf area index retrievals over the United States</w:t>
      </w:r>
      <w:r w:rsidR="008D41BE">
        <w:rPr>
          <w:rFonts w:eastAsia="Times New Roman" w:cstheme="minorHAnsi"/>
          <w:lang w:eastAsia="en-CA"/>
        </w:rPr>
        <w:t xml:space="preserve">.  </w:t>
      </w:r>
      <w:r w:rsidR="008D41BE" w:rsidRPr="00DD40B0">
        <w:rPr>
          <w:rFonts w:eastAsia="Times New Roman" w:cstheme="minorHAnsi"/>
          <w:lang w:eastAsia="en-CA"/>
          <w:rPrChange w:id="3317" w:author="Fernandes, Richard (he, him, his | il, le, lui)" w:date="2023-07-14T17:36:00Z">
            <w:rPr>
              <w:rFonts w:eastAsia="Times New Roman" w:cstheme="minorHAnsi"/>
              <w:lang w:val="fr-CA" w:eastAsia="en-CA"/>
            </w:rPr>
          </w:rPrChange>
        </w:rPr>
        <w:t xml:space="preserve">IISPRS J. </w:t>
      </w:r>
      <w:proofErr w:type="spellStart"/>
      <w:r w:rsidR="008D41BE" w:rsidRPr="00DD40B0">
        <w:rPr>
          <w:rFonts w:eastAsia="Times New Roman" w:cstheme="minorHAnsi"/>
          <w:lang w:eastAsia="en-CA"/>
          <w:rPrChange w:id="3318" w:author="Fernandes, Richard (he, him, his | il, le, lui)" w:date="2023-07-14T17:36:00Z">
            <w:rPr>
              <w:rFonts w:eastAsia="Times New Roman" w:cstheme="minorHAnsi"/>
              <w:lang w:val="fr-CA" w:eastAsia="en-CA"/>
            </w:rPr>
          </w:rPrChange>
        </w:rPr>
        <w:t>Photogramm</w:t>
      </w:r>
      <w:proofErr w:type="spellEnd"/>
      <w:r w:rsidR="008D41BE" w:rsidRPr="00DD40B0">
        <w:rPr>
          <w:rFonts w:eastAsia="Times New Roman" w:cstheme="minorHAnsi"/>
          <w:lang w:eastAsia="en-CA"/>
          <w:rPrChange w:id="3319" w:author="Fernandes, Richard (he, him, his | il, le, lui)" w:date="2023-07-14T17:36:00Z">
            <w:rPr>
              <w:rFonts w:eastAsia="Times New Roman" w:cstheme="minorHAnsi"/>
              <w:lang w:val="fr-CA" w:eastAsia="en-CA"/>
            </w:rPr>
          </w:rPrChange>
        </w:rPr>
        <w:t>. Remote Sens., 175</w:t>
      </w:r>
      <w:r w:rsidR="008D41BE" w:rsidRPr="00DD40B0">
        <w:rPr>
          <w:rFonts w:eastAsia="Times New Roman" w:cstheme="minorHAnsi"/>
          <w:lang w:eastAsia="en-CA"/>
          <w:rPrChange w:id="3320" w:author="Fernandes, Richard (he, him, his | il, le, lui)" w:date="2023-07-14T17:36:00Z">
            <w:rPr>
              <w:rFonts w:eastAsia="Times New Roman" w:cstheme="minorHAnsi"/>
              <w:lang w:val="fr-CA" w:eastAsia="en-CA"/>
            </w:rPr>
          </w:rPrChange>
        </w:rPr>
        <w:t xml:space="preserve">, </w:t>
      </w:r>
      <w:r w:rsidR="008D41BE" w:rsidRPr="00DD40B0">
        <w:rPr>
          <w:rFonts w:eastAsia="Times New Roman" w:cstheme="minorHAnsi"/>
          <w:lang w:eastAsia="en-CA"/>
          <w:rPrChange w:id="3321" w:author="Fernandes, Richard (he, him, his | il, le, lui)" w:date="2023-07-14T17:36:00Z">
            <w:rPr>
              <w:rFonts w:eastAsia="Times New Roman" w:cstheme="minorHAnsi"/>
              <w:lang w:val="fr-CA" w:eastAsia="en-CA"/>
            </w:rPr>
          </w:rPrChange>
        </w:rPr>
        <w:t>pp. 71-87, </w:t>
      </w:r>
      <w:r w:rsidR="008D41BE" w:rsidRPr="008D41BE">
        <w:rPr>
          <w:rFonts w:eastAsia="Times New Roman" w:cstheme="minorHAnsi"/>
          <w:lang w:eastAsia="en-CA"/>
        </w:rPr>
        <w:fldChar w:fldCharType="begin"/>
      </w:r>
      <w:r w:rsidR="008D41BE" w:rsidRPr="00DD40B0">
        <w:rPr>
          <w:rFonts w:eastAsia="Times New Roman" w:cstheme="minorHAnsi"/>
          <w:lang w:eastAsia="en-CA"/>
          <w:rPrChange w:id="3322" w:author="Fernandes, Richard (he, him, his | il, le, lui)" w:date="2023-07-14T17:36:00Z">
            <w:rPr>
              <w:rFonts w:eastAsia="Times New Roman" w:cstheme="minorHAnsi"/>
              <w:lang w:val="fr-CA" w:eastAsia="en-CA"/>
            </w:rPr>
          </w:rPrChange>
        </w:rPr>
        <w:instrText xml:space="preserve"> HYPERLINK "https://doi.org/10.1016/j.isprsjprs.2021.02.020" \t "_blank" </w:instrText>
      </w:r>
      <w:ins w:id="3323" w:author="Fernandes, Richard (he, him, his | il, le, lui)" w:date="2023-07-14T17:36:00Z">
        <w:r w:rsidR="00DD40B0" w:rsidRPr="008D41BE">
          <w:rPr>
            <w:rFonts w:eastAsia="Times New Roman" w:cstheme="minorHAnsi"/>
            <w:lang w:eastAsia="en-CA"/>
          </w:rPr>
        </w:r>
      </w:ins>
      <w:r w:rsidR="008D41BE" w:rsidRPr="008D41BE">
        <w:rPr>
          <w:rFonts w:eastAsia="Times New Roman" w:cstheme="minorHAnsi"/>
          <w:lang w:eastAsia="en-CA"/>
        </w:rPr>
        <w:fldChar w:fldCharType="separate"/>
      </w:r>
      <w:r w:rsidR="008D41BE" w:rsidRPr="00DD40B0">
        <w:rPr>
          <w:rFonts w:eastAsia="Times New Roman" w:cstheme="minorHAnsi"/>
          <w:lang w:eastAsia="en-CA"/>
          <w:rPrChange w:id="3324" w:author="Fernandes, Richard (he, him, his | il, le, lui)" w:date="2023-07-14T17:36:00Z">
            <w:rPr>
              <w:rFonts w:eastAsia="Times New Roman" w:cstheme="minorHAnsi"/>
              <w:lang w:val="fr-CA" w:eastAsia="en-CA"/>
            </w:rPr>
          </w:rPrChange>
        </w:rPr>
        <w:t>10.1016/j.isprsjprs.2021.02.020</w:t>
      </w:r>
      <w:r w:rsidR="008D41BE" w:rsidRPr="008D41BE">
        <w:rPr>
          <w:rFonts w:eastAsia="Times New Roman" w:cstheme="minorHAnsi"/>
          <w:lang w:eastAsia="en-CA"/>
        </w:rPr>
        <w:fldChar w:fldCharType="end"/>
      </w:r>
      <w:r w:rsidR="008D41BE" w:rsidRPr="00DD40B0">
        <w:rPr>
          <w:rFonts w:eastAsia="Times New Roman" w:cstheme="minorHAnsi"/>
          <w:lang w:eastAsia="en-CA"/>
          <w:rPrChange w:id="3325" w:author="Fernandes, Richard (he, him, his | il, le, lui)" w:date="2023-07-14T17:36:00Z">
            <w:rPr>
              <w:rFonts w:eastAsia="Times New Roman" w:cstheme="minorHAnsi"/>
              <w:lang w:val="fr-CA" w:eastAsia="en-CA"/>
            </w:rPr>
          </w:rPrChange>
        </w:rPr>
        <w:t>.</w:t>
      </w:r>
    </w:p>
    <w:p w14:paraId="3E1C866F" w14:textId="02BAAEE6" w:rsidR="000A535A" w:rsidRPr="00DD40B0" w:rsidRDefault="000A535A" w:rsidP="0097469C">
      <w:pPr>
        <w:jc w:val="both"/>
        <w:rPr>
          <w:rFonts w:cstheme="minorHAnsi"/>
          <w:rPrChange w:id="3326" w:author="Fernandes, Richard (he, him, his | il, le, lui)" w:date="2023-07-14T17:36:00Z">
            <w:rPr>
              <w:rFonts w:cstheme="minorHAnsi"/>
              <w:lang w:val="fr-CA"/>
            </w:rPr>
          </w:rPrChange>
        </w:rPr>
      </w:pPr>
    </w:p>
    <w:p w14:paraId="5701A5EA" w14:textId="10362037" w:rsidR="0097469C" w:rsidRPr="003F51BD" w:rsidRDefault="0097469C" w:rsidP="0097469C">
      <w:pPr>
        <w:jc w:val="both"/>
        <w:rPr>
          <w:rFonts w:cstheme="minorHAnsi"/>
        </w:rPr>
      </w:pPr>
      <w:r w:rsidRPr="003F51BD">
        <w:rPr>
          <w:rFonts w:cstheme="minorHAnsi"/>
        </w:rPr>
        <w:fldChar w:fldCharType="begin"/>
      </w:r>
      <w:r w:rsidRPr="003F51BD">
        <w:rPr>
          <w:rFonts w:cstheme="minorHAnsi"/>
        </w:rPr>
        <w:instrText>HYPERLINK "https://www.sciencedirect.com/science/article/pii/S0034425719301117" \l "bbb0180"</w:instrText>
      </w:r>
      <w:ins w:id="3327" w:author="Fernandes, Richard (he, him, his | il, le, lui)" w:date="2023-07-14T17:36:00Z">
        <w:r w:rsidR="00DD40B0" w:rsidRPr="003F51BD">
          <w:rPr>
            <w:rFonts w:cstheme="minorHAnsi"/>
          </w:rPr>
        </w:r>
      </w:ins>
      <w:r w:rsidRPr="003F51BD">
        <w:rPr>
          <w:rFonts w:cstheme="minorHAnsi"/>
        </w:rPr>
        <w:fldChar w:fldCharType="separate"/>
      </w:r>
      <w:r w:rsidRPr="003F51BD">
        <w:rPr>
          <w:rStyle w:val="Hyperlink"/>
          <w:rFonts w:cstheme="minorHAnsi"/>
          <w:color w:val="auto"/>
          <w:u w:val="none"/>
        </w:rPr>
        <w:t>Djamai and Fernandes, 2018</w:t>
      </w:r>
      <w:r w:rsidRPr="003F51BD">
        <w:rPr>
          <w:rStyle w:val="Hyperlink"/>
          <w:rFonts w:cstheme="minorHAnsi"/>
          <w:color w:val="auto"/>
          <w:u w:val="none"/>
        </w:rPr>
        <w:fldChar w:fldCharType="end"/>
      </w:r>
      <w:r w:rsidRPr="003F51BD">
        <w:rPr>
          <w:rFonts w:cstheme="minorHAnsi"/>
        </w:rPr>
        <w:t xml:space="preserve">, </w:t>
      </w:r>
      <w:r w:rsidRPr="003F51BD">
        <w:rPr>
          <w:rStyle w:val="Strong"/>
          <w:rFonts w:cstheme="minorHAnsi"/>
          <w:b w:val="0"/>
          <w:bCs w:val="0"/>
        </w:rPr>
        <w:t>Comparison of SNAP-derived sentinel-2A L2A product to ESA product over Europe</w:t>
      </w:r>
      <w:r w:rsidRPr="003F51BD">
        <w:rPr>
          <w:rFonts w:cstheme="minorHAnsi"/>
        </w:rPr>
        <w:t>, Remote Sens., 10 (2018), p. 926.</w:t>
      </w:r>
    </w:p>
    <w:p w14:paraId="7546E669" w14:textId="77777777" w:rsidR="0097469C" w:rsidRPr="003F51BD" w:rsidRDefault="0097469C" w:rsidP="0097469C">
      <w:pPr>
        <w:jc w:val="both"/>
        <w:rPr>
          <w:rFonts w:cstheme="minorHAnsi"/>
        </w:rPr>
      </w:pPr>
    </w:p>
    <w:p w14:paraId="3C023345" w14:textId="77777777" w:rsidR="0097469C" w:rsidRPr="00DD40B0" w:rsidRDefault="0097469C" w:rsidP="0097469C">
      <w:pPr>
        <w:jc w:val="both"/>
        <w:rPr>
          <w:rFonts w:cstheme="minorHAnsi"/>
          <w:shd w:val="clear" w:color="auto" w:fill="FFFFFF"/>
          <w:lang w:val="fr-CA"/>
          <w:rPrChange w:id="3328" w:author="Fernandes, Richard (he, him, his | il, le, lui)" w:date="2023-07-14T17:36:00Z">
            <w:rPr>
              <w:rFonts w:cstheme="minorHAnsi"/>
              <w:shd w:val="clear" w:color="auto" w:fill="FFFFFF"/>
            </w:rPr>
          </w:rPrChange>
        </w:rPr>
      </w:pPr>
      <w:r w:rsidRPr="003F51BD">
        <w:rPr>
          <w:rFonts w:cstheme="minorHAnsi"/>
          <w:shd w:val="clear" w:color="auto" w:fill="FFFFFF"/>
        </w:rPr>
        <w:t xml:space="preserve">Djamai, N.; Fernandes, R.; Weiss, M.; </w:t>
      </w:r>
      <w:proofErr w:type="spellStart"/>
      <w:r w:rsidRPr="003F51BD">
        <w:rPr>
          <w:rFonts w:cstheme="minorHAnsi"/>
          <w:shd w:val="clear" w:color="auto" w:fill="FFFFFF"/>
        </w:rPr>
        <w:t>McNairn</w:t>
      </w:r>
      <w:proofErr w:type="spellEnd"/>
      <w:r w:rsidRPr="003F51BD">
        <w:rPr>
          <w:rFonts w:cstheme="minorHAnsi"/>
          <w:shd w:val="clear" w:color="auto" w:fill="FFFFFF"/>
        </w:rPr>
        <w:t xml:space="preserve">, H.; </w:t>
      </w:r>
      <w:proofErr w:type="spellStart"/>
      <w:r w:rsidRPr="003F51BD">
        <w:rPr>
          <w:rFonts w:cstheme="minorHAnsi"/>
          <w:shd w:val="clear" w:color="auto" w:fill="FFFFFF"/>
        </w:rPr>
        <w:t>Goïta</w:t>
      </w:r>
      <w:proofErr w:type="spellEnd"/>
      <w:r w:rsidRPr="003F51BD">
        <w:rPr>
          <w:rFonts w:cstheme="minorHAnsi"/>
          <w:shd w:val="clear" w:color="auto" w:fill="FFFFFF"/>
        </w:rPr>
        <w:t>, K. Validation of the Sentinel Simplified Level 2 Product Prototype Processor (SL2P) for mapping cropland biophysical variables using Sentinel-2/MSI and Landsat-8/OLI data. </w:t>
      </w:r>
      <w:r w:rsidRPr="00DD40B0">
        <w:rPr>
          <w:rStyle w:val="html-italic"/>
          <w:rFonts w:cstheme="minorHAnsi"/>
          <w:shd w:val="clear" w:color="auto" w:fill="FFFFFF"/>
          <w:lang w:val="fr-CA"/>
          <w:rPrChange w:id="3329" w:author="Fernandes, Richard (he, him, his | il, le, lui)" w:date="2023-07-14T17:36:00Z">
            <w:rPr>
              <w:rStyle w:val="html-italic"/>
              <w:rFonts w:cstheme="minorHAnsi"/>
              <w:shd w:val="clear" w:color="auto" w:fill="FFFFFF"/>
            </w:rPr>
          </w:rPrChange>
        </w:rPr>
        <w:t>Remote Sens. Environ.</w:t>
      </w:r>
      <w:r w:rsidRPr="00DD40B0">
        <w:rPr>
          <w:rFonts w:cstheme="minorHAnsi"/>
          <w:shd w:val="clear" w:color="auto" w:fill="FFFFFF"/>
          <w:lang w:val="fr-CA"/>
          <w:rPrChange w:id="3330" w:author="Fernandes, Richard (he, him, his | il, le, lui)" w:date="2023-07-14T17:36:00Z">
            <w:rPr>
              <w:rFonts w:cstheme="minorHAnsi"/>
              <w:shd w:val="clear" w:color="auto" w:fill="FFFFFF"/>
            </w:rPr>
          </w:rPrChange>
        </w:rPr>
        <w:t> 2019, </w:t>
      </w:r>
      <w:r w:rsidRPr="00DD40B0">
        <w:rPr>
          <w:rStyle w:val="html-italic"/>
          <w:rFonts w:cstheme="minorHAnsi"/>
          <w:shd w:val="clear" w:color="auto" w:fill="FFFFFF"/>
          <w:lang w:val="fr-CA"/>
          <w:rPrChange w:id="3331" w:author="Fernandes, Richard (he, him, his | il, le, lui)" w:date="2023-07-14T17:36:00Z">
            <w:rPr>
              <w:rStyle w:val="html-italic"/>
              <w:rFonts w:cstheme="minorHAnsi"/>
              <w:shd w:val="clear" w:color="auto" w:fill="FFFFFF"/>
            </w:rPr>
          </w:rPrChange>
        </w:rPr>
        <w:t>225</w:t>
      </w:r>
      <w:r w:rsidRPr="00DD40B0">
        <w:rPr>
          <w:rFonts w:cstheme="minorHAnsi"/>
          <w:shd w:val="clear" w:color="auto" w:fill="FFFFFF"/>
          <w:lang w:val="fr-CA"/>
          <w:rPrChange w:id="3332" w:author="Fernandes, Richard (he, him, his | il, le, lui)" w:date="2023-07-14T17:36:00Z">
            <w:rPr>
              <w:rFonts w:cstheme="minorHAnsi"/>
              <w:shd w:val="clear" w:color="auto" w:fill="FFFFFF"/>
            </w:rPr>
          </w:rPrChange>
        </w:rPr>
        <w:t>, 416–430.</w:t>
      </w:r>
    </w:p>
    <w:p w14:paraId="3B75B1E9" w14:textId="77777777" w:rsidR="0097469C" w:rsidRPr="00DD40B0" w:rsidRDefault="0097469C" w:rsidP="0097469C">
      <w:pPr>
        <w:jc w:val="both"/>
        <w:rPr>
          <w:rFonts w:cstheme="minorHAnsi"/>
          <w:lang w:val="fr-CA"/>
          <w:rPrChange w:id="3333" w:author="Fernandes, Richard (he, him, his | il, le, lui)" w:date="2023-07-14T17:36:00Z">
            <w:rPr>
              <w:rFonts w:cstheme="minorHAnsi"/>
            </w:rPr>
          </w:rPrChange>
        </w:rPr>
      </w:pPr>
    </w:p>
    <w:p w14:paraId="2D371B4D" w14:textId="77777777" w:rsidR="0097469C" w:rsidRPr="003F51BD" w:rsidRDefault="0097469C" w:rsidP="0097469C">
      <w:pPr>
        <w:spacing w:after="0" w:line="240" w:lineRule="auto"/>
        <w:rPr>
          <w:rFonts w:eastAsia="Times New Roman" w:cstheme="minorHAnsi"/>
          <w:lang w:val="fr-CA" w:eastAsia="en-CA"/>
        </w:rPr>
      </w:pPr>
      <w:r w:rsidRPr="003F51BD">
        <w:rPr>
          <w:rFonts w:eastAsia="Times New Roman" w:cstheme="minorHAnsi"/>
          <w:lang w:val="fr-CA" w:eastAsia="en-CA"/>
        </w:rPr>
        <w:t>Fernandes, R., C. </w:t>
      </w:r>
      <w:proofErr w:type="spellStart"/>
      <w:r w:rsidRPr="003F51BD">
        <w:rPr>
          <w:rFonts w:eastAsia="Times New Roman" w:cstheme="minorHAnsi"/>
          <w:lang w:val="fr-CA" w:eastAsia="en-CA"/>
        </w:rPr>
        <w:t>Butson</w:t>
      </w:r>
      <w:proofErr w:type="spellEnd"/>
      <w:r w:rsidRPr="003F51BD">
        <w:rPr>
          <w:rFonts w:eastAsia="Times New Roman" w:cstheme="minorHAnsi"/>
          <w:lang w:val="fr-CA" w:eastAsia="en-CA"/>
        </w:rPr>
        <w:t>, S. Leblanc, R. Latifovic, 2003.</w:t>
      </w:r>
    </w:p>
    <w:p w14:paraId="361F22C7" w14:textId="77777777" w:rsidR="0097469C" w:rsidRPr="003F51BD" w:rsidRDefault="0097469C" w:rsidP="0097469C">
      <w:pPr>
        <w:spacing w:after="0" w:line="240" w:lineRule="auto"/>
        <w:rPr>
          <w:rFonts w:eastAsia="Times New Roman" w:cstheme="minorHAnsi"/>
          <w:lang w:eastAsia="en-CA"/>
        </w:rPr>
      </w:pPr>
      <w:r w:rsidRPr="003F51BD">
        <w:rPr>
          <w:rFonts w:eastAsia="Times New Roman" w:cstheme="minorHAnsi"/>
          <w:lang w:eastAsia="en-CA"/>
        </w:rPr>
        <w:t>Landsat-5 TM and Landsat-7 ETM+ based accuracy assessment of leaf area index products for Canada derived from SPOT-4 VEGETATION data.</w:t>
      </w:r>
    </w:p>
    <w:p w14:paraId="638602E9" w14:textId="077E9CD9" w:rsidR="0097469C" w:rsidRPr="003F51BD" w:rsidRDefault="0097469C" w:rsidP="0097469C">
      <w:pPr>
        <w:spacing w:after="0" w:line="240" w:lineRule="auto"/>
        <w:rPr>
          <w:rFonts w:eastAsia="Times New Roman" w:cstheme="minorHAnsi"/>
          <w:lang w:eastAsia="en-CA"/>
        </w:rPr>
      </w:pPr>
      <w:r w:rsidRPr="003F51BD">
        <w:rPr>
          <w:rFonts w:eastAsia="Times New Roman" w:cstheme="minorHAnsi"/>
          <w:lang w:eastAsia="en-CA"/>
        </w:rPr>
        <w:t>Can. J. Remote. Sens., </w:t>
      </w:r>
      <w:proofErr w:type="gramStart"/>
      <w:r w:rsidRPr="003F51BD">
        <w:rPr>
          <w:rFonts w:eastAsia="Times New Roman" w:cstheme="minorHAnsi"/>
          <w:lang w:eastAsia="en-CA"/>
        </w:rPr>
        <w:t>29 ,</w:t>
      </w:r>
      <w:proofErr w:type="gramEnd"/>
      <w:r w:rsidRPr="003F51BD">
        <w:rPr>
          <w:rFonts w:eastAsia="Times New Roman" w:cstheme="minorHAnsi"/>
          <w:lang w:eastAsia="en-CA"/>
        </w:rPr>
        <w:fldChar w:fldCharType="begin"/>
      </w:r>
      <w:r w:rsidRPr="003F51BD">
        <w:rPr>
          <w:rFonts w:eastAsia="Times New Roman" w:cstheme="minorHAnsi"/>
          <w:lang w:eastAsia="en-CA"/>
        </w:rPr>
        <w:instrText xml:space="preserve"> HYPERLINK "https://doi.org/10.5589/m02-092" \t "_blank" </w:instrText>
      </w:r>
      <w:ins w:id="3334" w:author="Fernandes, Richard (he, him, his | il, le, lui)" w:date="2023-07-14T17:36:00Z">
        <w:r w:rsidR="00DD40B0" w:rsidRPr="003F51BD">
          <w:rPr>
            <w:rFonts w:eastAsia="Times New Roman" w:cstheme="minorHAnsi"/>
            <w:lang w:eastAsia="en-CA"/>
          </w:rPr>
        </w:r>
      </w:ins>
      <w:r w:rsidRPr="003F51BD">
        <w:rPr>
          <w:rFonts w:eastAsia="Times New Roman" w:cstheme="minorHAnsi"/>
          <w:lang w:eastAsia="en-CA"/>
        </w:rPr>
        <w:fldChar w:fldCharType="separate"/>
      </w:r>
      <w:r w:rsidRPr="003F51BD">
        <w:rPr>
          <w:rFonts w:eastAsia="Times New Roman" w:cstheme="minorHAnsi"/>
          <w:lang w:eastAsia="en-CA"/>
        </w:rPr>
        <w:t>10.5589/m02-092</w:t>
      </w:r>
      <w:r w:rsidRPr="003F51BD">
        <w:rPr>
          <w:rFonts w:eastAsia="Times New Roman" w:cstheme="minorHAnsi"/>
          <w:lang w:eastAsia="en-CA"/>
        </w:rPr>
        <w:fldChar w:fldCharType="end"/>
      </w:r>
      <w:r w:rsidRPr="003F51BD">
        <w:rPr>
          <w:rFonts w:eastAsia="Times New Roman" w:cstheme="minorHAnsi"/>
          <w:lang w:eastAsia="en-CA"/>
        </w:rPr>
        <w:t>.</w:t>
      </w:r>
    </w:p>
    <w:p w14:paraId="272A7D96" w14:textId="77777777" w:rsidR="0097469C" w:rsidRPr="003F51BD" w:rsidRDefault="0097469C" w:rsidP="0097469C">
      <w:pPr>
        <w:jc w:val="both"/>
        <w:rPr>
          <w:rFonts w:cstheme="minorHAnsi"/>
        </w:rPr>
      </w:pPr>
    </w:p>
    <w:p w14:paraId="2420AE46" w14:textId="72B2021D" w:rsidR="0097469C" w:rsidRPr="003F51BD" w:rsidRDefault="0097469C" w:rsidP="0097469C">
      <w:pPr>
        <w:jc w:val="both"/>
        <w:rPr>
          <w:rFonts w:cstheme="minorHAnsi"/>
        </w:rPr>
      </w:pPr>
      <w:r w:rsidRPr="003F51BD">
        <w:rPr>
          <w:rFonts w:cstheme="minorHAnsi"/>
        </w:rPr>
        <w:fldChar w:fldCharType="begin"/>
      </w:r>
      <w:r w:rsidRPr="003F51BD">
        <w:rPr>
          <w:rFonts w:cstheme="minorHAnsi"/>
        </w:rPr>
        <w:instrText>HYPERLINK "https://www.sciencedirect.com/science/article/pii/S0034425719301117" \l "bbb0225"</w:instrText>
      </w:r>
      <w:ins w:id="3335" w:author="Fernandes, Richard (he, him, his | il, le, lui)" w:date="2023-07-14T17:36:00Z">
        <w:r w:rsidR="00DD40B0" w:rsidRPr="003F51BD">
          <w:rPr>
            <w:rFonts w:cstheme="minorHAnsi"/>
          </w:rPr>
        </w:r>
      </w:ins>
      <w:r w:rsidRPr="003F51BD">
        <w:rPr>
          <w:rFonts w:cstheme="minorHAnsi"/>
        </w:rPr>
        <w:fldChar w:fldCharType="separate"/>
      </w:r>
      <w:r w:rsidRPr="003F51BD">
        <w:rPr>
          <w:rStyle w:val="Hyperlink"/>
          <w:rFonts w:cstheme="minorHAnsi"/>
          <w:color w:val="auto"/>
          <w:u w:val="none"/>
        </w:rPr>
        <w:t>Fernandes et al., 2014</w:t>
      </w:r>
      <w:r w:rsidRPr="003F51BD">
        <w:rPr>
          <w:rStyle w:val="Hyperlink"/>
          <w:rFonts w:cstheme="minorHAnsi"/>
          <w:color w:val="auto"/>
          <w:u w:val="none"/>
        </w:rPr>
        <w:fldChar w:fldCharType="end"/>
      </w:r>
      <w:r w:rsidRPr="003F51BD">
        <w:rPr>
          <w:rFonts w:cstheme="minorHAnsi"/>
        </w:rPr>
        <w:t xml:space="preserve">, </w:t>
      </w:r>
      <w:r w:rsidRPr="003F51BD">
        <w:rPr>
          <w:rStyle w:val="Strong"/>
          <w:rFonts w:cstheme="minorHAnsi"/>
          <w:b w:val="0"/>
          <w:bCs w:val="0"/>
        </w:rPr>
        <w:t>Global Leaf Area Index Product Validation Good Practices</w:t>
      </w:r>
      <w:r w:rsidRPr="003F51BD">
        <w:rPr>
          <w:rFonts w:cstheme="minorHAnsi"/>
        </w:rPr>
        <w:t>, Committee of Earth Observing Systems Working Group on Calibration and Validation (2014), p. 75.</w:t>
      </w:r>
    </w:p>
    <w:p w14:paraId="14CA718C" w14:textId="77777777" w:rsidR="0097469C" w:rsidRPr="003F51BD" w:rsidRDefault="0097469C" w:rsidP="0097469C">
      <w:pPr>
        <w:jc w:val="both"/>
        <w:rPr>
          <w:rFonts w:cstheme="minorHAnsi"/>
        </w:rPr>
      </w:pPr>
    </w:p>
    <w:p w14:paraId="3572D197" w14:textId="320819B5" w:rsidR="0097469C" w:rsidRPr="003F51BD" w:rsidRDefault="0097469C" w:rsidP="0097469C">
      <w:pPr>
        <w:spacing w:after="345"/>
        <w:jc w:val="both"/>
        <w:rPr>
          <w:rFonts w:cstheme="minorHAnsi"/>
        </w:rPr>
      </w:pPr>
      <w:r w:rsidRPr="00DD40B0">
        <w:rPr>
          <w:rFonts w:cstheme="minorHAnsi"/>
          <w:lang w:val="fr-CA"/>
        </w:rPr>
        <w:lastRenderedPageBreak/>
        <w:br/>
      </w:r>
      <w:r w:rsidRPr="003F51BD">
        <w:rPr>
          <w:rFonts w:cstheme="minorHAnsi"/>
          <w:lang w:val="fr-CA"/>
        </w:rPr>
        <w:t xml:space="preserve">Fernandes, R., </w:t>
      </w:r>
      <w:proofErr w:type="spellStart"/>
      <w:r w:rsidRPr="003F51BD">
        <w:rPr>
          <w:rFonts w:cstheme="minorHAnsi"/>
          <w:lang w:val="fr-CA"/>
        </w:rPr>
        <w:t>Maloley</w:t>
      </w:r>
      <w:proofErr w:type="spellEnd"/>
      <w:r w:rsidRPr="003F51BD">
        <w:rPr>
          <w:rFonts w:cstheme="minorHAnsi"/>
          <w:lang w:val="fr-CA"/>
        </w:rPr>
        <w:t xml:space="preserve">, M., </w:t>
      </w:r>
      <w:proofErr w:type="spellStart"/>
      <w:r w:rsidRPr="003F51BD">
        <w:rPr>
          <w:rFonts w:cstheme="minorHAnsi"/>
          <w:lang w:val="fr-CA"/>
        </w:rPr>
        <w:t>Canisisu</w:t>
      </w:r>
      <w:proofErr w:type="spellEnd"/>
      <w:r w:rsidRPr="003F51BD">
        <w:rPr>
          <w:rFonts w:cstheme="minorHAnsi"/>
          <w:lang w:val="fr-CA"/>
        </w:rPr>
        <w:t xml:space="preserve">, F., 2018.  </w:t>
      </w:r>
      <w:r w:rsidRPr="003F51BD">
        <w:rPr>
          <w:rFonts w:cstheme="minorHAnsi"/>
          <w:shd w:val="clear" w:color="auto" w:fill="FFFFFF"/>
        </w:rPr>
        <w:t>Relationship between leaf area index and Landsat Operational Land Imager equivalent reduced simple ratio vegetation index for the Athabasca oil sands region, northern Alberta</w:t>
      </w:r>
      <w:r w:rsidRPr="003F51BD">
        <w:rPr>
          <w:rFonts w:cstheme="minorHAnsi"/>
        </w:rPr>
        <w:t xml:space="preserve">.  Geomatics Canada, Open File 39, </w:t>
      </w:r>
      <w:r w:rsidRPr="003F51BD">
        <w:rPr>
          <w:rFonts w:cstheme="minorHAnsi"/>
        </w:rPr>
        <w:fldChar w:fldCharType="begin"/>
      </w:r>
      <w:r w:rsidRPr="003F51BD">
        <w:rPr>
          <w:rFonts w:cstheme="minorHAnsi"/>
        </w:rPr>
        <w:instrText xml:space="preserve"> HYPERLINK "https://doi.org/10.4095/308333" </w:instrText>
      </w:r>
      <w:ins w:id="3336" w:author="Fernandes, Richard (he, him, his | il, le, lui)" w:date="2023-07-14T17:36:00Z">
        <w:r w:rsidR="00DD40B0" w:rsidRPr="003F51BD">
          <w:rPr>
            <w:rFonts w:cstheme="minorHAnsi"/>
          </w:rPr>
        </w:r>
      </w:ins>
      <w:r w:rsidRPr="003F51BD">
        <w:rPr>
          <w:rFonts w:cstheme="minorHAnsi"/>
        </w:rPr>
        <w:fldChar w:fldCharType="separate"/>
      </w:r>
      <w:r w:rsidRPr="003F51BD">
        <w:rPr>
          <w:rStyle w:val="Hyperlink"/>
          <w:rFonts w:cstheme="minorHAnsi"/>
          <w:color w:val="auto"/>
          <w:u w:val="none"/>
        </w:rPr>
        <w:t>https://doi.org/10.4095/308333</w:t>
      </w:r>
      <w:r w:rsidRPr="003F51BD">
        <w:rPr>
          <w:rFonts w:cstheme="minorHAnsi"/>
        </w:rPr>
        <w:fldChar w:fldCharType="end"/>
      </w:r>
    </w:p>
    <w:p w14:paraId="10DF5D82" w14:textId="77777777" w:rsidR="0097469C" w:rsidRPr="003F51BD" w:rsidRDefault="0097469C" w:rsidP="0097469C">
      <w:pPr>
        <w:jc w:val="both"/>
        <w:rPr>
          <w:rFonts w:cstheme="minorHAnsi"/>
        </w:rPr>
      </w:pPr>
    </w:p>
    <w:p w14:paraId="6412FAEC" w14:textId="77777777" w:rsidR="0097469C" w:rsidRPr="003F51BD" w:rsidRDefault="0097469C" w:rsidP="0097469C">
      <w:pPr>
        <w:jc w:val="both"/>
        <w:rPr>
          <w:rFonts w:cstheme="minorHAnsi"/>
        </w:rPr>
      </w:pPr>
    </w:p>
    <w:p w14:paraId="47312080" w14:textId="77777777" w:rsidR="0097469C" w:rsidRPr="003F51BD" w:rsidRDefault="0097469C" w:rsidP="0097469C">
      <w:pPr>
        <w:jc w:val="both"/>
        <w:rPr>
          <w:rFonts w:cstheme="minorHAnsi"/>
        </w:rPr>
      </w:pPr>
      <w:r w:rsidRPr="008D41BE">
        <w:rPr>
          <w:rFonts w:cstheme="minorHAnsi"/>
        </w:rPr>
        <w:t xml:space="preserve">Fernandes, R.A. and Djamai. </w:t>
      </w:r>
      <w:r w:rsidRPr="003F51BD">
        <w:rPr>
          <w:rFonts w:cstheme="minorHAnsi"/>
        </w:rPr>
        <w:t>N., 2019.  Well posed retrieval of canopy biophysical variables from multi-spectral imagery using the canopy directional scattering factor. In preparation.</w:t>
      </w:r>
    </w:p>
    <w:p w14:paraId="42B8B680" w14:textId="77777777" w:rsidR="0097469C" w:rsidRPr="003F51BD" w:rsidRDefault="0097469C" w:rsidP="0097469C">
      <w:pPr>
        <w:jc w:val="both"/>
        <w:rPr>
          <w:rFonts w:cstheme="minorHAnsi"/>
        </w:rPr>
      </w:pPr>
    </w:p>
    <w:p w14:paraId="433E2AD6" w14:textId="77777777" w:rsidR="0097469C" w:rsidRDefault="0097469C" w:rsidP="0097469C">
      <w:pPr>
        <w:jc w:val="both"/>
        <w:rPr>
          <w:ins w:id="3337" w:author="Fernandes, Richard (he, him, his | il, le, lui)" w:date="2023-07-14T17:22:00Z"/>
          <w:rStyle w:val="author"/>
          <w:rFonts w:cstheme="minorHAnsi"/>
          <w:shd w:val="clear" w:color="auto" w:fill="FFFFFF"/>
        </w:rPr>
      </w:pPr>
      <w:r w:rsidRPr="003F51BD">
        <w:rPr>
          <w:rFonts w:cstheme="minorHAnsi"/>
        </w:rPr>
        <w:t>Fernandes, R., Luke Brown, Francis Canisius, Jadu Dash, Liming He, Gang Hong, Lucy Huang, Nhu Quynh Le, Camryn MacDougall, Courtney Meier, Patrick Osei Darko, Hemit Shah, Lynsay Spafford, Lixin Sun, 2023.  Validation of Simplified Level 2 Prototype Processor Sentinel-2 fraction of canopy cover, fraction of absorbed photosynthetically active radiation and leaf area index products over North American forests, Remote Sensing of Environment, 293, https://doi.org/10.1016/j.rse.2023.113600.</w:t>
      </w:r>
      <w:r w:rsidRPr="003F51BD">
        <w:rPr>
          <w:rStyle w:val="author"/>
          <w:rFonts w:cstheme="minorHAnsi"/>
          <w:shd w:val="clear" w:color="auto" w:fill="FFFFFF"/>
        </w:rPr>
        <w:t xml:space="preserve"> </w:t>
      </w:r>
    </w:p>
    <w:p w14:paraId="4A7A912A" w14:textId="77777777" w:rsidR="00D75311" w:rsidRDefault="00D75311" w:rsidP="0097469C">
      <w:pPr>
        <w:jc w:val="both"/>
        <w:rPr>
          <w:rStyle w:val="author"/>
          <w:rFonts w:cstheme="minorHAnsi"/>
          <w:shd w:val="clear" w:color="auto" w:fill="FFFFFF"/>
        </w:rPr>
      </w:pPr>
    </w:p>
    <w:p w14:paraId="3E0970E2" w14:textId="7BCF024D" w:rsidR="00D75311" w:rsidRDefault="00D75311" w:rsidP="0097469C">
      <w:pPr>
        <w:jc w:val="both"/>
        <w:rPr>
          <w:ins w:id="3338" w:author="Fernandes, Richard (he, him, his | il, le, lui)" w:date="2023-07-14T17:22:00Z"/>
        </w:rPr>
      </w:pPr>
      <w:ins w:id="3339" w:author="Fernandes, Richard (he, him, his | il, le, lui)" w:date="2023-07-14T17:22:00Z">
        <w:r w:rsidRPr="00D75311">
          <w:rPr>
            <w:rFonts w:ascii="Helvetica" w:hAnsi="Helvetica"/>
            <w:color w:val="333333"/>
            <w:sz w:val="21"/>
            <w:szCs w:val="21"/>
            <w:shd w:val="clear" w:color="auto" w:fill="FFFFFF"/>
            <w:lang w:val="fr-CA"/>
            <w:rPrChange w:id="3340" w:author="Fernandes, Richard (he, him, his | il, le, lui)" w:date="2023-07-14T17:22:00Z">
              <w:rPr>
                <w:rFonts w:ascii="Helvetica" w:hAnsi="Helvetica"/>
                <w:color w:val="333333"/>
                <w:sz w:val="21"/>
                <w:szCs w:val="21"/>
                <w:shd w:val="clear" w:color="auto" w:fill="FFFFFF"/>
              </w:rPr>
            </w:rPrChange>
          </w:rPr>
          <w:t xml:space="preserve">Féret J-B, </w:t>
        </w:r>
        <w:proofErr w:type="spellStart"/>
        <w:r w:rsidRPr="00D75311">
          <w:rPr>
            <w:rFonts w:ascii="Helvetica" w:hAnsi="Helvetica"/>
            <w:color w:val="333333"/>
            <w:sz w:val="21"/>
            <w:szCs w:val="21"/>
            <w:shd w:val="clear" w:color="auto" w:fill="FFFFFF"/>
            <w:lang w:val="fr-CA"/>
            <w:rPrChange w:id="3341" w:author="Fernandes, Richard (he, him, his | il, le, lui)" w:date="2023-07-14T17:22:00Z">
              <w:rPr>
                <w:rFonts w:ascii="Helvetica" w:hAnsi="Helvetica"/>
                <w:color w:val="333333"/>
                <w:sz w:val="21"/>
                <w:szCs w:val="21"/>
                <w:shd w:val="clear" w:color="auto" w:fill="FFFFFF"/>
              </w:rPr>
            </w:rPrChange>
          </w:rPr>
          <w:t>Gitelson</w:t>
        </w:r>
        <w:proofErr w:type="spellEnd"/>
        <w:r w:rsidRPr="00D75311">
          <w:rPr>
            <w:rFonts w:ascii="Helvetica" w:hAnsi="Helvetica"/>
            <w:color w:val="333333"/>
            <w:sz w:val="21"/>
            <w:szCs w:val="21"/>
            <w:shd w:val="clear" w:color="auto" w:fill="FFFFFF"/>
            <w:lang w:val="fr-CA"/>
            <w:rPrChange w:id="3342" w:author="Fernandes, Richard (he, him, his | il, le, lui)" w:date="2023-07-14T17:22:00Z">
              <w:rPr>
                <w:rFonts w:ascii="Helvetica" w:hAnsi="Helvetica"/>
                <w:color w:val="333333"/>
                <w:sz w:val="21"/>
                <w:szCs w:val="21"/>
                <w:shd w:val="clear" w:color="auto" w:fill="FFFFFF"/>
              </w:rPr>
            </w:rPrChange>
          </w:rPr>
          <w:t xml:space="preserve"> AA, Noble SD &amp; </w:t>
        </w:r>
        <w:proofErr w:type="spellStart"/>
        <w:r w:rsidRPr="00D75311">
          <w:rPr>
            <w:rFonts w:ascii="Helvetica" w:hAnsi="Helvetica"/>
            <w:color w:val="333333"/>
            <w:sz w:val="21"/>
            <w:szCs w:val="21"/>
            <w:shd w:val="clear" w:color="auto" w:fill="FFFFFF"/>
            <w:lang w:val="fr-CA"/>
            <w:rPrChange w:id="3343" w:author="Fernandes, Richard (he, him, his | il, le, lui)" w:date="2023-07-14T17:22:00Z">
              <w:rPr>
                <w:rFonts w:ascii="Helvetica" w:hAnsi="Helvetica"/>
                <w:color w:val="333333"/>
                <w:sz w:val="21"/>
                <w:szCs w:val="21"/>
                <w:shd w:val="clear" w:color="auto" w:fill="FFFFFF"/>
              </w:rPr>
            </w:rPrChange>
          </w:rPr>
          <w:t>Jacquemoud</w:t>
        </w:r>
        <w:proofErr w:type="spellEnd"/>
        <w:r w:rsidRPr="00D75311">
          <w:rPr>
            <w:rFonts w:ascii="Helvetica" w:hAnsi="Helvetica"/>
            <w:color w:val="333333"/>
            <w:sz w:val="21"/>
            <w:szCs w:val="21"/>
            <w:shd w:val="clear" w:color="auto" w:fill="FFFFFF"/>
            <w:lang w:val="fr-CA"/>
            <w:rPrChange w:id="3344" w:author="Fernandes, Richard (he, him, his | il, le, lui)" w:date="2023-07-14T17:22:00Z">
              <w:rPr>
                <w:rFonts w:ascii="Helvetica" w:hAnsi="Helvetica"/>
                <w:color w:val="333333"/>
                <w:sz w:val="21"/>
                <w:szCs w:val="21"/>
                <w:shd w:val="clear" w:color="auto" w:fill="FFFFFF"/>
              </w:rPr>
            </w:rPrChange>
          </w:rPr>
          <w:t xml:space="preserve"> S, 2017. </w:t>
        </w:r>
        <w:r>
          <w:rPr>
            <w:rFonts w:ascii="Helvetica" w:hAnsi="Helvetica"/>
            <w:color w:val="333333"/>
            <w:sz w:val="21"/>
            <w:szCs w:val="21"/>
            <w:shd w:val="clear" w:color="auto" w:fill="FFFFFF"/>
          </w:rPr>
          <w:t>PROSPECT-D: Towards modeling leaf optical properties through a complete lifecycle. Remote Sensing of Environment, 193, 204–215. </w:t>
        </w:r>
        <w:r>
          <w:fldChar w:fldCharType="begin"/>
        </w:r>
        <w:r>
          <w:instrText xml:space="preserve"> HYPERLINK "https://doi.org/10.1016/j.rse.2017.03.004" </w:instrText>
        </w:r>
      </w:ins>
      <w:ins w:id="3345" w:author="Fernandes, Richard (he, him, his | il, le, lui)" w:date="2023-07-14T17:36:00Z"/>
      <w:ins w:id="3346" w:author="Fernandes, Richard (he, him, his | il, le, lui)" w:date="2023-07-14T17:22:00Z">
        <w:r>
          <w:fldChar w:fldCharType="separate"/>
        </w:r>
        <w:r>
          <w:rPr>
            <w:rStyle w:val="Hyperlink"/>
            <w:rFonts w:ascii="Helvetica" w:hAnsi="Helvetica"/>
            <w:color w:val="337AB7"/>
            <w:sz w:val="21"/>
            <w:szCs w:val="21"/>
            <w:shd w:val="clear" w:color="auto" w:fill="FFFFFF"/>
          </w:rPr>
          <w:t>https://doi.org/10.1016/j.rse.2017.03.004</w:t>
        </w:r>
        <w:r>
          <w:fldChar w:fldCharType="end"/>
        </w:r>
      </w:ins>
    </w:p>
    <w:p w14:paraId="176A653F" w14:textId="77777777" w:rsidR="00D75311" w:rsidRDefault="00D75311" w:rsidP="0097469C">
      <w:pPr>
        <w:jc w:val="both"/>
        <w:rPr>
          <w:ins w:id="3347" w:author="Fernandes, Richard (he, him, his | il, le, lui)" w:date="2023-07-14T17:20:00Z"/>
          <w:rStyle w:val="author"/>
          <w:rFonts w:cstheme="minorHAnsi"/>
          <w:shd w:val="clear" w:color="auto" w:fill="FFFFFF"/>
        </w:rPr>
      </w:pPr>
    </w:p>
    <w:p w14:paraId="017B0EDE" w14:textId="4F984419" w:rsidR="00D75311" w:rsidRDefault="00D75311" w:rsidP="0097469C">
      <w:pPr>
        <w:jc w:val="both"/>
        <w:rPr>
          <w:ins w:id="3348" w:author="Fernandes, Richard (he, him, his | il, le, lui)" w:date="2023-07-14T17:20:00Z"/>
        </w:rPr>
      </w:pPr>
      <w:proofErr w:type="spellStart"/>
      <w:ins w:id="3349" w:author="Fernandes, Richard (he, him, his | il, le, lui)" w:date="2023-07-14T17:20:00Z">
        <w:r>
          <w:rPr>
            <w:rFonts w:ascii="Helvetica" w:hAnsi="Helvetica"/>
            <w:color w:val="333333"/>
            <w:sz w:val="21"/>
            <w:szCs w:val="21"/>
            <w:shd w:val="clear" w:color="auto" w:fill="FFFFFF"/>
          </w:rPr>
          <w:t>Jacquemoud</w:t>
        </w:r>
        <w:proofErr w:type="spellEnd"/>
        <w:r>
          <w:rPr>
            <w:rFonts w:ascii="Helvetica" w:hAnsi="Helvetica"/>
            <w:color w:val="333333"/>
            <w:sz w:val="21"/>
            <w:szCs w:val="21"/>
            <w:shd w:val="clear" w:color="auto" w:fill="FFFFFF"/>
          </w:rPr>
          <w:t xml:space="preserve"> S, Verhoef W, Baret F, </w:t>
        </w:r>
        <w:proofErr w:type="spellStart"/>
        <w:r>
          <w:rPr>
            <w:rFonts w:ascii="Helvetica" w:hAnsi="Helvetica"/>
            <w:color w:val="333333"/>
            <w:sz w:val="21"/>
            <w:szCs w:val="21"/>
            <w:shd w:val="clear" w:color="auto" w:fill="FFFFFF"/>
          </w:rPr>
          <w:t>Bacour</w:t>
        </w:r>
        <w:proofErr w:type="spellEnd"/>
        <w:r>
          <w:rPr>
            <w:rFonts w:ascii="Helvetica" w:hAnsi="Helvetica"/>
            <w:color w:val="333333"/>
            <w:sz w:val="21"/>
            <w:szCs w:val="21"/>
            <w:shd w:val="clear" w:color="auto" w:fill="FFFFFF"/>
          </w:rPr>
          <w:t xml:space="preserve"> C, Zarco-Tejada PJ, Asner GP, François C &amp; </w:t>
        </w:r>
        <w:proofErr w:type="spellStart"/>
        <w:r>
          <w:rPr>
            <w:rFonts w:ascii="Helvetica" w:hAnsi="Helvetica"/>
            <w:color w:val="333333"/>
            <w:sz w:val="21"/>
            <w:szCs w:val="21"/>
            <w:shd w:val="clear" w:color="auto" w:fill="FFFFFF"/>
          </w:rPr>
          <w:t>Ustin</w:t>
        </w:r>
        <w:proofErr w:type="spellEnd"/>
        <w:r>
          <w:rPr>
            <w:rFonts w:ascii="Helvetica" w:hAnsi="Helvetica"/>
            <w:color w:val="333333"/>
            <w:sz w:val="21"/>
            <w:szCs w:val="21"/>
            <w:shd w:val="clear" w:color="auto" w:fill="FFFFFF"/>
          </w:rPr>
          <w:t xml:space="preserve"> SL, 2009. PROSPECT+ SAIL models: A review of use for vegetation characterization. Remote Sensing of Environment, </w:t>
        </w:r>
        <w:proofErr w:type="gramStart"/>
        <w:r>
          <w:rPr>
            <w:rFonts w:ascii="Helvetica" w:hAnsi="Helvetica"/>
            <w:color w:val="333333"/>
            <w:sz w:val="21"/>
            <w:szCs w:val="21"/>
            <w:shd w:val="clear" w:color="auto" w:fill="FFFFFF"/>
          </w:rPr>
          <w:t>113:S</w:t>
        </w:r>
        <w:proofErr w:type="gramEnd"/>
        <w:r>
          <w:rPr>
            <w:rFonts w:ascii="Helvetica" w:hAnsi="Helvetica"/>
            <w:color w:val="333333"/>
            <w:sz w:val="21"/>
            <w:szCs w:val="21"/>
            <w:shd w:val="clear" w:color="auto" w:fill="FFFFFF"/>
          </w:rPr>
          <w:t>56–S66. </w:t>
        </w:r>
        <w:r>
          <w:fldChar w:fldCharType="begin"/>
        </w:r>
        <w:r>
          <w:instrText xml:space="preserve"> HYPERLINK "https://doi.org/doi:10.1016/j.rse.2008.01.026" </w:instrText>
        </w:r>
      </w:ins>
      <w:ins w:id="3350" w:author="Fernandes, Richard (he, him, his | il, le, lui)" w:date="2023-07-14T17:36:00Z"/>
      <w:ins w:id="3351" w:author="Fernandes, Richard (he, him, his | il, le, lui)" w:date="2023-07-14T17:20:00Z">
        <w:r>
          <w:fldChar w:fldCharType="separate"/>
        </w:r>
        <w:r>
          <w:rPr>
            <w:rStyle w:val="Hyperlink"/>
            <w:rFonts w:ascii="Helvetica" w:hAnsi="Helvetica"/>
            <w:color w:val="337AB7"/>
            <w:sz w:val="21"/>
            <w:szCs w:val="21"/>
            <w:shd w:val="clear" w:color="auto" w:fill="FFFFFF"/>
          </w:rPr>
          <w:t>https://doi.org/doi:10.1016/j.rse.2008.01.026</w:t>
        </w:r>
        <w:r>
          <w:fldChar w:fldCharType="end"/>
        </w:r>
      </w:ins>
    </w:p>
    <w:p w14:paraId="61EA1598" w14:textId="77777777" w:rsidR="00D75311" w:rsidRDefault="00D75311" w:rsidP="0097469C">
      <w:pPr>
        <w:jc w:val="both"/>
        <w:rPr>
          <w:rStyle w:val="author"/>
          <w:rFonts w:cstheme="minorHAnsi"/>
          <w:shd w:val="clear" w:color="auto" w:fill="FFFFFF"/>
        </w:rPr>
      </w:pPr>
    </w:p>
    <w:p w14:paraId="4F24FBD8" w14:textId="77777777" w:rsidR="000A535A" w:rsidRDefault="000A535A" w:rsidP="000A535A">
      <w:pPr>
        <w:pStyle w:val="Default"/>
        <w:rPr>
          <w:rFonts w:asciiTheme="minorHAnsi" w:hAnsiTheme="minorHAnsi" w:cstheme="minorHAnsi"/>
          <w:color w:val="auto"/>
          <w:sz w:val="22"/>
          <w:szCs w:val="22"/>
        </w:rPr>
      </w:pPr>
      <w:r w:rsidRPr="008D41BE">
        <w:rPr>
          <w:rStyle w:val="author"/>
          <w:rFonts w:asciiTheme="minorHAnsi" w:hAnsiTheme="minorHAnsi" w:cstheme="minorHAnsi"/>
          <w:color w:val="auto"/>
          <w:sz w:val="22"/>
          <w:szCs w:val="22"/>
          <w:shd w:val="clear" w:color="auto" w:fill="FFFFFF"/>
        </w:rPr>
        <w:t xml:space="preserve">Lang, M. and </w:t>
      </w:r>
      <w:proofErr w:type="spellStart"/>
      <w:r w:rsidRPr="008D41BE">
        <w:rPr>
          <w:rStyle w:val="author"/>
          <w:rFonts w:asciiTheme="minorHAnsi" w:hAnsiTheme="minorHAnsi" w:cstheme="minorHAnsi"/>
          <w:color w:val="auto"/>
          <w:sz w:val="22"/>
          <w:szCs w:val="22"/>
          <w:shd w:val="clear" w:color="auto" w:fill="FFFFFF"/>
        </w:rPr>
        <w:t>Tychon</w:t>
      </w:r>
      <w:proofErr w:type="spellEnd"/>
      <w:r w:rsidRPr="008D41BE">
        <w:rPr>
          <w:rStyle w:val="author"/>
          <w:rFonts w:asciiTheme="minorHAnsi" w:hAnsiTheme="minorHAnsi" w:cstheme="minorHAnsi"/>
          <w:color w:val="auto"/>
          <w:sz w:val="22"/>
          <w:szCs w:val="22"/>
          <w:shd w:val="clear" w:color="auto" w:fill="FFFFFF"/>
        </w:rPr>
        <w:t xml:space="preserve">, B. 2015.  </w:t>
      </w:r>
      <w:r w:rsidRPr="008D41BE">
        <w:rPr>
          <w:rFonts w:asciiTheme="minorHAnsi" w:hAnsiTheme="minorHAnsi" w:cstheme="minorHAnsi"/>
          <w:color w:val="auto"/>
          <w:sz w:val="22"/>
          <w:szCs w:val="22"/>
        </w:rPr>
        <w:t xml:space="preserve">GIO Copernicus Global Land Technical User Group </w:t>
      </w:r>
      <w:r w:rsidRPr="008D41BE">
        <w:rPr>
          <w:rFonts w:asciiTheme="minorHAnsi" w:hAnsiTheme="minorHAnsi" w:cstheme="minorHAnsi"/>
          <w:color w:val="auto"/>
          <w:sz w:val="22"/>
          <w:szCs w:val="22"/>
        </w:rPr>
        <w:t>Service Specification and Product Requirements Proposal</w:t>
      </w:r>
      <w:r w:rsidRPr="008D41BE">
        <w:rPr>
          <w:rFonts w:asciiTheme="minorHAnsi" w:hAnsiTheme="minorHAnsi" w:cstheme="minorHAnsi"/>
          <w:color w:val="auto"/>
          <w:sz w:val="22"/>
          <w:szCs w:val="22"/>
        </w:rPr>
        <w:t xml:space="preserve">, </w:t>
      </w:r>
      <w:r w:rsidRPr="008D41BE">
        <w:rPr>
          <w:rFonts w:asciiTheme="minorHAnsi" w:hAnsiTheme="minorHAnsi" w:cstheme="minorHAnsi"/>
          <w:color w:val="auto"/>
          <w:sz w:val="22"/>
          <w:szCs w:val="22"/>
        </w:rPr>
        <w:t>SPB-GIO-307-TUG-SS-004</w:t>
      </w:r>
      <w:r w:rsidRPr="008D41BE">
        <w:rPr>
          <w:rFonts w:asciiTheme="minorHAnsi" w:hAnsiTheme="minorHAnsi" w:cstheme="minorHAnsi"/>
          <w:color w:val="auto"/>
          <w:sz w:val="22"/>
          <w:szCs w:val="22"/>
        </w:rPr>
        <w:t>.</w:t>
      </w:r>
    </w:p>
    <w:p w14:paraId="3F84B0FA" w14:textId="73F9BF18" w:rsidR="000A535A" w:rsidRPr="003F51BD" w:rsidRDefault="000A535A" w:rsidP="008D41BE">
      <w:pPr>
        <w:pStyle w:val="Default"/>
        <w:rPr>
          <w:rStyle w:val="author"/>
          <w:rFonts w:asciiTheme="minorHAnsi" w:hAnsiTheme="minorHAnsi" w:cstheme="minorHAnsi"/>
          <w:color w:val="auto"/>
          <w:sz w:val="22"/>
          <w:szCs w:val="22"/>
        </w:rPr>
      </w:pPr>
      <w:r w:rsidRPr="003F51BD">
        <w:rPr>
          <w:rStyle w:val="author"/>
          <w:rFonts w:cstheme="minorHAnsi"/>
        </w:rPr>
        <w:t xml:space="preserve"> </w:t>
      </w:r>
    </w:p>
    <w:p w14:paraId="42FE2185" w14:textId="1F79644D" w:rsidR="0097469C" w:rsidRPr="003F51BD" w:rsidRDefault="0097469C" w:rsidP="0097469C">
      <w:pPr>
        <w:jc w:val="both"/>
        <w:rPr>
          <w:rFonts w:cstheme="minorHAnsi"/>
          <w:shd w:val="clear" w:color="auto" w:fill="FFFFFF"/>
        </w:rPr>
      </w:pPr>
      <w:r w:rsidRPr="003F51BD">
        <w:rPr>
          <w:rStyle w:val="author"/>
          <w:rFonts w:cstheme="minorHAnsi"/>
          <w:shd w:val="clear" w:color="auto" w:fill="FFFFFF"/>
        </w:rPr>
        <w:t>Miller, J. R.</w:t>
      </w:r>
      <w:r w:rsidRPr="003F51BD">
        <w:rPr>
          <w:rFonts w:cstheme="minorHAnsi"/>
          <w:shd w:val="clear" w:color="auto" w:fill="FFFFFF"/>
        </w:rPr>
        <w:t xml:space="preserve">, </w:t>
      </w:r>
      <w:proofErr w:type="gramStart"/>
      <w:r w:rsidRPr="003F51BD">
        <w:rPr>
          <w:rFonts w:cstheme="minorHAnsi"/>
          <w:shd w:val="clear" w:color="auto" w:fill="FFFFFF"/>
        </w:rPr>
        <w:t>et al. ,</w:t>
      </w:r>
      <w:proofErr w:type="gramEnd"/>
      <w:r w:rsidRPr="003F51BD">
        <w:rPr>
          <w:rFonts w:cstheme="minorHAnsi"/>
          <w:shd w:val="clear" w:color="auto" w:fill="FFFFFF"/>
        </w:rPr>
        <w:t xml:space="preserve"> 1997.  , </w:t>
      </w:r>
      <w:r w:rsidRPr="003F51BD">
        <w:rPr>
          <w:rStyle w:val="articletitle"/>
          <w:rFonts w:cstheme="minorHAnsi"/>
          <w:shd w:val="clear" w:color="auto" w:fill="FFFFFF"/>
        </w:rPr>
        <w:t>Seasonal change in understory reflectance of boreal forests and influence on canopy vegetation indices</w:t>
      </w:r>
      <w:r w:rsidRPr="003F51BD">
        <w:rPr>
          <w:rFonts w:cstheme="minorHAnsi"/>
          <w:shd w:val="clear" w:color="auto" w:fill="FFFFFF"/>
        </w:rPr>
        <w:t xml:space="preserve">, J. </w:t>
      </w:r>
      <w:proofErr w:type="spellStart"/>
      <w:r w:rsidRPr="003F51BD">
        <w:rPr>
          <w:rFonts w:cstheme="minorHAnsi"/>
          <w:shd w:val="clear" w:color="auto" w:fill="FFFFFF"/>
        </w:rPr>
        <w:t>Geophys</w:t>
      </w:r>
      <w:proofErr w:type="spellEnd"/>
      <w:r w:rsidRPr="003F51BD">
        <w:rPr>
          <w:rFonts w:cstheme="minorHAnsi"/>
          <w:shd w:val="clear" w:color="auto" w:fill="FFFFFF"/>
        </w:rPr>
        <w:t>. Res., </w:t>
      </w:r>
      <w:r w:rsidRPr="003F51BD">
        <w:rPr>
          <w:rStyle w:val="vol"/>
          <w:rFonts w:cstheme="minorHAnsi"/>
          <w:shd w:val="clear" w:color="auto" w:fill="FFFFFF"/>
        </w:rPr>
        <w:t>102</w:t>
      </w:r>
      <w:r w:rsidRPr="003F51BD">
        <w:rPr>
          <w:rFonts w:cstheme="minorHAnsi"/>
          <w:shd w:val="clear" w:color="auto" w:fill="FFFFFF"/>
        </w:rPr>
        <w:t>( </w:t>
      </w:r>
      <w:r w:rsidRPr="003F51BD">
        <w:rPr>
          <w:rStyle w:val="citedissue"/>
          <w:rFonts w:cstheme="minorHAnsi"/>
          <w:shd w:val="clear" w:color="auto" w:fill="FFFFFF"/>
        </w:rPr>
        <w:t>D24</w:t>
      </w:r>
      <w:r w:rsidRPr="003F51BD">
        <w:rPr>
          <w:rFonts w:cstheme="minorHAnsi"/>
          <w:shd w:val="clear" w:color="auto" w:fill="FFFFFF"/>
        </w:rPr>
        <w:t>), </w:t>
      </w:r>
      <w:r w:rsidRPr="003F51BD">
        <w:rPr>
          <w:rStyle w:val="pagefirst"/>
          <w:rFonts w:cstheme="minorHAnsi"/>
          <w:shd w:val="clear" w:color="auto" w:fill="FFFFFF"/>
        </w:rPr>
        <w:t>29475</w:t>
      </w:r>
      <w:r w:rsidRPr="003F51BD">
        <w:rPr>
          <w:rFonts w:cstheme="minorHAnsi"/>
          <w:shd w:val="clear" w:color="auto" w:fill="FFFFFF"/>
        </w:rPr>
        <w:t>– </w:t>
      </w:r>
      <w:r w:rsidRPr="003F51BD">
        <w:rPr>
          <w:rStyle w:val="pagelast"/>
          <w:rFonts w:cstheme="minorHAnsi"/>
          <w:shd w:val="clear" w:color="auto" w:fill="FFFFFF"/>
        </w:rPr>
        <w:t>29482</w:t>
      </w:r>
      <w:r w:rsidRPr="003F51BD">
        <w:rPr>
          <w:rFonts w:cstheme="minorHAnsi"/>
          <w:shd w:val="clear" w:color="auto" w:fill="FFFFFF"/>
        </w:rPr>
        <w:t>, doi:</w:t>
      </w:r>
      <w:r w:rsidRPr="003F51BD">
        <w:rPr>
          <w:rFonts w:cstheme="minorHAnsi"/>
        </w:rPr>
        <w:fldChar w:fldCharType="begin"/>
      </w:r>
      <w:r w:rsidRPr="003F51BD">
        <w:rPr>
          <w:rFonts w:cstheme="minorHAnsi"/>
        </w:rPr>
        <w:instrText xml:space="preserve"> HYPERLINK "https://doi.org/10.1029/97JD02558" \o "Link to external resource: 10.1029/97JD02558" \t "_blank" </w:instrText>
      </w:r>
      <w:ins w:id="3352" w:author="Fernandes, Richard (he, him, his | il, le, lui)" w:date="2023-07-14T17:36:00Z">
        <w:r w:rsidR="00DD40B0" w:rsidRPr="003F51BD">
          <w:rPr>
            <w:rFonts w:cstheme="minorHAnsi"/>
          </w:rPr>
        </w:r>
      </w:ins>
      <w:r w:rsidRPr="003F51BD">
        <w:rPr>
          <w:rFonts w:cstheme="minorHAnsi"/>
        </w:rPr>
        <w:fldChar w:fldCharType="separate"/>
      </w:r>
      <w:r w:rsidRPr="003F51BD">
        <w:rPr>
          <w:rStyle w:val="Hyperlink"/>
          <w:rFonts w:cstheme="minorHAnsi"/>
          <w:color w:val="auto"/>
          <w:u w:val="none"/>
          <w:shd w:val="clear" w:color="auto" w:fill="FFFFFF"/>
        </w:rPr>
        <w:t>10.1029/97JD02558</w:t>
      </w:r>
      <w:r w:rsidRPr="003F51BD">
        <w:rPr>
          <w:rFonts w:cstheme="minorHAnsi"/>
        </w:rPr>
        <w:fldChar w:fldCharType="end"/>
      </w:r>
      <w:r w:rsidRPr="003F51BD">
        <w:rPr>
          <w:rFonts w:cstheme="minorHAnsi"/>
          <w:shd w:val="clear" w:color="auto" w:fill="FFFFFF"/>
        </w:rPr>
        <w:t>.</w:t>
      </w:r>
    </w:p>
    <w:p w14:paraId="2A58B3A0" w14:textId="77777777" w:rsidR="0097469C" w:rsidRDefault="0097469C" w:rsidP="0097469C">
      <w:pPr>
        <w:jc w:val="both"/>
        <w:rPr>
          <w:ins w:id="3353" w:author="Fernandes, Richard (he, him, his | il, le, lui)" w:date="2023-07-14T17:20:00Z"/>
          <w:rFonts w:cstheme="minorHAnsi"/>
        </w:rPr>
      </w:pPr>
    </w:p>
    <w:p w14:paraId="4A742E21" w14:textId="0F09A30F" w:rsidR="00D75311" w:rsidRDefault="00D75311" w:rsidP="0097469C">
      <w:pPr>
        <w:jc w:val="both"/>
        <w:rPr>
          <w:ins w:id="3354" w:author="Fernandes, Richard (he, him, his | il, le, lui)" w:date="2023-07-14T17:20:00Z"/>
        </w:rPr>
      </w:pPr>
      <w:ins w:id="3355" w:author="Fernandes, Richard (he, him, his | il, le, lui)" w:date="2023-07-14T17:20:00Z">
        <w:r>
          <w:rPr>
            <w:rFonts w:ascii="Helvetica" w:hAnsi="Helvetica"/>
            <w:color w:val="333333"/>
            <w:sz w:val="21"/>
            <w:szCs w:val="21"/>
            <w:shd w:val="clear" w:color="auto" w:fill="FFFFFF"/>
          </w:rPr>
          <w:t>Verhoef W &amp; Bach H, 2007. Coupled soil–leaf-canopy and atmosphere radiative transfer modeling to simulate hyperspectral multi-angular surface reflectance and TOA radiance data. Remote Sensing of Environment, 109:166-182. </w:t>
        </w:r>
        <w:r>
          <w:fldChar w:fldCharType="begin"/>
        </w:r>
        <w:r>
          <w:instrText xml:space="preserve"> HYPERLINK "https://doi.org/10.1016/j.rse.2006.12.013" </w:instrText>
        </w:r>
      </w:ins>
      <w:ins w:id="3356" w:author="Fernandes, Richard (he, him, his | il, le, lui)" w:date="2023-07-14T17:36:00Z"/>
      <w:ins w:id="3357" w:author="Fernandes, Richard (he, him, his | il, le, lui)" w:date="2023-07-14T17:20:00Z">
        <w:r>
          <w:fldChar w:fldCharType="separate"/>
        </w:r>
        <w:r>
          <w:rPr>
            <w:rStyle w:val="Hyperlink"/>
            <w:rFonts w:ascii="Helvetica" w:hAnsi="Helvetica"/>
            <w:color w:val="337AB7"/>
            <w:sz w:val="21"/>
            <w:szCs w:val="21"/>
            <w:shd w:val="clear" w:color="auto" w:fill="FFFFFF"/>
          </w:rPr>
          <w:t>https://doi.org/10.1016/j.rse.2006.12.013</w:t>
        </w:r>
        <w:r>
          <w:fldChar w:fldCharType="end"/>
        </w:r>
      </w:ins>
    </w:p>
    <w:p w14:paraId="2D16BACE" w14:textId="77777777" w:rsidR="00D75311" w:rsidRPr="003F51BD" w:rsidRDefault="00D75311" w:rsidP="0097469C">
      <w:pPr>
        <w:jc w:val="both"/>
        <w:rPr>
          <w:rFonts w:cstheme="minorHAnsi"/>
        </w:rPr>
      </w:pPr>
    </w:p>
    <w:p w14:paraId="27EFBF78" w14:textId="3329DB79" w:rsidR="0097469C" w:rsidRPr="003F51BD" w:rsidRDefault="0097469C" w:rsidP="0097469C">
      <w:pPr>
        <w:jc w:val="both"/>
        <w:rPr>
          <w:rFonts w:cstheme="minorHAnsi"/>
        </w:rPr>
      </w:pPr>
      <w:r w:rsidRPr="003F51BD">
        <w:rPr>
          <w:rFonts w:cstheme="minorHAnsi"/>
        </w:rPr>
        <w:lastRenderedPageBreak/>
        <w:t xml:space="preserve">Weiss and Baret, 2016, </w:t>
      </w:r>
      <w:r w:rsidRPr="003F51BD">
        <w:rPr>
          <w:rStyle w:val="Strong"/>
          <w:rFonts w:cstheme="minorHAnsi"/>
          <w:b w:val="0"/>
          <w:bCs w:val="0"/>
        </w:rPr>
        <w:t xml:space="preserve">S2ToolBox level 2 products. Version </w:t>
      </w:r>
      <w:proofErr w:type="gramStart"/>
      <w:r w:rsidRPr="003F51BD">
        <w:rPr>
          <w:rStyle w:val="Strong"/>
          <w:rFonts w:cstheme="minorHAnsi"/>
          <w:b w:val="0"/>
          <w:bCs w:val="0"/>
        </w:rPr>
        <w:t>1.1</w:t>
      </w:r>
      <w:r w:rsidRPr="003F51BD">
        <w:rPr>
          <w:rFonts w:cstheme="minorHAnsi"/>
        </w:rPr>
        <w:t xml:space="preserve"> ,</w:t>
      </w:r>
      <w:proofErr w:type="gramEnd"/>
      <w:r w:rsidRPr="003F51BD">
        <w:rPr>
          <w:rFonts w:cstheme="minorHAnsi"/>
        </w:rPr>
        <w:t xml:space="preserve"> Available online </w:t>
      </w:r>
      <w:r w:rsidRPr="003F51BD">
        <w:rPr>
          <w:rFonts w:cstheme="minorHAnsi"/>
        </w:rPr>
        <w:fldChar w:fldCharType="begin"/>
      </w:r>
      <w:r w:rsidRPr="003F51BD">
        <w:rPr>
          <w:rFonts w:cstheme="minorHAnsi"/>
        </w:rPr>
        <w:instrText>HYPERLINK "http://step.esa.int/docs/extra/ATBD_S2ToolBox_L2B_V1.1.pdf" \t "_blank"</w:instrText>
      </w:r>
      <w:ins w:id="3358" w:author="Fernandes, Richard (he, him, his | il, le, lui)" w:date="2023-07-14T17:36:00Z">
        <w:r w:rsidR="00DD40B0" w:rsidRPr="003F51BD">
          <w:rPr>
            <w:rFonts w:cstheme="minorHAnsi"/>
          </w:rPr>
        </w:r>
      </w:ins>
      <w:r w:rsidRPr="003F51BD">
        <w:rPr>
          <w:rFonts w:cstheme="minorHAnsi"/>
        </w:rPr>
        <w:fldChar w:fldCharType="separate"/>
      </w:r>
      <w:r w:rsidRPr="003F51BD">
        <w:rPr>
          <w:rStyle w:val="Hyperlink"/>
          <w:rFonts w:cstheme="minorHAnsi"/>
          <w:color w:val="auto"/>
          <w:u w:val="none"/>
        </w:rPr>
        <w:t>step.esa.int/docs/extra/ATBD_S2ToolBox_L2B_V1.1.pdf</w:t>
      </w:r>
      <w:r w:rsidRPr="003F51BD">
        <w:rPr>
          <w:rStyle w:val="Hyperlink"/>
          <w:rFonts w:cstheme="minorHAnsi"/>
          <w:color w:val="auto"/>
          <w:u w:val="none"/>
        </w:rPr>
        <w:fldChar w:fldCharType="end"/>
      </w:r>
    </w:p>
    <w:p w14:paraId="339116DE" w14:textId="77777777" w:rsidR="0097469C" w:rsidRPr="003F51BD" w:rsidRDefault="0097469C" w:rsidP="0097469C">
      <w:pPr>
        <w:jc w:val="both"/>
        <w:rPr>
          <w:rFonts w:cstheme="minorHAnsi"/>
        </w:rPr>
      </w:pPr>
    </w:p>
    <w:p w14:paraId="602705EF" w14:textId="77777777" w:rsidR="0097469C" w:rsidRPr="003F51BD" w:rsidRDefault="0097469C" w:rsidP="0097469C">
      <w:pPr>
        <w:jc w:val="both"/>
        <w:rPr>
          <w:rFonts w:cstheme="minorHAnsi"/>
        </w:rPr>
      </w:pPr>
      <w:r w:rsidRPr="003F51BD">
        <w:rPr>
          <w:rFonts w:cstheme="minorHAnsi"/>
          <w:shd w:val="clear" w:color="auto" w:fill="F5F5F5"/>
        </w:rPr>
        <w:t xml:space="preserve">Widlowski, J-L., M. </w:t>
      </w:r>
      <w:proofErr w:type="spellStart"/>
      <w:r w:rsidRPr="003F51BD">
        <w:rPr>
          <w:rFonts w:cstheme="minorHAnsi"/>
          <w:shd w:val="clear" w:color="auto" w:fill="F5F5F5"/>
        </w:rPr>
        <w:t>Taberner</w:t>
      </w:r>
      <w:proofErr w:type="spellEnd"/>
      <w:r w:rsidRPr="003F51BD">
        <w:rPr>
          <w:rFonts w:cstheme="minorHAnsi"/>
          <w:shd w:val="clear" w:color="auto" w:fill="F5F5F5"/>
        </w:rPr>
        <w:t xml:space="preserve">, B. </w:t>
      </w:r>
      <w:proofErr w:type="spellStart"/>
      <w:r w:rsidRPr="003F51BD">
        <w:rPr>
          <w:rFonts w:cstheme="minorHAnsi"/>
          <w:shd w:val="clear" w:color="auto" w:fill="F5F5F5"/>
        </w:rPr>
        <w:t>Pinty</w:t>
      </w:r>
      <w:proofErr w:type="spellEnd"/>
      <w:r w:rsidRPr="003F51BD">
        <w:rPr>
          <w:rFonts w:cstheme="minorHAnsi"/>
          <w:shd w:val="clear" w:color="auto" w:fill="F5F5F5"/>
        </w:rPr>
        <w:t xml:space="preserve">, V. </w:t>
      </w:r>
      <w:proofErr w:type="spellStart"/>
      <w:r w:rsidRPr="003F51BD">
        <w:rPr>
          <w:rFonts w:cstheme="minorHAnsi"/>
          <w:shd w:val="clear" w:color="auto" w:fill="F5F5F5"/>
        </w:rPr>
        <w:t>Bruniquel-Pinel</w:t>
      </w:r>
      <w:proofErr w:type="spellEnd"/>
      <w:r w:rsidRPr="003F51BD">
        <w:rPr>
          <w:rFonts w:cstheme="minorHAnsi"/>
          <w:shd w:val="clear" w:color="auto" w:fill="F5F5F5"/>
        </w:rPr>
        <w:t xml:space="preserve">, M. Disney, R. Fernandes, J.-P. </w:t>
      </w:r>
      <w:proofErr w:type="spellStart"/>
      <w:r w:rsidRPr="003F51BD">
        <w:rPr>
          <w:rFonts w:cstheme="minorHAnsi"/>
          <w:shd w:val="clear" w:color="auto" w:fill="F5F5F5"/>
        </w:rPr>
        <w:t>Gastellu-Etchegorry</w:t>
      </w:r>
      <w:proofErr w:type="spellEnd"/>
      <w:r w:rsidRPr="003F51BD">
        <w:rPr>
          <w:rFonts w:cstheme="minorHAnsi"/>
          <w:shd w:val="clear" w:color="auto" w:fill="F5F5F5"/>
        </w:rPr>
        <w:t xml:space="preserve">, N. </w:t>
      </w:r>
      <w:proofErr w:type="spellStart"/>
      <w:r w:rsidRPr="003F51BD">
        <w:rPr>
          <w:rFonts w:cstheme="minorHAnsi"/>
          <w:shd w:val="clear" w:color="auto" w:fill="F5F5F5"/>
        </w:rPr>
        <w:t>Gobron</w:t>
      </w:r>
      <w:proofErr w:type="spellEnd"/>
      <w:r w:rsidRPr="003F51BD">
        <w:rPr>
          <w:rFonts w:cstheme="minorHAnsi"/>
          <w:shd w:val="clear" w:color="auto" w:fill="F5F5F5"/>
        </w:rPr>
        <w:t xml:space="preserve">, A. </w:t>
      </w:r>
      <w:proofErr w:type="spellStart"/>
      <w:r w:rsidRPr="003F51BD">
        <w:rPr>
          <w:rFonts w:cstheme="minorHAnsi"/>
          <w:shd w:val="clear" w:color="auto" w:fill="F5F5F5"/>
        </w:rPr>
        <w:t>Kuusk</w:t>
      </w:r>
      <w:proofErr w:type="spellEnd"/>
      <w:r w:rsidRPr="003F51BD">
        <w:rPr>
          <w:rFonts w:cstheme="minorHAnsi"/>
          <w:shd w:val="clear" w:color="auto" w:fill="F5F5F5"/>
        </w:rPr>
        <w:t xml:space="preserve">, T. Lavergne, S. Leblanc, P. Lewis, E. Martin, M. </w:t>
      </w:r>
      <w:proofErr w:type="spellStart"/>
      <w:r w:rsidRPr="003F51BD">
        <w:rPr>
          <w:rFonts w:cstheme="minorHAnsi"/>
          <w:shd w:val="clear" w:color="auto" w:fill="F5F5F5"/>
        </w:rPr>
        <w:t>Mottus</w:t>
      </w:r>
      <w:proofErr w:type="spellEnd"/>
      <w:r w:rsidRPr="003F51BD">
        <w:rPr>
          <w:rFonts w:cstheme="minorHAnsi"/>
          <w:shd w:val="clear" w:color="auto" w:fill="F5F5F5"/>
        </w:rPr>
        <w:t xml:space="preserve">, P. J. R. North, W. Qin, </w:t>
      </w:r>
      <w:proofErr w:type="spellStart"/>
      <w:r w:rsidRPr="003F51BD">
        <w:rPr>
          <w:rFonts w:cstheme="minorHAnsi"/>
          <w:shd w:val="clear" w:color="auto" w:fill="F5F5F5"/>
        </w:rPr>
        <w:t>M.Robustelli</w:t>
      </w:r>
      <w:proofErr w:type="spellEnd"/>
      <w:r w:rsidRPr="003F51BD">
        <w:rPr>
          <w:rFonts w:cstheme="minorHAnsi"/>
          <w:shd w:val="clear" w:color="auto" w:fill="F5F5F5"/>
        </w:rPr>
        <w:t xml:space="preserve">, N. </w:t>
      </w:r>
      <w:proofErr w:type="spellStart"/>
      <w:r w:rsidRPr="003F51BD">
        <w:rPr>
          <w:rFonts w:cstheme="minorHAnsi"/>
          <w:shd w:val="clear" w:color="auto" w:fill="F5F5F5"/>
        </w:rPr>
        <w:t>Rochdi</w:t>
      </w:r>
      <w:proofErr w:type="spellEnd"/>
      <w:r w:rsidRPr="003F51BD">
        <w:rPr>
          <w:rFonts w:cstheme="minorHAnsi"/>
          <w:shd w:val="clear" w:color="auto" w:fill="F5F5F5"/>
        </w:rPr>
        <w:t xml:space="preserve">, </w:t>
      </w:r>
      <w:proofErr w:type="spellStart"/>
      <w:r w:rsidRPr="003F51BD">
        <w:rPr>
          <w:rFonts w:cstheme="minorHAnsi"/>
          <w:shd w:val="clear" w:color="auto" w:fill="F5F5F5"/>
        </w:rPr>
        <w:t>R.Ruiloba</w:t>
      </w:r>
      <w:proofErr w:type="spellEnd"/>
      <w:r w:rsidRPr="003F51BD">
        <w:rPr>
          <w:rFonts w:cstheme="minorHAnsi"/>
          <w:shd w:val="clear" w:color="auto" w:fill="F5F5F5"/>
        </w:rPr>
        <w:t xml:space="preserve">, </w:t>
      </w:r>
      <w:proofErr w:type="spellStart"/>
      <w:r w:rsidRPr="003F51BD">
        <w:rPr>
          <w:rFonts w:cstheme="minorHAnsi"/>
          <w:shd w:val="clear" w:color="auto" w:fill="F5F5F5"/>
        </w:rPr>
        <w:t>C.Soler</w:t>
      </w:r>
      <w:proofErr w:type="spellEnd"/>
      <w:r w:rsidRPr="003F51BD">
        <w:rPr>
          <w:rFonts w:cstheme="minorHAnsi"/>
          <w:shd w:val="clear" w:color="auto" w:fill="F5F5F5"/>
        </w:rPr>
        <w:t xml:space="preserve">, </w:t>
      </w:r>
      <w:proofErr w:type="spellStart"/>
      <w:r w:rsidRPr="003F51BD">
        <w:rPr>
          <w:rFonts w:cstheme="minorHAnsi"/>
          <w:shd w:val="clear" w:color="auto" w:fill="F5F5F5"/>
        </w:rPr>
        <w:t>R.Thompson</w:t>
      </w:r>
      <w:proofErr w:type="spellEnd"/>
      <w:r w:rsidRPr="003F51BD">
        <w:rPr>
          <w:rFonts w:cstheme="minorHAnsi"/>
          <w:shd w:val="clear" w:color="auto" w:fill="F5F5F5"/>
        </w:rPr>
        <w:t xml:space="preserve">, W. Verhoef, M. </w:t>
      </w:r>
      <w:proofErr w:type="spellStart"/>
      <w:r w:rsidRPr="003F51BD">
        <w:rPr>
          <w:rFonts w:cstheme="minorHAnsi"/>
          <w:shd w:val="clear" w:color="auto" w:fill="F5F5F5"/>
        </w:rPr>
        <w:t>M.Verstraete</w:t>
      </w:r>
      <w:proofErr w:type="spellEnd"/>
      <w:r w:rsidRPr="003F51BD">
        <w:rPr>
          <w:rFonts w:cstheme="minorHAnsi"/>
          <w:shd w:val="clear" w:color="auto" w:fill="F5F5F5"/>
        </w:rPr>
        <w:t xml:space="preserve">, and D. Xie (2007), 'The third </w:t>
      </w:r>
      <w:proofErr w:type="spellStart"/>
      <w:r w:rsidRPr="003F51BD">
        <w:rPr>
          <w:rFonts w:cstheme="minorHAnsi"/>
          <w:shd w:val="clear" w:color="auto" w:fill="F5F5F5"/>
        </w:rPr>
        <w:t>RAdiation</w:t>
      </w:r>
      <w:proofErr w:type="spellEnd"/>
      <w:r w:rsidRPr="003F51BD">
        <w:rPr>
          <w:rFonts w:cstheme="minorHAnsi"/>
          <w:shd w:val="clear" w:color="auto" w:fill="F5F5F5"/>
        </w:rPr>
        <w:t xml:space="preserve"> transfer Model Intercomparison (RAMI) exercise: Documenting progress in canopy reflectance modelling', Journal of Geophysical Research-D.</w:t>
      </w:r>
    </w:p>
    <w:p w14:paraId="541B8002" w14:textId="77777777" w:rsidR="0097469C" w:rsidRDefault="0097469C" w:rsidP="0097469C">
      <w:pPr>
        <w:jc w:val="both"/>
        <w:rPr>
          <w:rFonts w:cstheme="minorHAnsi"/>
        </w:rPr>
      </w:pPr>
    </w:p>
    <w:p w14:paraId="1AEFBC5F" w14:textId="77777777" w:rsidR="000A535A" w:rsidRPr="003F51BD" w:rsidRDefault="000A535A" w:rsidP="0097469C">
      <w:pPr>
        <w:jc w:val="both"/>
        <w:rPr>
          <w:rFonts w:cstheme="minorHAnsi"/>
        </w:rPr>
      </w:pPr>
    </w:p>
    <w:p w14:paraId="57E3DA44" w14:textId="29D2CD4F" w:rsidR="000A535A" w:rsidRDefault="000A535A" w:rsidP="0097469C">
      <w:pPr>
        <w:shd w:val="clear" w:color="auto" w:fill="F8F8F8"/>
        <w:spacing w:before="100" w:beforeAutospacing="1" w:after="100" w:afterAutospacing="1" w:line="240" w:lineRule="auto"/>
        <w:ind w:right="150"/>
        <w:jc w:val="both"/>
        <w:rPr>
          <w:rFonts w:cstheme="minorHAnsi"/>
        </w:rPr>
      </w:pPr>
    </w:p>
    <w:p w14:paraId="57472170" w14:textId="07B08C47" w:rsidR="000A535A" w:rsidRPr="003F51BD" w:rsidRDefault="000A535A" w:rsidP="000A535A">
      <w:pPr>
        <w:shd w:val="clear" w:color="auto" w:fill="F8F8F8"/>
        <w:spacing w:before="100" w:beforeAutospacing="1" w:after="100" w:afterAutospacing="1" w:line="240" w:lineRule="auto"/>
        <w:ind w:right="150"/>
        <w:jc w:val="both"/>
        <w:rPr>
          <w:rFonts w:cstheme="minorHAnsi"/>
        </w:rPr>
      </w:pPr>
      <w:r w:rsidRPr="003F51BD">
        <w:rPr>
          <w:rFonts w:cstheme="minorHAnsi"/>
        </w:rPr>
        <w:t>World Meteorological Organization, 20</w:t>
      </w:r>
      <w:r>
        <w:rPr>
          <w:rFonts w:cstheme="minorHAnsi"/>
        </w:rPr>
        <w:t>22</w:t>
      </w:r>
      <w:r>
        <w:rPr>
          <w:rFonts w:cstheme="minorHAnsi"/>
        </w:rPr>
        <w:t>a</w:t>
      </w:r>
      <w:r>
        <w:rPr>
          <w:rFonts w:cstheme="minorHAnsi"/>
        </w:rPr>
        <w:t xml:space="preserve">, </w:t>
      </w:r>
      <w:r w:rsidRPr="003F51BD">
        <w:rPr>
          <w:rFonts w:cstheme="minorHAnsi"/>
          <w:bdr w:val="none" w:sz="0" w:space="0" w:color="auto" w:frame="1"/>
        </w:rPr>
        <w:t xml:space="preserve">The Global Observing System for Climate: </w:t>
      </w:r>
      <w:r>
        <w:rPr>
          <w:rFonts w:cstheme="minorHAnsi"/>
          <w:bdr w:val="none" w:sz="0" w:space="0" w:color="auto" w:frame="1"/>
        </w:rPr>
        <w:t>ECV Requirements</w:t>
      </w:r>
      <w:r>
        <w:rPr>
          <w:rFonts w:cstheme="minorHAnsi"/>
          <w:bdr w:val="none" w:sz="0" w:space="0" w:color="auto" w:frame="1"/>
        </w:rPr>
        <w:t xml:space="preserve"> 2022</w:t>
      </w:r>
      <w:r w:rsidRPr="003F51BD">
        <w:rPr>
          <w:rFonts w:cstheme="minorHAnsi"/>
        </w:rPr>
        <w:t>, WMO Pub No. GCOS – 2</w:t>
      </w:r>
      <w:r>
        <w:rPr>
          <w:rFonts w:cstheme="minorHAnsi"/>
        </w:rPr>
        <w:t>4</w:t>
      </w:r>
      <w:r>
        <w:rPr>
          <w:rFonts w:cstheme="minorHAnsi"/>
        </w:rPr>
        <w:t>5</w:t>
      </w:r>
      <w:r w:rsidRPr="003F51BD">
        <w:rPr>
          <w:rFonts w:cstheme="minorHAnsi"/>
        </w:rPr>
        <w:t>.</w:t>
      </w:r>
    </w:p>
    <w:p w14:paraId="419766D8" w14:textId="77777777" w:rsidR="000A535A" w:rsidRPr="003F51BD" w:rsidRDefault="000A535A" w:rsidP="0097469C">
      <w:pPr>
        <w:shd w:val="clear" w:color="auto" w:fill="F8F8F8"/>
        <w:spacing w:before="100" w:beforeAutospacing="1" w:after="100" w:afterAutospacing="1" w:line="240" w:lineRule="auto"/>
        <w:ind w:right="150"/>
        <w:jc w:val="both"/>
        <w:rPr>
          <w:rFonts w:cstheme="minorHAnsi"/>
        </w:rPr>
      </w:pPr>
    </w:p>
    <w:p w14:paraId="4728CC0B" w14:textId="00DB22D8" w:rsidR="000A535A" w:rsidRDefault="000A535A" w:rsidP="000A535A">
      <w:pPr>
        <w:shd w:val="clear" w:color="auto" w:fill="F8F8F8"/>
        <w:spacing w:before="100" w:beforeAutospacing="1" w:after="100" w:afterAutospacing="1" w:line="240" w:lineRule="auto"/>
        <w:ind w:right="150"/>
        <w:jc w:val="both"/>
        <w:rPr>
          <w:rFonts w:cstheme="minorHAnsi"/>
        </w:rPr>
      </w:pPr>
      <w:r w:rsidRPr="003F51BD">
        <w:rPr>
          <w:rFonts w:cstheme="minorHAnsi"/>
        </w:rPr>
        <w:t>World Meteorological Organization, 20</w:t>
      </w:r>
      <w:r>
        <w:rPr>
          <w:rFonts w:cstheme="minorHAnsi"/>
        </w:rPr>
        <w:t>22</w:t>
      </w:r>
      <w:r>
        <w:rPr>
          <w:rFonts w:cstheme="minorHAnsi"/>
        </w:rPr>
        <w:t>b</w:t>
      </w:r>
      <w:r>
        <w:rPr>
          <w:rFonts w:cstheme="minorHAnsi"/>
        </w:rPr>
        <w:t xml:space="preserve">, </w:t>
      </w:r>
      <w:r w:rsidRPr="003F51BD">
        <w:rPr>
          <w:rFonts w:cstheme="minorHAnsi"/>
          <w:bdr w:val="none" w:sz="0" w:space="0" w:color="auto" w:frame="1"/>
        </w:rPr>
        <w:t xml:space="preserve">The Global Observing System for Climate: </w:t>
      </w:r>
      <w:r>
        <w:rPr>
          <w:rFonts w:cstheme="minorHAnsi"/>
          <w:bdr w:val="none" w:sz="0" w:space="0" w:color="auto" w:frame="1"/>
        </w:rPr>
        <w:t>Space Agencies Supplement</w:t>
      </w:r>
      <w:r>
        <w:rPr>
          <w:rFonts w:cstheme="minorHAnsi"/>
          <w:bdr w:val="none" w:sz="0" w:space="0" w:color="auto" w:frame="1"/>
        </w:rPr>
        <w:t xml:space="preserve"> 2022</w:t>
      </w:r>
      <w:r w:rsidRPr="003F51BD">
        <w:rPr>
          <w:rFonts w:cstheme="minorHAnsi"/>
        </w:rPr>
        <w:t>, WMO Pub No. GCOS – 2</w:t>
      </w:r>
      <w:r>
        <w:rPr>
          <w:rFonts w:cstheme="minorHAnsi"/>
        </w:rPr>
        <w:t>4</w:t>
      </w:r>
      <w:r>
        <w:rPr>
          <w:rFonts w:cstheme="minorHAnsi"/>
        </w:rPr>
        <w:t>6</w:t>
      </w:r>
      <w:r w:rsidRPr="003F51BD">
        <w:rPr>
          <w:rFonts w:cstheme="minorHAnsi"/>
        </w:rPr>
        <w:t>.</w:t>
      </w:r>
    </w:p>
    <w:p w14:paraId="32E37DC9" w14:textId="77777777" w:rsidR="000A535A" w:rsidRDefault="000A535A" w:rsidP="000A535A">
      <w:pPr>
        <w:shd w:val="clear" w:color="auto" w:fill="F8F8F8"/>
        <w:spacing w:before="100" w:beforeAutospacing="1" w:after="100" w:afterAutospacing="1" w:line="240" w:lineRule="auto"/>
        <w:ind w:right="150"/>
        <w:jc w:val="both"/>
        <w:rPr>
          <w:rFonts w:cstheme="minorHAnsi"/>
        </w:rPr>
      </w:pPr>
    </w:p>
    <w:p w14:paraId="625C6F43" w14:textId="3ACF42E3" w:rsidR="000A535A" w:rsidRDefault="000A535A" w:rsidP="000A535A">
      <w:pPr>
        <w:shd w:val="clear" w:color="auto" w:fill="F8F8F8"/>
        <w:spacing w:before="100" w:beforeAutospacing="1" w:after="100" w:afterAutospacing="1" w:line="240" w:lineRule="auto"/>
        <w:ind w:right="150"/>
        <w:jc w:val="both"/>
        <w:rPr>
          <w:rFonts w:cstheme="minorHAnsi"/>
        </w:rPr>
      </w:pPr>
      <w:r w:rsidRPr="003F51BD">
        <w:rPr>
          <w:rFonts w:cstheme="minorHAnsi"/>
        </w:rPr>
        <w:t>World Meteorological Organization, 20</w:t>
      </w:r>
      <w:r>
        <w:rPr>
          <w:rFonts w:cstheme="minorHAnsi"/>
        </w:rPr>
        <w:t>22</w:t>
      </w:r>
      <w:r>
        <w:rPr>
          <w:rFonts w:cstheme="minorHAnsi"/>
        </w:rPr>
        <w:t>c</w:t>
      </w:r>
      <w:r>
        <w:rPr>
          <w:rFonts w:cstheme="minorHAnsi"/>
        </w:rPr>
        <w:t xml:space="preserve">, </w:t>
      </w:r>
      <w:r w:rsidRPr="003F51BD">
        <w:rPr>
          <w:rFonts w:cstheme="minorHAnsi"/>
          <w:bdr w:val="none" w:sz="0" w:space="0" w:color="auto" w:frame="1"/>
        </w:rPr>
        <w:t xml:space="preserve">The Global Observing System for Climate: Implementation </w:t>
      </w:r>
      <w:r>
        <w:rPr>
          <w:rFonts w:cstheme="minorHAnsi"/>
          <w:bdr w:val="none" w:sz="0" w:space="0" w:color="auto" w:frame="1"/>
        </w:rPr>
        <w:t>Plan 2022</w:t>
      </w:r>
      <w:r w:rsidRPr="003F51BD">
        <w:rPr>
          <w:rFonts w:cstheme="minorHAnsi"/>
        </w:rPr>
        <w:t>, WMO Pub No. GCOS – 2</w:t>
      </w:r>
      <w:r>
        <w:rPr>
          <w:rFonts w:cstheme="minorHAnsi"/>
        </w:rPr>
        <w:t>44</w:t>
      </w:r>
      <w:r w:rsidRPr="003F51BD">
        <w:rPr>
          <w:rFonts w:cstheme="minorHAnsi"/>
        </w:rPr>
        <w:t>.</w:t>
      </w:r>
    </w:p>
    <w:p w14:paraId="038EBCF9" w14:textId="77777777" w:rsidR="000A535A" w:rsidRPr="003F51BD" w:rsidRDefault="000A535A" w:rsidP="000A535A">
      <w:pPr>
        <w:shd w:val="clear" w:color="auto" w:fill="F8F8F8"/>
        <w:spacing w:before="100" w:beforeAutospacing="1" w:after="100" w:afterAutospacing="1" w:line="240" w:lineRule="auto"/>
        <w:ind w:right="150"/>
        <w:jc w:val="both"/>
        <w:rPr>
          <w:rFonts w:cstheme="minorHAnsi"/>
        </w:rPr>
      </w:pPr>
    </w:p>
    <w:p w14:paraId="3B7F2502" w14:textId="77777777" w:rsidR="0097469C" w:rsidRPr="00806A6B" w:rsidRDefault="0097469C" w:rsidP="0097469C"/>
    <w:p w14:paraId="17BBA1AF" w14:textId="77777777" w:rsidR="0097469C" w:rsidRDefault="0097469C" w:rsidP="0097469C">
      <w:pPr>
        <w:rPr>
          <w:rFonts w:asciiTheme="majorHAnsi" w:eastAsiaTheme="majorEastAsia" w:hAnsiTheme="majorHAnsi" w:cstheme="majorBidi"/>
          <w:color w:val="365F91" w:themeColor="accent1" w:themeShade="BF"/>
          <w:sz w:val="32"/>
          <w:szCs w:val="32"/>
        </w:rPr>
      </w:pPr>
      <w:bookmarkStart w:id="3359" w:name="_Ref19016566"/>
      <w:r>
        <w:br w:type="page"/>
      </w:r>
    </w:p>
    <w:p w14:paraId="143675E4" w14:textId="77777777" w:rsidR="0097469C" w:rsidRPr="00C85EC6" w:rsidRDefault="0097469C" w:rsidP="0097469C">
      <w:bookmarkStart w:id="3360" w:name="_Ref35424521"/>
    </w:p>
    <w:p w14:paraId="085571F7" w14:textId="77777777" w:rsidR="0097469C" w:rsidRDefault="0097469C" w:rsidP="0097469C">
      <w:pPr>
        <w:pStyle w:val="Heading1"/>
      </w:pPr>
      <w:bookmarkStart w:id="3361" w:name="_Toc140248713"/>
      <w:r>
        <w:t>Appendix I – Physical variables</w:t>
      </w:r>
      <w:bookmarkEnd w:id="3361"/>
    </w:p>
    <w:p w14:paraId="5101C4CE" w14:textId="77777777" w:rsidR="0097469C" w:rsidRPr="00806A6B" w:rsidRDefault="0097469C" w:rsidP="0097469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3"/>
        <w:gridCol w:w="807"/>
        <w:gridCol w:w="740"/>
        <w:gridCol w:w="5533"/>
        <w:gridCol w:w="577"/>
      </w:tblGrid>
      <w:tr w:rsidR="0097469C" w:rsidRPr="0084100B" w14:paraId="089942A9" w14:textId="77777777" w:rsidTr="00A36C2B">
        <w:tc>
          <w:tcPr>
            <w:tcW w:w="0" w:type="auto"/>
          </w:tcPr>
          <w:p w14:paraId="4BE7F5E4" w14:textId="77777777" w:rsidR="0097469C" w:rsidRPr="0084100B" w:rsidRDefault="0097469C" w:rsidP="00A36C2B">
            <w:pPr>
              <w:pStyle w:val="Heading1"/>
              <w:spacing w:before="0"/>
              <w:rPr>
                <w:color w:val="auto"/>
                <w:sz w:val="16"/>
                <w:szCs w:val="16"/>
              </w:rPr>
            </w:pPr>
            <w:bookmarkStart w:id="3362" w:name="_Toc19015486"/>
            <w:bookmarkStart w:id="3363" w:name="_Toc140248714"/>
            <w:r w:rsidRPr="0084100B">
              <w:rPr>
                <w:color w:val="auto"/>
                <w:sz w:val="16"/>
                <w:szCs w:val="16"/>
              </w:rPr>
              <w:t>Fraction Canopy Cover</w:t>
            </w:r>
            <w:bookmarkEnd w:id="3362"/>
            <w:bookmarkEnd w:id="3363"/>
          </w:p>
        </w:tc>
        <w:tc>
          <w:tcPr>
            <w:tcW w:w="0" w:type="auto"/>
          </w:tcPr>
          <w:p w14:paraId="1CD10A9D" w14:textId="77777777" w:rsidR="0097469C" w:rsidRPr="0084100B" w:rsidRDefault="0097469C" w:rsidP="00A36C2B">
            <w:pPr>
              <w:pStyle w:val="Heading1"/>
              <w:spacing w:before="0"/>
              <w:rPr>
                <w:color w:val="auto"/>
                <w:sz w:val="16"/>
                <w:szCs w:val="16"/>
              </w:rPr>
            </w:pPr>
            <w:bookmarkStart w:id="3364" w:name="_Toc19015487"/>
            <w:bookmarkStart w:id="3365" w:name="_Toc140248715"/>
            <w:r w:rsidRPr="0084100B">
              <w:rPr>
                <w:color w:val="auto"/>
                <w:sz w:val="16"/>
                <w:szCs w:val="16"/>
              </w:rPr>
              <w:t>FCOVER</w:t>
            </w:r>
            <w:bookmarkEnd w:id="3364"/>
            <w:bookmarkEnd w:id="3365"/>
          </w:p>
        </w:tc>
        <w:tc>
          <w:tcPr>
            <w:tcW w:w="740" w:type="dxa"/>
          </w:tcPr>
          <w:p w14:paraId="1A90FA43" w14:textId="77777777" w:rsidR="0097469C" w:rsidRPr="0084100B" w:rsidRDefault="0097469C" w:rsidP="00A36C2B">
            <w:pPr>
              <w:pStyle w:val="Heading1"/>
              <w:spacing w:before="0"/>
              <w:rPr>
                <w:color w:val="auto"/>
                <w:sz w:val="16"/>
                <w:szCs w:val="16"/>
              </w:rPr>
            </w:pPr>
            <w:bookmarkStart w:id="3366" w:name="_Toc19015488"/>
            <w:bookmarkStart w:id="3367" w:name="_Toc140248716"/>
            <w:r w:rsidRPr="0084100B">
              <w:rPr>
                <w:color w:val="auto"/>
                <w:sz w:val="16"/>
                <w:szCs w:val="16"/>
              </w:rPr>
              <w:t>%</w:t>
            </w:r>
            <w:bookmarkEnd w:id="3366"/>
            <w:bookmarkEnd w:id="3367"/>
          </w:p>
        </w:tc>
        <w:tc>
          <w:tcPr>
            <w:tcW w:w="5533" w:type="dxa"/>
          </w:tcPr>
          <w:p w14:paraId="46DD8BEB" w14:textId="77777777" w:rsidR="0097469C" w:rsidRPr="0084100B" w:rsidRDefault="0097469C" w:rsidP="00A36C2B">
            <w:pPr>
              <w:pStyle w:val="Heading1"/>
              <w:spacing w:before="0"/>
              <w:rPr>
                <w:color w:val="auto"/>
                <w:sz w:val="16"/>
                <w:szCs w:val="16"/>
              </w:rPr>
            </w:pPr>
            <w:bookmarkStart w:id="3368" w:name="_Toc19015489"/>
            <w:bookmarkStart w:id="3369" w:name="_Toc140248717"/>
            <w:r w:rsidRPr="0084100B">
              <w:rPr>
                <w:color w:val="auto"/>
                <w:sz w:val="16"/>
                <w:szCs w:val="16"/>
              </w:rPr>
              <w:t>Fraction of horizontal surface area covered by vegetation</w:t>
            </w:r>
            <w:bookmarkEnd w:id="3368"/>
            <w:bookmarkEnd w:id="3369"/>
          </w:p>
        </w:tc>
        <w:tc>
          <w:tcPr>
            <w:tcW w:w="0" w:type="auto"/>
          </w:tcPr>
          <w:p w14:paraId="3C4D9D53" w14:textId="77777777" w:rsidR="0097469C" w:rsidRPr="0084100B" w:rsidRDefault="0097469C" w:rsidP="00A36C2B">
            <w:pPr>
              <w:pStyle w:val="Heading1"/>
              <w:spacing w:before="0"/>
              <w:rPr>
                <w:color w:val="auto"/>
                <w:sz w:val="16"/>
                <w:szCs w:val="16"/>
              </w:rPr>
            </w:pPr>
            <w:bookmarkStart w:id="3370" w:name="_Toc19015490"/>
            <w:bookmarkStart w:id="3371" w:name="_Toc140248718"/>
            <w:r w:rsidRPr="0084100B">
              <w:rPr>
                <w:color w:val="auto"/>
                <w:sz w:val="16"/>
                <w:szCs w:val="16"/>
              </w:rPr>
              <w:t>0-1</w:t>
            </w:r>
            <w:bookmarkEnd w:id="3370"/>
            <w:bookmarkEnd w:id="3371"/>
          </w:p>
        </w:tc>
      </w:tr>
      <w:tr w:rsidR="0097469C" w:rsidRPr="0084100B" w14:paraId="4FD13195" w14:textId="77777777" w:rsidTr="00A36C2B">
        <w:tc>
          <w:tcPr>
            <w:tcW w:w="0" w:type="auto"/>
          </w:tcPr>
          <w:p w14:paraId="7A9F0823" w14:textId="77777777" w:rsidR="0097469C" w:rsidRPr="0084100B" w:rsidRDefault="0097469C" w:rsidP="00A36C2B">
            <w:pPr>
              <w:pStyle w:val="Heading1"/>
              <w:spacing w:before="0"/>
              <w:rPr>
                <w:color w:val="auto"/>
                <w:sz w:val="16"/>
                <w:szCs w:val="16"/>
              </w:rPr>
            </w:pPr>
            <w:bookmarkStart w:id="3372" w:name="_Toc19015491"/>
            <w:bookmarkStart w:id="3373" w:name="_Toc140248719"/>
            <w:r w:rsidRPr="0084100B">
              <w:rPr>
                <w:color w:val="auto"/>
                <w:sz w:val="16"/>
                <w:szCs w:val="16"/>
              </w:rPr>
              <w:t>Leaf Area Index</w:t>
            </w:r>
            <w:bookmarkEnd w:id="3372"/>
            <w:bookmarkEnd w:id="3373"/>
          </w:p>
        </w:tc>
        <w:tc>
          <w:tcPr>
            <w:tcW w:w="0" w:type="auto"/>
          </w:tcPr>
          <w:p w14:paraId="42081024" w14:textId="77777777" w:rsidR="0097469C" w:rsidRPr="0084100B" w:rsidRDefault="0097469C" w:rsidP="00A36C2B">
            <w:pPr>
              <w:pStyle w:val="Heading1"/>
              <w:spacing w:before="0"/>
              <w:rPr>
                <w:color w:val="auto"/>
                <w:sz w:val="16"/>
                <w:szCs w:val="16"/>
              </w:rPr>
            </w:pPr>
            <w:bookmarkStart w:id="3374" w:name="_Toc19015492"/>
            <w:bookmarkStart w:id="3375" w:name="_Toc140248720"/>
            <w:r w:rsidRPr="0084100B">
              <w:rPr>
                <w:color w:val="auto"/>
                <w:sz w:val="16"/>
                <w:szCs w:val="16"/>
              </w:rPr>
              <w:t>LAI</w:t>
            </w:r>
            <w:bookmarkEnd w:id="3374"/>
            <w:bookmarkEnd w:id="3375"/>
          </w:p>
        </w:tc>
        <w:tc>
          <w:tcPr>
            <w:tcW w:w="740" w:type="dxa"/>
          </w:tcPr>
          <w:p w14:paraId="4A5FFE6F" w14:textId="77777777" w:rsidR="0097469C" w:rsidRPr="0084100B" w:rsidRDefault="0097469C" w:rsidP="00A36C2B">
            <w:pPr>
              <w:pStyle w:val="Heading1"/>
              <w:spacing w:before="0"/>
              <w:rPr>
                <w:color w:val="auto"/>
                <w:sz w:val="16"/>
                <w:szCs w:val="16"/>
              </w:rPr>
            </w:pPr>
            <w:bookmarkStart w:id="3376" w:name="_Toc19015493"/>
            <w:bookmarkStart w:id="3377" w:name="_Toc140248721"/>
            <w:r w:rsidRPr="0084100B">
              <w:rPr>
                <w:color w:val="auto"/>
                <w:sz w:val="16"/>
                <w:szCs w:val="16"/>
              </w:rPr>
              <w:t>DIM</w:t>
            </w:r>
            <w:bookmarkEnd w:id="3376"/>
            <w:bookmarkEnd w:id="3377"/>
          </w:p>
        </w:tc>
        <w:tc>
          <w:tcPr>
            <w:tcW w:w="5533" w:type="dxa"/>
          </w:tcPr>
          <w:p w14:paraId="5FB0BB7E" w14:textId="77777777" w:rsidR="0097469C" w:rsidRPr="0084100B" w:rsidRDefault="0097469C" w:rsidP="00A36C2B">
            <w:pPr>
              <w:pStyle w:val="Heading1"/>
              <w:spacing w:before="0"/>
              <w:rPr>
                <w:color w:val="auto"/>
                <w:sz w:val="16"/>
                <w:szCs w:val="16"/>
              </w:rPr>
            </w:pPr>
            <w:bookmarkStart w:id="3378" w:name="_Toc19015494"/>
            <w:bookmarkStart w:id="3379" w:name="_Toc140248722"/>
            <w:r w:rsidRPr="0084100B">
              <w:rPr>
                <w:color w:val="auto"/>
                <w:sz w:val="16"/>
                <w:szCs w:val="16"/>
              </w:rPr>
              <w:t>Half the total live foliage area per horizontal ground area</w:t>
            </w:r>
            <w:bookmarkEnd w:id="3378"/>
            <w:bookmarkEnd w:id="3379"/>
          </w:p>
        </w:tc>
        <w:tc>
          <w:tcPr>
            <w:tcW w:w="0" w:type="auto"/>
          </w:tcPr>
          <w:p w14:paraId="1A15C271" w14:textId="77777777" w:rsidR="0097469C" w:rsidRPr="0084100B" w:rsidRDefault="0097469C" w:rsidP="00A36C2B">
            <w:pPr>
              <w:pStyle w:val="Heading1"/>
              <w:spacing w:before="0"/>
              <w:rPr>
                <w:color w:val="auto"/>
                <w:sz w:val="16"/>
                <w:szCs w:val="16"/>
              </w:rPr>
            </w:pPr>
            <w:bookmarkStart w:id="3380" w:name="_Toc19015495"/>
            <w:bookmarkStart w:id="3381" w:name="_Toc140248723"/>
            <w:r w:rsidRPr="0084100B">
              <w:rPr>
                <w:color w:val="auto"/>
                <w:sz w:val="16"/>
                <w:szCs w:val="16"/>
              </w:rPr>
              <w:t>0-15</w:t>
            </w:r>
            <w:bookmarkEnd w:id="3380"/>
            <w:bookmarkEnd w:id="3381"/>
          </w:p>
        </w:tc>
      </w:tr>
      <w:tr w:rsidR="0097469C" w:rsidRPr="0084100B" w14:paraId="5E566CD5" w14:textId="77777777" w:rsidTr="00A36C2B">
        <w:tc>
          <w:tcPr>
            <w:tcW w:w="0" w:type="auto"/>
          </w:tcPr>
          <w:p w14:paraId="2767F460" w14:textId="77777777" w:rsidR="0097469C" w:rsidRPr="0084100B" w:rsidRDefault="0097469C" w:rsidP="00A36C2B">
            <w:pPr>
              <w:pStyle w:val="Heading1"/>
              <w:spacing w:before="0"/>
              <w:rPr>
                <w:color w:val="auto"/>
                <w:sz w:val="16"/>
                <w:szCs w:val="16"/>
              </w:rPr>
            </w:pPr>
            <w:bookmarkStart w:id="3382" w:name="_Toc19015496"/>
            <w:bookmarkStart w:id="3383" w:name="_Toc140248724"/>
            <w:r w:rsidRPr="0084100B">
              <w:rPr>
                <w:color w:val="auto"/>
                <w:sz w:val="16"/>
                <w:szCs w:val="16"/>
              </w:rPr>
              <w:t>Canopy Chlorophyll Content</w:t>
            </w:r>
            <w:bookmarkEnd w:id="3382"/>
            <w:bookmarkEnd w:id="3383"/>
          </w:p>
        </w:tc>
        <w:tc>
          <w:tcPr>
            <w:tcW w:w="0" w:type="auto"/>
          </w:tcPr>
          <w:p w14:paraId="5A16D925" w14:textId="77777777" w:rsidR="0097469C" w:rsidRPr="0084100B" w:rsidRDefault="0097469C" w:rsidP="00A36C2B">
            <w:pPr>
              <w:pStyle w:val="Heading1"/>
              <w:spacing w:before="0"/>
              <w:rPr>
                <w:color w:val="auto"/>
                <w:sz w:val="16"/>
                <w:szCs w:val="16"/>
              </w:rPr>
            </w:pPr>
            <w:bookmarkStart w:id="3384" w:name="_Toc19015497"/>
            <w:bookmarkStart w:id="3385" w:name="_Toc140248725"/>
            <w:r w:rsidRPr="0084100B">
              <w:rPr>
                <w:color w:val="auto"/>
                <w:sz w:val="16"/>
                <w:szCs w:val="16"/>
              </w:rPr>
              <w:t>CCC</w:t>
            </w:r>
            <w:bookmarkEnd w:id="3384"/>
            <w:bookmarkEnd w:id="3385"/>
          </w:p>
        </w:tc>
        <w:tc>
          <w:tcPr>
            <w:tcW w:w="740" w:type="dxa"/>
          </w:tcPr>
          <w:p w14:paraId="39954B37" w14:textId="77777777" w:rsidR="0097469C" w:rsidRPr="0084100B" w:rsidRDefault="0097469C" w:rsidP="00A36C2B">
            <w:pPr>
              <w:pStyle w:val="Heading1"/>
              <w:spacing w:before="0"/>
              <w:rPr>
                <w:color w:val="auto"/>
                <w:sz w:val="16"/>
                <w:szCs w:val="16"/>
              </w:rPr>
            </w:pPr>
            <w:bookmarkStart w:id="3386" w:name="_Toc19015498"/>
            <w:bookmarkStart w:id="3387" w:name="_Toc140248726"/>
            <w:r w:rsidRPr="0084100B">
              <w:rPr>
                <w:color w:val="auto"/>
                <w:sz w:val="16"/>
                <w:szCs w:val="16"/>
              </w:rPr>
              <w:t>g.m-2</w:t>
            </w:r>
            <w:bookmarkEnd w:id="3386"/>
            <w:bookmarkEnd w:id="3387"/>
          </w:p>
        </w:tc>
        <w:tc>
          <w:tcPr>
            <w:tcW w:w="5533" w:type="dxa"/>
          </w:tcPr>
          <w:p w14:paraId="2F73509A" w14:textId="77777777" w:rsidR="0097469C" w:rsidRPr="0084100B" w:rsidRDefault="0097469C" w:rsidP="00A36C2B">
            <w:pPr>
              <w:pStyle w:val="Heading1"/>
              <w:spacing w:before="0"/>
              <w:rPr>
                <w:color w:val="auto"/>
                <w:sz w:val="16"/>
                <w:szCs w:val="16"/>
              </w:rPr>
            </w:pPr>
            <w:bookmarkStart w:id="3388" w:name="_Toc19015499"/>
            <w:bookmarkStart w:id="3389" w:name="_Toc140248727"/>
            <w:r w:rsidRPr="0084100B">
              <w:rPr>
                <w:color w:val="auto"/>
                <w:sz w:val="16"/>
                <w:szCs w:val="16"/>
              </w:rPr>
              <w:t xml:space="preserve">Mass of chlorophyll </w:t>
            </w:r>
            <w:proofErr w:type="spellStart"/>
            <w:r w:rsidRPr="0084100B">
              <w:rPr>
                <w:color w:val="auto"/>
                <w:sz w:val="16"/>
                <w:szCs w:val="16"/>
              </w:rPr>
              <w:t>a+b</w:t>
            </w:r>
            <w:proofErr w:type="spellEnd"/>
            <w:r w:rsidRPr="0084100B">
              <w:rPr>
                <w:color w:val="auto"/>
                <w:sz w:val="16"/>
                <w:szCs w:val="16"/>
              </w:rPr>
              <w:t xml:space="preserve"> per unit ground area</w:t>
            </w:r>
            <w:bookmarkEnd w:id="3388"/>
            <w:bookmarkEnd w:id="3389"/>
          </w:p>
        </w:tc>
        <w:tc>
          <w:tcPr>
            <w:tcW w:w="0" w:type="auto"/>
          </w:tcPr>
          <w:p w14:paraId="75E7F2B1" w14:textId="77777777" w:rsidR="0097469C" w:rsidRPr="0084100B" w:rsidRDefault="0097469C" w:rsidP="00A36C2B">
            <w:pPr>
              <w:pStyle w:val="Heading1"/>
              <w:spacing w:before="0"/>
              <w:rPr>
                <w:color w:val="auto"/>
                <w:sz w:val="16"/>
                <w:szCs w:val="16"/>
              </w:rPr>
            </w:pPr>
            <w:bookmarkStart w:id="3390" w:name="_Toc19015500"/>
            <w:bookmarkStart w:id="3391" w:name="_Toc140248728"/>
            <w:r w:rsidRPr="0084100B">
              <w:rPr>
                <w:color w:val="auto"/>
                <w:sz w:val="16"/>
                <w:szCs w:val="16"/>
              </w:rPr>
              <w:t>0-100</w:t>
            </w:r>
            <w:bookmarkEnd w:id="3390"/>
            <w:bookmarkEnd w:id="3391"/>
          </w:p>
        </w:tc>
      </w:tr>
      <w:tr w:rsidR="0097469C" w:rsidRPr="0084100B" w14:paraId="5E859316" w14:textId="77777777" w:rsidTr="00A36C2B">
        <w:tc>
          <w:tcPr>
            <w:tcW w:w="0" w:type="auto"/>
          </w:tcPr>
          <w:p w14:paraId="3499FD06" w14:textId="77777777" w:rsidR="0097469C" w:rsidRPr="0084100B" w:rsidRDefault="0097469C" w:rsidP="00A36C2B">
            <w:pPr>
              <w:pStyle w:val="Heading1"/>
              <w:spacing w:before="0"/>
              <w:rPr>
                <w:color w:val="auto"/>
                <w:sz w:val="16"/>
                <w:szCs w:val="16"/>
              </w:rPr>
            </w:pPr>
            <w:bookmarkStart w:id="3392" w:name="_Toc19015501"/>
            <w:bookmarkStart w:id="3393" w:name="_Toc140248729"/>
            <w:r w:rsidRPr="0084100B">
              <w:rPr>
                <w:color w:val="auto"/>
                <w:sz w:val="16"/>
                <w:szCs w:val="16"/>
              </w:rPr>
              <w:t>Canopy Water Content</w:t>
            </w:r>
            <w:bookmarkEnd w:id="3392"/>
            <w:bookmarkEnd w:id="3393"/>
          </w:p>
        </w:tc>
        <w:tc>
          <w:tcPr>
            <w:tcW w:w="0" w:type="auto"/>
          </w:tcPr>
          <w:p w14:paraId="128C9A43" w14:textId="77777777" w:rsidR="0097469C" w:rsidRPr="0084100B" w:rsidRDefault="0097469C" w:rsidP="00A36C2B">
            <w:pPr>
              <w:pStyle w:val="Heading1"/>
              <w:spacing w:before="0"/>
              <w:rPr>
                <w:color w:val="auto"/>
                <w:sz w:val="16"/>
                <w:szCs w:val="16"/>
              </w:rPr>
            </w:pPr>
            <w:bookmarkStart w:id="3394" w:name="_Toc19015502"/>
            <w:bookmarkStart w:id="3395" w:name="_Toc140248730"/>
            <w:r w:rsidRPr="0084100B">
              <w:rPr>
                <w:color w:val="auto"/>
                <w:sz w:val="16"/>
                <w:szCs w:val="16"/>
              </w:rPr>
              <w:t>CWC</w:t>
            </w:r>
            <w:bookmarkEnd w:id="3394"/>
            <w:bookmarkEnd w:id="3395"/>
          </w:p>
        </w:tc>
        <w:tc>
          <w:tcPr>
            <w:tcW w:w="740" w:type="dxa"/>
          </w:tcPr>
          <w:p w14:paraId="3706AFF7" w14:textId="77777777" w:rsidR="0097469C" w:rsidRPr="0084100B" w:rsidRDefault="0097469C" w:rsidP="00A36C2B">
            <w:pPr>
              <w:pStyle w:val="Heading1"/>
              <w:spacing w:before="0"/>
              <w:rPr>
                <w:color w:val="auto"/>
                <w:sz w:val="16"/>
                <w:szCs w:val="16"/>
              </w:rPr>
            </w:pPr>
            <w:bookmarkStart w:id="3396" w:name="_Toc19015503"/>
            <w:bookmarkStart w:id="3397" w:name="_Toc140248731"/>
            <w:r w:rsidRPr="0084100B">
              <w:rPr>
                <w:color w:val="auto"/>
                <w:sz w:val="16"/>
                <w:szCs w:val="16"/>
              </w:rPr>
              <w:t>g.m-2</w:t>
            </w:r>
            <w:bookmarkEnd w:id="3396"/>
            <w:bookmarkEnd w:id="3397"/>
          </w:p>
        </w:tc>
        <w:tc>
          <w:tcPr>
            <w:tcW w:w="5533" w:type="dxa"/>
          </w:tcPr>
          <w:p w14:paraId="16997658" w14:textId="77777777" w:rsidR="0097469C" w:rsidRPr="0084100B" w:rsidRDefault="0097469C" w:rsidP="00A36C2B">
            <w:pPr>
              <w:pStyle w:val="Heading1"/>
              <w:spacing w:before="0"/>
              <w:rPr>
                <w:color w:val="auto"/>
                <w:sz w:val="16"/>
                <w:szCs w:val="16"/>
              </w:rPr>
            </w:pPr>
            <w:bookmarkStart w:id="3398" w:name="_Toc19015504"/>
            <w:bookmarkStart w:id="3399" w:name="_Toc140248732"/>
            <w:r w:rsidRPr="0084100B">
              <w:rPr>
                <w:color w:val="auto"/>
                <w:sz w:val="16"/>
                <w:szCs w:val="16"/>
              </w:rPr>
              <w:t>Mass of water per unit ground area</w:t>
            </w:r>
            <w:bookmarkEnd w:id="3398"/>
            <w:bookmarkEnd w:id="3399"/>
          </w:p>
        </w:tc>
        <w:tc>
          <w:tcPr>
            <w:tcW w:w="0" w:type="auto"/>
          </w:tcPr>
          <w:p w14:paraId="185DB8C1" w14:textId="77777777" w:rsidR="0097469C" w:rsidRPr="0084100B" w:rsidRDefault="0097469C" w:rsidP="00A36C2B">
            <w:pPr>
              <w:pStyle w:val="Heading1"/>
              <w:spacing w:before="0"/>
              <w:rPr>
                <w:color w:val="auto"/>
                <w:sz w:val="16"/>
                <w:szCs w:val="16"/>
              </w:rPr>
            </w:pPr>
            <w:bookmarkStart w:id="3400" w:name="_Toc19015505"/>
            <w:bookmarkStart w:id="3401" w:name="_Toc140248733"/>
            <w:r w:rsidRPr="0084100B">
              <w:rPr>
                <w:color w:val="auto"/>
                <w:sz w:val="16"/>
                <w:szCs w:val="16"/>
              </w:rPr>
              <w:t>0-100</w:t>
            </w:r>
            <w:bookmarkEnd w:id="3400"/>
            <w:bookmarkEnd w:id="3401"/>
          </w:p>
        </w:tc>
      </w:tr>
      <w:tr w:rsidR="0097469C" w:rsidRPr="0084100B" w14:paraId="4038DEAD" w14:textId="77777777" w:rsidTr="00A36C2B">
        <w:tc>
          <w:tcPr>
            <w:tcW w:w="0" w:type="auto"/>
          </w:tcPr>
          <w:p w14:paraId="45689E11" w14:textId="77777777" w:rsidR="0097469C" w:rsidRPr="0084100B" w:rsidRDefault="0097469C" w:rsidP="00A36C2B">
            <w:pPr>
              <w:pStyle w:val="Heading1"/>
              <w:spacing w:before="0"/>
              <w:rPr>
                <w:color w:val="auto"/>
                <w:sz w:val="16"/>
                <w:szCs w:val="16"/>
              </w:rPr>
            </w:pPr>
            <w:bookmarkStart w:id="3402" w:name="_Toc19015506"/>
            <w:bookmarkStart w:id="3403" w:name="_Toc140248734"/>
            <w:r w:rsidRPr="0084100B">
              <w:rPr>
                <w:color w:val="auto"/>
                <w:sz w:val="16"/>
                <w:szCs w:val="16"/>
              </w:rPr>
              <w:t>Albedo, black sky</w:t>
            </w:r>
            <w:bookmarkEnd w:id="3402"/>
            <w:bookmarkEnd w:id="3403"/>
          </w:p>
        </w:tc>
        <w:tc>
          <w:tcPr>
            <w:tcW w:w="0" w:type="auto"/>
          </w:tcPr>
          <w:p w14:paraId="5984BB4E" w14:textId="77777777" w:rsidR="0097469C" w:rsidRPr="0084100B" w:rsidRDefault="0097469C" w:rsidP="00A36C2B">
            <w:pPr>
              <w:pStyle w:val="Heading1"/>
              <w:spacing w:before="0"/>
              <w:rPr>
                <w:color w:val="auto"/>
                <w:sz w:val="16"/>
                <w:szCs w:val="16"/>
              </w:rPr>
            </w:pPr>
            <w:bookmarkStart w:id="3404" w:name="_Toc19015507"/>
            <w:bookmarkStart w:id="3405" w:name="_Toc140248735"/>
            <w:r w:rsidRPr="0084100B">
              <w:rPr>
                <w:color w:val="auto"/>
                <w:sz w:val="16"/>
                <w:szCs w:val="16"/>
              </w:rPr>
              <w:t>A</w:t>
            </w:r>
            <w:bookmarkEnd w:id="3404"/>
            <w:bookmarkEnd w:id="3405"/>
          </w:p>
        </w:tc>
        <w:tc>
          <w:tcPr>
            <w:tcW w:w="740" w:type="dxa"/>
          </w:tcPr>
          <w:p w14:paraId="541283F7" w14:textId="77777777" w:rsidR="0097469C" w:rsidRPr="0084100B" w:rsidRDefault="0097469C" w:rsidP="00A36C2B">
            <w:pPr>
              <w:pStyle w:val="Heading1"/>
              <w:spacing w:before="0"/>
              <w:rPr>
                <w:color w:val="auto"/>
                <w:sz w:val="16"/>
                <w:szCs w:val="16"/>
              </w:rPr>
            </w:pPr>
            <w:bookmarkStart w:id="3406" w:name="_Toc19015508"/>
            <w:bookmarkStart w:id="3407" w:name="_Toc140248736"/>
            <w:r w:rsidRPr="0084100B">
              <w:rPr>
                <w:color w:val="auto"/>
                <w:sz w:val="16"/>
                <w:szCs w:val="16"/>
              </w:rPr>
              <w:t>0-1</w:t>
            </w:r>
            <w:bookmarkEnd w:id="3406"/>
            <w:bookmarkEnd w:id="3407"/>
          </w:p>
        </w:tc>
        <w:tc>
          <w:tcPr>
            <w:tcW w:w="5533" w:type="dxa"/>
          </w:tcPr>
          <w:p w14:paraId="655D7265" w14:textId="77777777" w:rsidR="0097469C" w:rsidRPr="0084100B" w:rsidRDefault="0097469C" w:rsidP="00A36C2B">
            <w:pPr>
              <w:pStyle w:val="Heading1"/>
              <w:spacing w:before="0"/>
              <w:rPr>
                <w:color w:val="auto"/>
                <w:sz w:val="16"/>
                <w:szCs w:val="16"/>
              </w:rPr>
            </w:pPr>
            <w:bookmarkStart w:id="3408" w:name="_Toc19015509"/>
            <w:bookmarkStart w:id="3409" w:name="_Toc140248737"/>
            <w:r w:rsidRPr="0084100B">
              <w:rPr>
                <w:color w:val="auto"/>
                <w:sz w:val="16"/>
                <w:szCs w:val="16"/>
              </w:rPr>
              <w:t xml:space="preserve">Ratio of top of canopy upper </w:t>
            </w:r>
            <w:proofErr w:type="gramStart"/>
            <w:r w:rsidRPr="0084100B">
              <w:rPr>
                <w:color w:val="auto"/>
                <w:sz w:val="16"/>
                <w:szCs w:val="16"/>
              </w:rPr>
              <w:t>hemispherical  upwelling</w:t>
            </w:r>
            <w:proofErr w:type="gramEnd"/>
            <w:r w:rsidRPr="0084100B">
              <w:rPr>
                <w:color w:val="auto"/>
                <w:sz w:val="16"/>
                <w:szCs w:val="16"/>
              </w:rPr>
              <w:t xml:space="preserve"> radiance to top of canopy incident direct irradiance</w:t>
            </w:r>
            <w:bookmarkEnd w:id="3408"/>
            <w:bookmarkEnd w:id="3409"/>
            <w:r w:rsidRPr="0084100B">
              <w:rPr>
                <w:color w:val="auto"/>
                <w:sz w:val="16"/>
                <w:szCs w:val="16"/>
              </w:rPr>
              <w:t xml:space="preserve"> </w:t>
            </w:r>
          </w:p>
        </w:tc>
        <w:tc>
          <w:tcPr>
            <w:tcW w:w="0" w:type="auto"/>
          </w:tcPr>
          <w:p w14:paraId="4CFA7A76" w14:textId="77777777" w:rsidR="0097469C" w:rsidRPr="0084100B" w:rsidRDefault="0097469C" w:rsidP="00A36C2B">
            <w:pPr>
              <w:pStyle w:val="Heading1"/>
              <w:spacing w:before="0"/>
              <w:rPr>
                <w:color w:val="auto"/>
                <w:sz w:val="16"/>
                <w:szCs w:val="16"/>
              </w:rPr>
            </w:pPr>
            <w:bookmarkStart w:id="3410" w:name="_Toc19015510"/>
            <w:bookmarkStart w:id="3411" w:name="_Toc140248738"/>
            <w:r w:rsidRPr="0084100B">
              <w:rPr>
                <w:color w:val="auto"/>
                <w:sz w:val="16"/>
                <w:szCs w:val="16"/>
              </w:rPr>
              <w:t>0-1</w:t>
            </w:r>
            <w:bookmarkEnd w:id="3410"/>
            <w:bookmarkEnd w:id="3411"/>
          </w:p>
        </w:tc>
      </w:tr>
      <w:tr w:rsidR="0097469C" w:rsidRPr="0084100B" w14:paraId="7A683C2E" w14:textId="77777777" w:rsidTr="00A36C2B">
        <w:tc>
          <w:tcPr>
            <w:tcW w:w="0" w:type="auto"/>
          </w:tcPr>
          <w:p w14:paraId="60C37C92" w14:textId="77777777" w:rsidR="0097469C" w:rsidRPr="0084100B" w:rsidRDefault="0097469C" w:rsidP="00A36C2B">
            <w:pPr>
              <w:pStyle w:val="Heading1"/>
              <w:spacing w:before="0"/>
              <w:rPr>
                <w:color w:val="auto"/>
                <w:sz w:val="16"/>
                <w:szCs w:val="16"/>
              </w:rPr>
            </w:pPr>
            <w:bookmarkStart w:id="3412" w:name="_Toc19015511"/>
            <w:bookmarkStart w:id="3413" w:name="_Toc140248739"/>
            <w:r w:rsidRPr="0084100B">
              <w:rPr>
                <w:color w:val="auto"/>
                <w:sz w:val="16"/>
                <w:szCs w:val="16"/>
              </w:rPr>
              <w:t>D</w:t>
            </w:r>
            <w:bookmarkEnd w:id="3412"/>
            <w:bookmarkEnd w:id="3413"/>
          </w:p>
        </w:tc>
        <w:tc>
          <w:tcPr>
            <w:tcW w:w="0" w:type="auto"/>
          </w:tcPr>
          <w:p w14:paraId="468ED231" w14:textId="77777777" w:rsidR="0097469C" w:rsidRPr="0084100B" w:rsidRDefault="0097469C" w:rsidP="00A36C2B">
            <w:pPr>
              <w:pStyle w:val="Heading1"/>
              <w:spacing w:before="0"/>
              <w:rPr>
                <w:color w:val="auto"/>
                <w:sz w:val="16"/>
                <w:szCs w:val="16"/>
              </w:rPr>
            </w:pPr>
            <w:bookmarkStart w:id="3414" w:name="_Toc19015512"/>
            <w:bookmarkStart w:id="3415" w:name="_Toc140248740"/>
            <w:r w:rsidRPr="0084100B">
              <w:rPr>
                <w:color w:val="auto"/>
                <w:sz w:val="16"/>
                <w:szCs w:val="16"/>
              </w:rPr>
              <w:t>D</w:t>
            </w:r>
            <w:bookmarkEnd w:id="3414"/>
            <w:bookmarkEnd w:id="3415"/>
          </w:p>
        </w:tc>
        <w:tc>
          <w:tcPr>
            <w:tcW w:w="740" w:type="dxa"/>
          </w:tcPr>
          <w:p w14:paraId="702283E1" w14:textId="77777777" w:rsidR="0097469C" w:rsidRPr="0084100B" w:rsidRDefault="0097469C" w:rsidP="00A36C2B">
            <w:pPr>
              <w:pStyle w:val="Heading1"/>
              <w:spacing w:before="0"/>
              <w:rPr>
                <w:color w:val="auto"/>
                <w:sz w:val="16"/>
                <w:szCs w:val="16"/>
              </w:rPr>
            </w:pPr>
            <w:bookmarkStart w:id="3416" w:name="_Toc19015513"/>
            <w:bookmarkStart w:id="3417" w:name="_Toc140248741"/>
            <w:r w:rsidRPr="0084100B">
              <w:rPr>
                <w:color w:val="auto"/>
                <w:sz w:val="16"/>
                <w:szCs w:val="16"/>
              </w:rPr>
              <w:t>0-1</w:t>
            </w:r>
            <w:bookmarkEnd w:id="3416"/>
            <w:bookmarkEnd w:id="3417"/>
          </w:p>
        </w:tc>
        <w:tc>
          <w:tcPr>
            <w:tcW w:w="5533" w:type="dxa"/>
          </w:tcPr>
          <w:p w14:paraId="772A4605" w14:textId="77777777" w:rsidR="0097469C" w:rsidRPr="0084100B" w:rsidRDefault="0097469C" w:rsidP="00A36C2B">
            <w:pPr>
              <w:pStyle w:val="Heading1"/>
              <w:spacing w:before="0"/>
              <w:rPr>
                <w:color w:val="auto"/>
                <w:sz w:val="16"/>
                <w:szCs w:val="16"/>
              </w:rPr>
            </w:pPr>
            <w:bookmarkStart w:id="3418" w:name="_Toc19015514"/>
            <w:bookmarkStart w:id="3419" w:name="_Toc140248742"/>
            <w:r w:rsidRPr="0084100B">
              <w:rPr>
                <w:color w:val="auto"/>
                <w:sz w:val="16"/>
                <w:szCs w:val="16"/>
              </w:rPr>
              <w:t>canopy scattering coefficient for a foliage single scattering albedo of one under direct irradiance</w:t>
            </w:r>
            <w:bookmarkEnd w:id="3418"/>
            <w:bookmarkEnd w:id="3419"/>
          </w:p>
        </w:tc>
        <w:tc>
          <w:tcPr>
            <w:tcW w:w="0" w:type="auto"/>
          </w:tcPr>
          <w:p w14:paraId="2BCD349D" w14:textId="77777777" w:rsidR="0097469C" w:rsidRPr="0084100B" w:rsidRDefault="0097469C" w:rsidP="00A36C2B">
            <w:pPr>
              <w:pStyle w:val="Heading1"/>
              <w:spacing w:before="0"/>
              <w:rPr>
                <w:color w:val="auto"/>
                <w:sz w:val="16"/>
                <w:szCs w:val="16"/>
              </w:rPr>
            </w:pPr>
            <w:bookmarkStart w:id="3420" w:name="_Toc19015515"/>
            <w:bookmarkStart w:id="3421" w:name="_Toc140248743"/>
            <w:r w:rsidRPr="0084100B">
              <w:rPr>
                <w:color w:val="auto"/>
                <w:sz w:val="16"/>
                <w:szCs w:val="16"/>
              </w:rPr>
              <w:t>0-1</w:t>
            </w:r>
            <w:bookmarkEnd w:id="3420"/>
            <w:bookmarkEnd w:id="3421"/>
          </w:p>
        </w:tc>
      </w:tr>
    </w:tbl>
    <w:p w14:paraId="0BD9A60D" w14:textId="77777777" w:rsidR="0097469C" w:rsidRPr="0084100B" w:rsidRDefault="0097469C" w:rsidP="0097469C">
      <w:pPr>
        <w:rPr>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2"/>
        <w:gridCol w:w="598"/>
        <w:gridCol w:w="1984"/>
        <w:gridCol w:w="3675"/>
        <w:gridCol w:w="1451"/>
      </w:tblGrid>
      <w:tr w:rsidR="0097469C" w:rsidRPr="0084100B" w14:paraId="533F2F27" w14:textId="77777777" w:rsidTr="00A36C2B">
        <w:tc>
          <w:tcPr>
            <w:tcW w:w="0" w:type="auto"/>
          </w:tcPr>
          <w:p w14:paraId="37C40595" w14:textId="77777777" w:rsidR="0097469C" w:rsidRPr="0084100B" w:rsidRDefault="0097469C" w:rsidP="00A36C2B">
            <w:pPr>
              <w:pStyle w:val="Heading2"/>
              <w:rPr>
                <w:color w:val="auto"/>
                <w:sz w:val="16"/>
                <w:szCs w:val="16"/>
              </w:rPr>
            </w:pPr>
            <w:bookmarkStart w:id="3422" w:name="_Toc19015516"/>
            <w:bookmarkStart w:id="3423" w:name="_Toc140248744"/>
            <w:proofErr w:type="spellStart"/>
            <w:r w:rsidRPr="0084100B">
              <w:rPr>
                <w:color w:val="auto"/>
                <w:sz w:val="16"/>
                <w:szCs w:val="16"/>
              </w:rPr>
              <w:t>Heterogenity</w:t>
            </w:r>
            <w:bookmarkEnd w:id="3422"/>
            <w:bookmarkEnd w:id="3423"/>
            <w:proofErr w:type="spellEnd"/>
          </w:p>
        </w:tc>
        <w:tc>
          <w:tcPr>
            <w:tcW w:w="0" w:type="auto"/>
          </w:tcPr>
          <w:p w14:paraId="7616FC31" w14:textId="77777777" w:rsidR="0097469C" w:rsidRPr="0084100B" w:rsidRDefault="0097469C" w:rsidP="00A36C2B">
            <w:pPr>
              <w:pStyle w:val="Heading2"/>
              <w:rPr>
                <w:color w:val="auto"/>
                <w:sz w:val="16"/>
                <w:szCs w:val="16"/>
              </w:rPr>
            </w:pPr>
            <w:bookmarkStart w:id="3424" w:name="_Toc19015517"/>
            <w:bookmarkStart w:id="3425" w:name="_Toc140248745"/>
            <w:r w:rsidRPr="0084100B">
              <w:rPr>
                <w:color w:val="auto"/>
                <w:sz w:val="16"/>
                <w:szCs w:val="16"/>
              </w:rPr>
              <w:t>None</w:t>
            </w:r>
            <w:bookmarkEnd w:id="3424"/>
            <w:bookmarkEnd w:id="3425"/>
          </w:p>
        </w:tc>
        <w:tc>
          <w:tcPr>
            <w:tcW w:w="0" w:type="auto"/>
          </w:tcPr>
          <w:p w14:paraId="6AD5E68C" w14:textId="77777777" w:rsidR="0097469C" w:rsidRPr="0084100B" w:rsidRDefault="0097469C" w:rsidP="00A36C2B">
            <w:pPr>
              <w:pStyle w:val="Heading2"/>
              <w:rPr>
                <w:color w:val="auto"/>
                <w:sz w:val="16"/>
                <w:szCs w:val="16"/>
              </w:rPr>
            </w:pPr>
            <w:bookmarkStart w:id="3426" w:name="_Toc19015518"/>
            <w:bookmarkStart w:id="3427" w:name="_Toc140248746"/>
            <w:r w:rsidRPr="0084100B">
              <w:rPr>
                <w:color w:val="auto"/>
                <w:sz w:val="16"/>
                <w:szCs w:val="16"/>
              </w:rPr>
              <w:t>Nominal</w:t>
            </w:r>
            <w:bookmarkEnd w:id="3426"/>
            <w:bookmarkEnd w:id="3427"/>
          </w:p>
        </w:tc>
        <w:tc>
          <w:tcPr>
            <w:tcW w:w="0" w:type="auto"/>
          </w:tcPr>
          <w:p w14:paraId="2AFA87B7" w14:textId="77777777" w:rsidR="0097469C" w:rsidRPr="0084100B" w:rsidRDefault="0097469C" w:rsidP="00A36C2B">
            <w:pPr>
              <w:pStyle w:val="Heading2"/>
              <w:rPr>
                <w:color w:val="auto"/>
                <w:sz w:val="16"/>
                <w:szCs w:val="16"/>
              </w:rPr>
            </w:pPr>
            <w:bookmarkStart w:id="3428" w:name="_Toc19015519"/>
            <w:bookmarkStart w:id="3429" w:name="_Toc140248747"/>
            <w:r w:rsidRPr="0084100B">
              <w:rPr>
                <w:color w:val="auto"/>
                <w:sz w:val="16"/>
                <w:szCs w:val="16"/>
              </w:rPr>
              <w:t>Canopy heterogeneity</w:t>
            </w:r>
            <w:bookmarkEnd w:id="3428"/>
            <w:bookmarkEnd w:id="3429"/>
          </w:p>
        </w:tc>
        <w:tc>
          <w:tcPr>
            <w:tcW w:w="0" w:type="auto"/>
          </w:tcPr>
          <w:p w14:paraId="68353EE3" w14:textId="77777777" w:rsidR="0097469C" w:rsidRPr="0084100B" w:rsidRDefault="0097469C" w:rsidP="00A36C2B">
            <w:pPr>
              <w:pStyle w:val="Heading2"/>
              <w:rPr>
                <w:color w:val="auto"/>
                <w:sz w:val="16"/>
                <w:szCs w:val="16"/>
              </w:rPr>
            </w:pPr>
            <w:bookmarkStart w:id="3430" w:name="_Toc19015520"/>
            <w:bookmarkStart w:id="3431" w:name="_Toc140248748"/>
            <w:r w:rsidRPr="0084100B">
              <w:rPr>
                <w:color w:val="auto"/>
                <w:sz w:val="16"/>
                <w:szCs w:val="16"/>
              </w:rPr>
              <w:t>Homogenous</w:t>
            </w:r>
            <w:bookmarkEnd w:id="3430"/>
            <w:bookmarkEnd w:id="3431"/>
          </w:p>
          <w:p w14:paraId="5DBA6846" w14:textId="77777777" w:rsidR="0097469C" w:rsidRPr="0084100B" w:rsidRDefault="0097469C" w:rsidP="00A36C2B">
            <w:pPr>
              <w:pStyle w:val="Heading2"/>
              <w:rPr>
                <w:color w:val="auto"/>
                <w:sz w:val="16"/>
                <w:szCs w:val="16"/>
              </w:rPr>
            </w:pPr>
            <w:bookmarkStart w:id="3432" w:name="_Toc19015521"/>
            <w:bookmarkStart w:id="3433" w:name="_Toc140248749"/>
            <w:r w:rsidRPr="0084100B">
              <w:rPr>
                <w:color w:val="auto"/>
                <w:sz w:val="16"/>
                <w:szCs w:val="16"/>
              </w:rPr>
              <w:t>Het: heterogenous</w:t>
            </w:r>
            <w:bookmarkEnd w:id="3432"/>
            <w:bookmarkEnd w:id="3433"/>
          </w:p>
        </w:tc>
      </w:tr>
      <w:tr w:rsidR="0097469C" w:rsidRPr="0084100B" w14:paraId="3E6D46E1" w14:textId="77777777" w:rsidTr="00A36C2B">
        <w:tc>
          <w:tcPr>
            <w:tcW w:w="0" w:type="auto"/>
          </w:tcPr>
          <w:p w14:paraId="3A00D052" w14:textId="77777777" w:rsidR="0097469C" w:rsidRPr="00842BA1" w:rsidRDefault="0097469C" w:rsidP="00A36C2B">
            <w:pPr>
              <w:spacing w:after="0"/>
              <w:rPr>
                <w:sz w:val="16"/>
                <w:szCs w:val="16"/>
              </w:rPr>
            </w:pPr>
            <w:proofErr w:type="spellStart"/>
            <w:r>
              <w:rPr>
                <w:sz w:val="16"/>
                <w:szCs w:val="16"/>
              </w:rPr>
              <w:t>Senes</w:t>
            </w:r>
            <w:proofErr w:type="spellEnd"/>
            <w:r>
              <w:rPr>
                <w:sz w:val="16"/>
                <w:szCs w:val="16"/>
              </w:rPr>
              <w:t>. Frac</w:t>
            </w:r>
          </w:p>
        </w:tc>
        <w:tc>
          <w:tcPr>
            <w:tcW w:w="0" w:type="auto"/>
          </w:tcPr>
          <w:p w14:paraId="4C44BBDF" w14:textId="77777777" w:rsidR="0097469C" w:rsidRPr="0084100B" w:rsidRDefault="0097469C" w:rsidP="00A36C2B">
            <w:pPr>
              <w:pStyle w:val="Heading2"/>
              <w:rPr>
                <w:color w:val="auto"/>
                <w:sz w:val="16"/>
                <w:szCs w:val="16"/>
              </w:rPr>
            </w:pPr>
            <w:bookmarkStart w:id="3434" w:name="_Toc140248750"/>
            <w:r>
              <w:rPr>
                <w:color w:val="auto"/>
                <w:sz w:val="16"/>
                <w:szCs w:val="16"/>
              </w:rPr>
              <w:t>-</w:t>
            </w:r>
            <w:bookmarkEnd w:id="3434"/>
          </w:p>
        </w:tc>
        <w:tc>
          <w:tcPr>
            <w:tcW w:w="0" w:type="auto"/>
          </w:tcPr>
          <w:p w14:paraId="03E82AF0" w14:textId="77777777" w:rsidR="0097469C" w:rsidRPr="00842BA1" w:rsidRDefault="0097469C" w:rsidP="00A36C2B">
            <w:pPr>
              <w:spacing w:after="0"/>
              <w:rPr>
                <w:sz w:val="16"/>
                <w:szCs w:val="16"/>
              </w:rPr>
            </w:pPr>
            <w:r w:rsidRPr="00842BA1">
              <w:rPr>
                <w:sz w:val="16"/>
                <w:szCs w:val="16"/>
              </w:rPr>
              <w:t>0-1</w:t>
            </w:r>
          </w:p>
        </w:tc>
        <w:tc>
          <w:tcPr>
            <w:tcW w:w="0" w:type="auto"/>
          </w:tcPr>
          <w:p w14:paraId="7CC3F341" w14:textId="77777777" w:rsidR="0097469C" w:rsidRPr="0084100B" w:rsidRDefault="0097469C" w:rsidP="00A36C2B">
            <w:pPr>
              <w:pStyle w:val="Heading2"/>
              <w:rPr>
                <w:color w:val="auto"/>
                <w:sz w:val="16"/>
                <w:szCs w:val="16"/>
              </w:rPr>
            </w:pPr>
            <w:bookmarkStart w:id="3435" w:name="_Toc140248751"/>
            <w:r>
              <w:rPr>
                <w:color w:val="auto"/>
                <w:sz w:val="16"/>
                <w:szCs w:val="16"/>
              </w:rPr>
              <w:t>Fraction of matter that is senescent</w:t>
            </w:r>
            <w:bookmarkEnd w:id="3435"/>
          </w:p>
        </w:tc>
        <w:tc>
          <w:tcPr>
            <w:tcW w:w="0" w:type="auto"/>
          </w:tcPr>
          <w:p w14:paraId="0457FC0E" w14:textId="77777777" w:rsidR="0097469C" w:rsidRPr="0084100B" w:rsidRDefault="0097469C" w:rsidP="00A36C2B">
            <w:pPr>
              <w:pStyle w:val="Heading2"/>
              <w:rPr>
                <w:color w:val="auto"/>
                <w:sz w:val="16"/>
                <w:szCs w:val="16"/>
              </w:rPr>
            </w:pPr>
            <w:bookmarkStart w:id="3436" w:name="_Toc19015532"/>
            <w:bookmarkStart w:id="3437" w:name="_Toc140248752"/>
            <w:r w:rsidRPr="0084100B">
              <w:rPr>
                <w:color w:val="auto"/>
                <w:sz w:val="16"/>
                <w:szCs w:val="16"/>
              </w:rPr>
              <w:t>0-</w:t>
            </w:r>
            <w:bookmarkEnd w:id="3436"/>
            <w:r>
              <w:rPr>
                <w:color w:val="auto"/>
                <w:sz w:val="16"/>
                <w:szCs w:val="16"/>
              </w:rPr>
              <w:t>1</w:t>
            </w:r>
            <w:bookmarkEnd w:id="3437"/>
          </w:p>
        </w:tc>
      </w:tr>
      <w:tr w:rsidR="0097469C" w:rsidRPr="0084100B" w14:paraId="5039D321" w14:textId="77777777" w:rsidTr="00A36C2B">
        <w:tc>
          <w:tcPr>
            <w:tcW w:w="0" w:type="auto"/>
          </w:tcPr>
          <w:p w14:paraId="0144FC82" w14:textId="77777777" w:rsidR="0097469C" w:rsidRPr="00842BA1" w:rsidRDefault="0097469C" w:rsidP="00A36C2B">
            <w:pPr>
              <w:spacing w:after="0"/>
              <w:rPr>
                <w:sz w:val="16"/>
                <w:szCs w:val="16"/>
              </w:rPr>
            </w:pPr>
            <w:r w:rsidRPr="00842BA1">
              <w:rPr>
                <w:sz w:val="16"/>
                <w:szCs w:val="16"/>
              </w:rPr>
              <w:t xml:space="preserve">Woody </w:t>
            </w:r>
            <w:r>
              <w:rPr>
                <w:sz w:val="16"/>
                <w:szCs w:val="16"/>
              </w:rPr>
              <w:t>Frac</w:t>
            </w:r>
          </w:p>
        </w:tc>
        <w:tc>
          <w:tcPr>
            <w:tcW w:w="0" w:type="auto"/>
          </w:tcPr>
          <w:p w14:paraId="4E97C7BD" w14:textId="77777777" w:rsidR="0097469C" w:rsidRPr="0084100B" w:rsidRDefault="0097469C" w:rsidP="00A36C2B">
            <w:pPr>
              <w:pStyle w:val="Heading2"/>
              <w:rPr>
                <w:color w:val="auto"/>
                <w:sz w:val="16"/>
                <w:szCs w:val="16"/>
              </w:rPr>
            </w:pPr>
            <w:bookmarkStart w:id="3438" w:name="_Toc140248753"/>
            <w:r>
              <w:rPr>
                <w:color w:val="auto"/>
                <w:sz w:val="16"/>
                <w:szCs w:val="16"/>
              </w:rPr>
              <w:t>-</w:t>
            </w:r>
            <w:bookmarkEnd w:id="3438"/>
          </w:p>
        </w:tc>
        <w:tc>
          <w:tcPr>
            <w:tcW w:w="0" w:type="auto"/>
          </w:tcPr>
          <w:p w14:paraId="2FD68690" w14:textId="77777777" w:rsidR="0097469C" w:rsidRPr="00842BA1" w:rsidRDefault="0097469C" w:rsidP="00A36C2B">
            <w:pPr>
              <w:spacing w:after="0"/>
              <w:rPr>
                <w:sz w:val="16"/>
                <w:szCs w:val="16"/>
              </w:rPr>
            </w:pPr>
            <w:r w:rsidRPr="00842BA1">
              <w:rPr>
                <w:sz w:val="16"/>
                <w:szCs w:val="16"/>
              </w:rPr>
              <w:t>0-1</w:t>
            </w:r>
          </w:p>
        </w:tc>
        <w:tc>
          <w:tcPr>
            <w:tcW w:w="0" w:type="auto"/>
          </w:tcPr>
          <w:p w14:paraId="53F50CA4" w14:textId="77777777" w:rsidR="0097469C" w:rsidRPr="0084100B" w:rsidRDefault="0097469C" w:rsidP="00A36C2B">
            <w:pPr>
              <w:pStyle w:val="Heading2"/>
              <w:rPr>
                <w:color w:val="auto"/>
                <w:sz w:val="16"/>
                <w:szCs w:val="16"/>
              </w:rPr>
            </w:pPr>
            <w:bookmarkStart w:id="3439" w:name="_Toc140248754"/>
            <w:r>
              <w:rPr>
                <w:color w:val="auto"/>
                <w:sz w:val="16"/>
                <w:szCs w:val="16"/>
              </w:rPr>
              <w:t>Fraction of matter that is woody</w:t>
            </w:r>
            <w:bookmarkEnd w:id="3439"/>
          </w:p>
        </w:tc>
        <w:tc>
          <w:tcPr>
            <w:tcW w:w="0" w:type="auto"/>
          </w:tcPr>
          <w:p w14:paraId="7AF2D09B" w14:textId="77777777" w:rsidR="0097469C" w:rsidRPr="0084100B" w:rsidRDefault="0097469C" w:rsidP="00A36C2B">
            <w:pPr>
              <w:pStyle w:val="Heading2"/>
              <w:rPr>
                <w:color w:val="auto"/>
                <w:sz w:val="16"/>
                <w:szCs w:val="16"/>
              </w:rPr>
            </w:pPr>
            <w:bookmarkStart w:id="3440" w:name="_Toc140248755"/>
            <w:r w:rsidRPr="0084100B">
              <w:rPr>
                <w:color w:val="auto"/>
                <w:sz w:val="16"/>
                <w:szCs w:val="16"/>
              </w:rPr>
              <w:t>0-</w:t>
            </w:r>
            <w:r>
              <w:rPr>
                <w:color w:val="auto"/>
                <w:sz w:val="16"/>
                <w:szCs w:val="16"/>
              </w:rPr>
              <w:t>1</w:t>
            </w:r>
            <w:bookmarkEnd w:id="3440"/>
          </w:p>
        </w:tc>
      </w:tr>
      <w:tr w:rsidR="0097469C" w:rsidRPr="0084100B" w14:paraId="6B30169D" w14:textId="77777777" w:rsidTr="00A36C2B">
        <w:tc>
          <w:tcPr>
            <w:tcW w:w="0" w:type="auto"/>
          </w:tcPr>
          <w:p w14:paraId="5565668A" w14:textId="77777777" w:rsidR="0097469C" w:rsidRPr="00842BA1" w:rsidRDefault="0097469C" w:rsidP="00A36C2B">
            <w:pPr>
              <w:spacing w:after="0"/>
              <w:rPr>
                <w:sz w:val="16"/>
                <w:szCs w:val="16"/>
              </w:rPr>
            </w:pPr>
            <w:r>
              <w:rPr>
                <w:sz w:val="16"/>
                <w:szCs w:val="16"/>
              </w:rPr>
              <w:t>Age</w:t>
            </w:r>
          </w:p>
        </w:tc>
        <w:tc>
          <w:tcPr>
            <w:tcW w:w="0" w:type="auto"/>
          </w:tcPr>
          <w:p w14:paraId="2E1B95E6" w14:textId="77777777" w:rsidR="0097469C" w:rsidRPr="0084100B" w:rsidRDefault="0097469C" w:rsidP="00A36C2B">
            <w:pPr>
              <w:pStyle w:val="Heading2"/>
              <w:rPr>
                <w:color w:val="auto"/>
                <w:sz w:val="16"/>
                <w:szCs w:val="16"/>
              </w:rPr>
            </w:pPr>
            <w:bookmarkStart w:id="3441" w:name="_Toc140248756"/>
            <w:r>
              <w:rPr>
                <w:color w:val="auto"/>
                <w:sz w:val="16"/>
                <w:szCs w:val="16"/>
              </w:rPr>
              <w:t>-</w:t>
            </w:r>
            <w:bookmarkEnd w:id="3441"/>
          </w:p>
        </w:tc>
        <w:tc>
          <w:tcPr>
            <w:tcW w:w="0" w:type="auto"/>
          </w:tcPr>
          <w:p w14:paraId="73526341" w14:textId="77777777" w:rsidR="0097469C" w:rsidRPr="00842BA1" w:rsidRDefault="0097469C" w:rsidP="00A36C2B">
            <w:pPr>
              <w:spacing w:after="0"/>
              <w:rPr>
                <w:sz w:val="16"/>
                <w:szCs w:val="16"/>
              </w:rPr>
            </w:pPr>
            <w:r>
              <w:rPr>
                <w:sz w:val="16"/>
                <w:szCs w:val="16"/>
              </w:rPr>
              <w:t>years</w:t>
            </w:r>
          </w:p>
        </w:tc>
        <w:tc>
          <w:tcPr>
            <w:tcW w:w="0" w:type="auto"/>
          </w:tcPr>
          <w:p w14:paraId="3AB6B87D" w14:textId="77777777" w:rsidR="0097469C" w:rsidRPr="0084100B" w:rsidRDefault="0097469C" w:rsidP="00A36C2B">
            <w:pPr>
              <w:pStyle w:val="Heading2"/>
              <w:rPr>
                <w:color w:val="auto"/>
                <w:sz w:val="16"/>
                <w:szCs w:val="16"/>
              </w:rPr>
            </w:pPr>
            <w:bookmarkStart w:id="3442" w:name="_Toc140248757"/>
            <w:r>
              <w:rPr>
                <w:color w:val="auto"/>
                <w:sz w:val="16"/>
                <w:szCs w:val="16"/>
              </w:rPr>
              <w:t>Age since first growth</w:t>
            </w:r>
            <w:bookmarkEnd w:id="3442"/>
          </w:p>
        </w:tc>
        <w:tc>
          <w:tcPr>
            <w:tcW w:w="0" w:type="auto"/>
          </w:tcPr>
          <w:p w14:paraId="0ED06144" w14:textId="77777777" w:rsidR="0097469C" w:rsidRPr="0084100B" w:rsidRDefault="0097469C" w:rsidP="00A36C2B">
            <w:pPr>
              <w:pStyle w:val="Heading2"/>
              <w:rPr>
                <w:color w:val="auto"/>
                <w:sz w:val="16"/>
                <w:szCs w:val="16"/>
              </w:rPr>
            </w:pPr>
            <w:bookmarkStart w:id="3443" w:name="_Toc19015542"/>
            <w:bookmarkStart w:id="3444" w:name="_Toc140248758"/>
            <w:r w:rsidRPr="0084100B">
              <w:rPr>
                <w:color w:val="auto"/>
                <w:sz w:val="16"/>
                <w:szCs w:val="16"/>
              </w:rPr>
              <w:t>0</w:t>
            </w:r>
            <w:bookmarkEnd w:id="3443"/>
            <w:r>
              <w:rPr>
                <w:color w:val="auto"/>
                <w:sz w:val="16"/>
                <w:szCs w:val="16"/>
              </w:rPr>
              <w:t>-100</w:t>
            </w:r>
            <w:bookmarkEnd w:id="3444"/>
          </w:p>
        </w:tc>
      </w:tr>
      <w:tr w:rsidR="0097469C" w:rsidRPr="00742701" w14:paraId="5F94A754" w14:textId="77777777" w:rsidTr="00A36C2B">
        <w:tc>
          <w:tcPr>
            <w:tcW w:w="0" w:type="auto"/>
          </w:tcPr>
          <w:p w14:paraId="2EE0659E" w14:textId="77777777" w:rsidR="0097469C" w:rsidRPr="00742701" w:rsidRDefault="0097469C" w:rsidP="00A36C2B">
            <w:pPr>
              <w:pStyle w:val="Heading2"/>
              <w:rPr>
                <w:color w:val="auto"/>
                <w:sz w:val="16"/>
                <w:szCs w:val="16"/>
              </w:rPr>
            </w:pPr>
            <w:bookmarkStart w:id="3445" w:name="_Toc19015543"/>
            <w:bookmarkStart w:id="3446" w:name="_Toc140248759"/>
            <w:r w:rsidRPr="00742701">
              <w:rPr>
                <w:color w:val="auto"/>
                <w:sz w:val="16"/>
                <w:szCs w:val="16"/>
              </w:rPr>
              <w:t>Leaf angle distribution</w:t>
            </w:r>
            <w:bookmarkEnd w:id="3445"/>
            <w:bookmarkEnd w:id="3446"/>
          </w:p>
        </w:tc>
        <w:tc>
          <w:tcPr>
            <w:tcW w:w="0" w:type="auto"/>
          </w:tcPr>
          <w:p w14:paraId="71A73D7B" w14:textId="77777777" w:rsidR="0097469C" w:rsidRPr="00742701" w:rsidRDefault="0097469C" w:rsidP="00A36C2B">
            <w:pPr>
              <w:pStyle w:val="Heading2"/>
              <w:rPr>
                <w:color w:val="auto"/>
                <w:sz w:val="16"/>
                <w:szCs w:val="16"/>
              </w:rPr>
            </w:pPr>
            <w:bookmarkStart w:id="3447" w:name="_Toc19015544"/>
            <w:bookmarkStart w:id="3448" w:name="_Toc140248760"/>
            <w:r w:rsidRPr="00742701">
              <w:rPr>
                <w:color w:val="auto"/>
                <w:sz w:val="16"/>
                <w:szCs w:val="16"/>
              </w:rPr>
              <w:t>LAD</w:t>
            </w:r>
            <w:bookmarkEnd w:id="3447"/>
            <w:bookmarkEnd w:id="3448"/>
          </w:p>
        </w:tc>
        <w:tc>
          <w:tcPr>
            <w:tcW w:w="0" w:type="auto"/>
          </w:tcPr>
          <w:p w14:paraId="37EE84C8" w14:textId="77777777" w:rsidR="0097469C" w:rsidRPr="00742701" w:rsidRDefault="0097469C" w:rsidP="00A36C2B">
            <w:pPr>
              <w:pStyle w:val="Heading2"/>
              <w:rPr>
                <w:color w:val="auto"/>
                <w:sz w:val="16"/>
                <w:szCs w:val="16"/>
              </w:rPr>
            </w:pPr>
            <w:bookmarkStart w:id="3449" w:name="_Toc19015545"/>
            <w:bookmarkStart w:id="3450" w:name="_Toc140248761"/>
            <w:r w:rsidRPr="00742701">
              <w:rPr>
                <w:color w:val="auto"/>
                <w:sz w:val="16"/>
                <w:szCs w:val="16"/>
              </w:rPr>
              <w:t>Discrete probability histogram</w:t>
            </w:r>
            <w:bookmarkEnd w:id="3449"/>
            <w:bookmarkEnd w:id="3450"/>
          </w:p>
        </w:tc>
        <w:tc>
          <w:tcPr>
            <w:tcW w:w="0" w:type="auto"/>
          </w:tcPr>
          <w:p w14:paraId="5468B21D" w14:textId="77777777" w:rsidR="0097469C" w:rsidRPr="00742701" w:rsidRDefault="0097469C" w:rsidP="00A36C2B">
            <w:pPr>
              <w:pStyle w:val="Heading2"/>
              <w:rPr>
                <w:color w:val="auto"/>
                <w:sz w:val="16"/>
                <w:szCs w:val="16"/>
              </w:rPr>
            </w:pPr>
            <w:bookmarkStart w:id="3451" w:name="_Toc19015546"/>
            <w:bookmarkStart w:id="3452" w:name="_Toc140248762"/>
            <w:r w:rsidRPr="00742701">
              <w:rPr>
                <w:color w:val="auto"/>
                <w:sz w:val="16"/>
                <w:szCs w:val="16"/>
              </w:rPr>
              <w:t>Proportion of leaves for angles: [xx</w:t>
            </w:r>
            <w:proofErr w:type="gramStart"/>
            <w:r w:rsidRPr="00742701">
              <w:rPr>
                <w:color w:val="auto"/>
                <w:sz w:val="16"/>
                <w:szCs w:val="16"/>
              </w:rPr>
              <w:t>),[</w:t>
            </w:r>
            <w:proofErr w:type="gramEnd"/>
            <w:r w:rsidRPr="00742701">
              <w:rPr>
                <w:color w:val="auto"/>
                <w:sz w:val="16"/>
                <w:szCs w:val="16"/>
              </w:rPr>
              <w:t>xx),[xx),[xx),[xx),[xx]</w:t>
            </w:r>
            <w:bookmarkEnd w:id="3451"/>
            <w:bookmarkEnd w:id="3452"/>
          </w:p>
        </w:tc>
        <w:tc>
          <w:tcPr>
            <w:tcW w:w="0" w:type="auto"/>
          </w:tcPr>
          <w:p w14:paraId="4F85EAFC" w14:textId="77777777" w:rsidR="0097469C" w:rsidRPr="00742701" w:rsidRDefault="0097469C" w:rsidP="00A36C2B">
            <w:pPr>
              <w:pStyle w:val="Heading2"/>
              <w:rPr>
                <w:color w:val="auto"/>
                <w:sz w:val="16"/>
                <w:szCs w:val="16"/>
              </w:rPr>
            </w:pPr>
            <w:bookmarkStart w:id="3453" w:name="_Toc19015547"/>
            <w:bookmarkStart w:id="3454" w:name="_Toc140248763"/>
            <w:r w:rsidRPr="00742701">
              <w:rPr>
                <w:color w:val="auto"/>
                <w:sz w:val="16"/>
                <w:szCs w:val="16"/>
              </w:rPr>
              <w:t>0-1; sum 1</w:t>
            </w:r>
            <w:bookmarkEnd w:id="3453"/>
            <w:bookmarkEnd w:id="3454"/>
          </w:p>
        </w:tc>
      </w:tr>
      <w:tr w:rsidR="0097469C" w:rsidRPr="00742701" w14:paraId="6BDD9949" w14:textId="77777777" w:rsidTr="00A36C2B">
        <w:tc>
          <w:tcPr>
            <w:tcW w:w="0" w:type="auto"/>
          </w:tcPr>
          <w:p w14:paraId="64E41CED" w14:textId="77777777" w:rsidR="0097469C" w:rsidRPr="00742701" w:rsidRDefault="0097469C" w:rsidP="00A36C2B">
            <w:pPr>
              <w:pStyle w:val="Heading2"/>
              <w:rPr>
                <w:color w:val="auto"/>
                <w:sz w:val="16"/>
                <w:szCs w:val="16"/>
              </w:rPr>
            </w:pPr>
            <w:bookmarkStart w:id="3455" w:name="_Toc19015548"/>
            <w:bookmarkStart w:id="3456" w:name="_Toc140248764"/>
            <w:r w:rsidRPr="00742701">
              <w:rPr>
                <w:color w:val="auto"/>
                <w:sz w:val="16"/>
                <w:szCs w:val="16"/>
              </w:rPr>
              <w:t>Leaf diameter</w:t>
            </w:r>
            <w:bookmarkEnd w:id="3455"/>
            <w:bookmarkEnd w:id="3456"/>
          </w:p>
        </w:tc>
        <w:tc>
          <w:tcPr>
            <w:tcW w:w="0" w:type="auto"/>
          </w:tcPr>
          <w:p w14:paraId="1E36A104" w14:textId="77777777" w:rsidR="0097469C" w:rsidRPr="00742701" w:rsidRDefault="0097469C" w:rsidP="00A36C2B">
            <w:pPr>
              <w:pStyle w:val="Heading2"/>
              <w:rPr>
                <w:color w:val="auto"/>
                <w:sz w:val="16"/>
                <w:szCs w:val="16"/>
              </w:rPr>
            </w:pPr>
            <w:bookmarkStart w:id="3457" w:name="_Toc19015549"/>
            <w:bookmarkStart w:id="3458" w:name="_Toc140248765"/>
            <w:r w:rsidRPr="00742701">
              <w:rPr>
                <w:color w:val="auto"/>
                <w:sz w:val="16"/>
                <w:szCs w:val="16"/>
              </w:rPr>
              <w:t>d</w:t>
            </w:r>
            <w:bookmarkEnd w:id="3457"/>
            <w:bookmarkEnd w:id="3458"/>
          </w:p>
        </w:tc>
        <w:tc>
          <w:tcPr>
            <w:tcW w:w="0" w:type="auto"/>
          </w:tcPr>
          <w:p w14:paraId="30CBE607" w14:textId="77777777" w:rsidR="0097469C" w:rsidRPr="00742701" w:rsidRDefault="0097469C" w:rsidP="00A36C2B">
            <w:pPr>
              <w:pStyle w:val="Heading2"/>
              <w:rPr>
                <w:color w:val="auto"/>
                <w:sz w:val="16"/>
                <w:szCs w:val="16"/>
              </w:rPr>
            </w:pPr>
            <w:bookmarkStart w:id="3459" w:name="_Toc19015550"/>
            <w:bookmarkStart w:id="3460" w:name="_Toc140248766"/>
            <w:r w:rsidRPr="00742701">
              <w:rPr>
                <w:color w:val="auto"/>
                <w:sz w:val="16"/>
                <w:szCs w:val="16"/>
              </w:rPr>
              <w:t>cm</w:t>
            </w:r>
            <w:bookmarkEnd w:id="3459"/>
            <w:bookmarkEnd w:id="3460"/>
          </w:p>
        </w:tc>
        <w:tc>
          <w:tcPr>
            <w:tcW w:w="0" w:type="auto"/>
          </w:tcPr>
          <w:p w14:paraId="194470A3" w14:textId="77777777" w:rsidR="0097469C" w:rsidRPr="00742701" w:rsidRDefault="0097469C" w:rsidP="00A36C2B">
            <w:pPr>
              <w:pStyle w:val="Heading2"/>
              <w:rPr>
                <w:color w:val="auto"/>
                <w:sz w:val="16"/>
                <w:szCs w:val="16"/>
              </w:rPr>
            </w:pPr>
            <w:bookmarkStart w:id="3461" w:name="_Toc19015551"/>
            <w:bookmarkStart w:id="3462" w:name="_Toc140248767"/>
            <w:r w:rsidRPr="00742701">
              <w:rPr>
                <w:color w:val="auto"/>
                <w:sz w:val="16"/>
                <w:szCs w:val="16"/>
              </w:rPr>
              <w:t>Diameter of leaf</w:t>
            </w:r>
            <w:bookmarkEnd w:id="3461"/>
            <w:bookmarkEnd w:id="3462"/>
          </w:p>
        </w:tc>
        <w:tc>
          <w:tcPr>
            <w:tcW w:w="0" w:type="auto"/>
          </w:tcPr>
          <w:p w14:paraId="71A1EBBD" w14:textId="77777777" w:rsidR="0097469C" w:rsidRPr="00742701" w:rsidRDefault="0097469C" w:rsidP="00A36C2B">
            <w:pPr>
              <w:pStyle w:val="Heading2"/>
              <w:rPr>
                <w:color w:val="auto"/>
                <w:sz w:val="16"/>
                <w:szCs w:val="16"/>
              </w:rPr>
            </w:pPr>
            <w:bookmarkStart w:id="3463" w:name="_Toc19015552"/>
            <w:bookmarkStart w:id="3464" w:name="_Toc140248768"/>
            <w:r w:rsidRPr="00742701">
              <w:rPr>
                <w:color w:val="auto"/>
                <w:sz w:val="16"/>
                <w:szCs w:val="16"/>
              </w:rPr>
              <w:t>0-100</w:t>
            </w:r>
            <w:bookmarkEnd w:id="3463"/>
            <w:bookmarkEnd w:id="3464"/>
          </w:p>
        </w:tc>
      </w:tr>
      <w:tr w:rsidR="0097469C" w:rsidRPr="00742701" w14:paraId="51CBB239" w14:textId="77777777" w:rsidTr="00A36C2B">
        <w:tc>
          <w:tcPr>
            <w:tcW w:w="0" w:type="auto"/>
          </w:tcPr>
          <w:p w14:paraId="2F4E6774" w14:textId="77777777" w:rsidR="0097469C" w:rsidRPr="00742701" w:rsidRDefault="0097469C" w:rsidP="00A36C2B">
            <w:pPr>
              <w:pStyle w:val="Heading2"/>
              <w:rPr>
                <w:color w:val="auto"/>
                <w:sz w:val="16"/>
                <w:szCs w:val="16"/>
              </w:rPr>
            </w:pPr>
            <w:bookmarkStart w:id="3465" w:name="_Toc19015553"/>
            <w:bookmarkStart w:id="3466" w:name="_Toc140248769"/>
            <w:r w:rsidRPr="00742701">
              <w:rPr>
                <w:color w:val="auto"/>
                <w:sz w:val="16"/>
                <w:szCs w:val="16"/>
              </w:rPr>
              <w:t>Leaf layers</w:t>
            </w:r>
            <w:bookmarkEnd w:id="3465"/>
            <w:bookmarkEnd w:id="3466"/>
          </w:p>
        </w:tc>
        <w:tc>
          <w:tcPr>
            <w:tcW w:w="0" w:type="auto"/>
          </w:tcPr>
          <w:p w14:paraId="6DE39033" w14:textId="77777777" w:rsidR="0097469C" w:rsidRPr="00742701" w:rsidRDefault="0097469C" w:rsidP="00A36C2B">
            <w:pPr>
              <w:pStyle w:val="Heading2"/>
              <w:rPr>
                <w:color w:val="auto"/>
                <w:sz w:val="16"/>
                <w:szCs w:val="16"/>
              </w:rPr>
            </w:pPr>
            <w:bookmarkStart w:id="3467" w:name="_Toc19015554"/>
            <w:bookmarkStart w:id="3468" w:name="_Toc140248770"/>
            <w:r w:rsidRPr="00742701">
              <w:rPr>
                <w:color w:val="auto"/>
                <w:sz w:val="16"/>
                <w:szCs w:val="16"/>
              </w:rPr>
              <w:t>N</w:t>
            </w:r>
            <w:bookmarkEnd w:id="3467"/>
            <w:bookmarkEnd w:id="3468"/>
          </w:p>
        </w:tc>
        <w:tc>
          <w:tcPr>
            <w:tcW w:w="0" w:type="auto"/>
          </w:tcPr>
          <w:p w14:paraId="4E1FE42C" w14:textId="77777777" w:rsidR="0097469C" w:rsidRPr="00742701" w:rsidRDefault="0097469C" w:rsidP="00A36C2B">
            <w:pPr>
              <w:pStyle w:val="Heading2"/>
              <w:rPr>
                <w:color w:val="auto"/>
                <w:sz w:val="16"/>
                <w:szCs w:val="16"/>
              </w:rPr>
            </w:pPr>
            <w:bookmarkStart w:id="3469" w:name="_Toc19015555"/>
            <w:bookmarkStart w:id="3470" w:name="_Toc140248771"/>
            <w:r w:rsidRPr="00742701">
              <w:rPr>
                <w:color w:val="auto"/>
                <w:sz w:val="16"/>
                <w:szCs w:val="16"/>
              </w:rPr>
              <w:t>Fractional count</w:t>
            </w:r>
            <w:bookmarkEnd w:id="3469"/>
            <w:bookmarkEnd w:id="3470"/>
          </w:p>
        </w:tc>
        <w:tc>
          <w:tcPr>
            <w:tcW w:w="0" w:type="auto"/>
          </w:tcPr>
          <w:p w14:paraId="38813856" w14:textId="77777777" w:rsidR="0097469C" w:rsidRPr="00742701" w:rsidRDefault="0097469C" w:rsidP="00A36C2B">
            <w:pPr>
              <w:pStyle w:val="Heading2"/>
              <w:rPr>
                <w:color w:val="auto"/>
                <w:sz w:val="16"/>
                <w:szCs w:val="16"/>
              </w:rPr>
            </w:pPr>
            <w:bookmarkStart w:id="3471" w:name="_Toc19015556"/>
            <w:bookmarkStart w:id="3472" w:name="_Toc140248772"/>
            <w:r w:rsidRPr="00742701">
              <w:rPr>
                <w:color w:val="auto"/>
                <w:sz w:val="16"/>
                <w:szCs w:val="16"/>
              </w:rPr>
              <w:t>Number of effective scattering layers in a leaf</w:t>
            </w:r>
            <w:bookmarkEnd w:id="3471"/>
            <w:bookmarkEnd w:id="3472"/>
          </w:p>
        </w:tc>
        <w:tc>
          <w:tcPr>
            <w:tcW w:w="0" w:type="auto"/>
          </w:tcPr>
          <w:p w14:paraId="505B189A" w14:textId="77777777" w:rsidR="0097469C" w:rsidRPr="00742701" w:rsidRDefault="0097469C" w:rsidP="00A36C2B">
            <w:pPr>
              <w:pStyle w:val="Heading2"/>
              <w:rPr>
                <w:color w:val="auto"/>
                <w:sz w:val="16"/>
                <w:szCs w:val="16"/>
              </w:rPr>
            </w:pPr>
            <w:bookmarkStart w:id="3473" w:name="_Toc19015557"/>
            <w:bookmarkStart w:id="3474" w:name="_Toc140248773"/>
            <w:r w:rsidRPr="00742701">
              <w:rPr>
                <w:color w:val="auto"/>
                <w:sz w:val="16"/>
                <w:szCs w:val="16"/>
              </w:rPr>
              <w:t>0-4</w:t>
            </w:r>
            <w:bookmarkEnd w:id="3473"/>
            <w:bookmarkEnd w:id="3474"/>
          </w:p>
        </w:tc>
      </w:tr>
    </w:tbl>
    <w:p w14:paraId="0E810C3A" w14:textId="77777777" w:rsidR="0097469C" w:rsidRPr="00742701" w:rsidRDefault="0097469C" w:rsidP="0097469C">
      <w:pPr>
        <w:rPr>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6"/>
        <w:gridCol w:w="546"/>
        <w:gridCol w:w="800"/>
        <w:gridCol w:w="2541"/>
        <w:gridCol w:w="649"/>
      </w:tblGrid>
      <w:tr w:rsidR="0097469C" w:rsidRPr="00742701" w14:paraId="2977EF22" w14:textId="77777777" w:rsidTr="00A36C2B">
        <w:tc>
          <w:tcPr>
            <w:tcW w:w="0" w:type="auto"/>
          </w:tcPr>
          <w:p w14:paraId="07BEC68B" w14:textId="77777777" w:rsidR="0097469C" w:rsidRPr="00742701" w:rsidRDefault="0097469C" w:rsidP="00A36C2B">
            <w:pPr>
              <w:pStyle w:val="Heading4"/>
              <w:rPr>
                <w:color w:val="auto"/>
                <w:sz w:val="16"/>
                <w:szCs w:val="16"/>
              </w:rPr>
            </w:pPr>
            <w:r w:rsidRPr="00742701">
              <w:rPr>
                <w:color w:val="auto"/>
                <w:sz w:val="16"/>
                <w:szCs w:val="16"/>
              </w:rPr>
              <w:t xml:space="preserve">Chlorophyll </w:t>
            </w:r>
            <w:proofErr w:type="spellStart"/>
            <w:r w:rsidRPr="00742701">
              <w:rPr>
                <w:color w:val="auto"/>
                <w:sz w:val="16"/>
                <w:szCs w:val="16"/>
              </w:rPr>
              <w:t>a+b</w:t>
            </w:r>
            <w:proofErr w:type="spellEnd"/>
            <w:r w:rsidRPr="00742701">
              <w:rPr>
                <w:color w:val="auto"/>
                <w:sz w:val="16"/>
                <w:szCs w:val="16"/>
              </w:rPr>
              <w:t xml:space="preserve"> content</w:t>
            </w:r>
          </w:p>
        </w:tc>
        <w:tc>
          <w:tcPr>
            <w:tcW w:w="0" w:type="auto"/>
          </w:tcPr>
          <w:p w14:paraId="3CD38230" w14:textId="77777777" w:rsidR="0097469C" w:rsidRPr="00742701" w:rsidRDefault="0097469C" w:rsidP="00A36C2B">
            <w:pPr>
              <w:pStyle w:val="Heading2"/>
              <w:rPr>
                <w:color w:val="auto"/>
                <w:sz w:val="16"/>
                <w:szCs w:val="16"/>
              </w:rPr>
            </w:pPr>
            <w:bookmarkStart w:id="3475" w:name="_Toc19015558"/>
            <w:bookmarkStart w:id="3476" w:name="_Toc140248774"/>
            <w:r w:rsidRPr="00742701">
              <w:rPr>
                <w:color w:val="auto"/>
                <w:sz w:val="16"/>
                <w:szCs w:val="16"/>
              </w:rPr>
              <w:t>Cab</w:t>
            </w:r>
            <w:bookmarkEnd w:id="3475"/>
            <w:bookmarkEnd w:id="3476"/>
          </w:p>
        </w:tc>
        <w:tc>
          <w:tcPr>
            <w:tcW w:w="0" w:type="auto"/>
          </w:tcPr>
          <w:p w14:paraId="19362E0D" w14:textId="77777777" w:rsidR="0097469C" w:rsidRPr="00742701" w:rsidRDefault="0097469C" w:rsidP="00A36C2B">
            <w:pPr>
              <w:pStyle w:val="Heading2"/>
              <w:rPr>
                <w:color w:val="auto"/>
                <w:sz w:val="16"/>
                <w:szCs w:val="16"/>
              </w:rPr>
            </w:pPr>
            <w:bookmarkStart w:id="3477" w:name="_Toc19015559"/>
            <w:bookmarkStart w:id="3478" w:name="_Toc140248775"/>
            <w:r w:rsidRPr="00742701">
              <w:rPr>
                <w:rFonts w:cstheme="majorHAnsi"/>
                <w:color w:val="auto"/>
                <w:sz w:val="16"/>
                <w:szCs w:val="16"/>
              </w:rPr>
              <w:t>µ</w:t>
            </w:r>
            <w:r w:rsidRPr="00742701">
              <w:rPr>
                <w:color w:val="auto"/>
                <w:sz w:val="16"/>
                <w:szCs w:val="16"/>
              </w:rPr>
              <w:t>g.</w:t>
            </w:r>
            <w:proofErr w:type="gramStart"/>
            <w:r w:rsidRPr="00742701">
              <w:rPr>
                <w:color w:val="auto"/>
                <w:sz w:val="16"/>
                <w:szCs w:val="16"/>
              </w:rPr>
              <w:t>cm-2</w:t>
            </w:r>
            <w:bookmarkEnd w:id="3477"/>
            <w:bookmarkEnd w:id="3478"/>
            <w:proofErr w:type="gramEnd"/>
          </w:p>
        </w:tc>
        <w:tc>
          <w:tcPr>
            <w:tcW w:w="0" w:type="auto"/>
          </w:tcPr>
          <w:p w14:paraId="4E916E8E" w14:textId="77777777" w:rsidR="0097469C" w:rsidRPr="00742701" w:rsidRDefault="0097469C" w:rsidP="00A36C2B">
            <w:pPr>
              <w:pStyle w:val="Heading2"/>
              <w:rPr>
                <w:color w:val="auto"/>
                <w:sz w:val="16"/>
                <w:szCs w:val="16"/>
              </w:rPr>
            </w:pPr>
            <w:bookmarkStart w:id="3479" w:name="_Toc19015560"/>
            <w:bookmarkStart w:id="3480" w:name="_Toc140248776"/>
            <w:r w:rsidRPr="00742701">
              <w:rPr>
                <w:color w:val="auto"/>
                <w:sz w:val="16"/>
                <w:szCs w:val="16"/>
              </w:rPr>
              <w:t xml:space="preserve">Foliage chlorophyll </w:t>
            </w:r>
            <w:proofErr w:type="spellStart"/>
            <w:r w:rsidRPr="00742701">
              <w:rPr>
                <w:color w:val="auto"/>
                <w:sz w:val="16"/>
                <w:szCs w:val="16"/>
              </w:rPr>
              <w:t>a+b</w:t>
            </w:r>
            <w:proofErr w:type="spellEnd"/>
            <w:r w:rsidRPr="00742701">
              <w:rPr>
                <w:color w:val="auto"/>
                <w:sz w:val="16"/>
                <w:szCs w:val="16"/>
              </w:rPr>
              <w:t xml:space="preserve"> content</w:t>
            </w:r>
            <w:bookmarkEnd w:id="3479"/>
            <w:bookmarkEnd w:id="3480"/>
          </w:p>
        </w:tc>
        <w:tc>
          <w:tcPr>
            <w:tcW w:w="0" w:type="auto"/>
          </w:tcPr>
          <w:p w14:paraId="3C4B2284" w14:textId="77777777" w:rsidR="0097469C" w:rsidRPr="00742701" w:rsidRDefault="0097469C" w:rsidP="00A36C2B">
            <w:pPr>
              <w:pStyle w:val="Heading2"/>
              <w:rPr>
                <w:color w:val="auto"/>
                <w:sz w:val="16"/>
                <w:szCs w:val="16"/>
              </w:rPr>
            </w:pPr>
            <w:bookmarkStart w:id="3481" w:name="_Toc19015561"/>
            <w:bookmarkStart w:id="3482" w:name="_Toc140248777"/>
            <w:r w:rsidRPr="00742701">
              <w:rPr>
                <w:color w:val="auto"/>
                <w:sz w:val="16"/>
                <w:szCs w:val="16"/>
              </w:rPr>
              <w:t>0-100</w:t>
            </w:r>
            <w:bookmarkEnd w:id="3481"/>
            <w:bookmarkEnd w:id="3482"/>
          </w:p>
        </w:tc>
      </w:tr>
      <w:tr w:rsidR="0097469C" w:rsidRPr="00742701" w14:paraId="0A9B812F" w14:textId="77777777" w:rsidTr="00A36C2B">
        <w:tc>
          <w:tcPr>
            <w:tcW w:w="0" w:type="auto"/>
          </w:tcPr>
          <w:p w14:paraId="791DA245" w14:textId="77777777" w:rsidR="0097469C" w:rsidRPr="00742701" w:rsidRDefault="0097469C" w:rsidP="00A36C2B">
            <w:pPr>
              <w:pStyle w:val="Heading4"/>
              <w:rPr>
                <w:color w:val="auto"/>
                <w:sz w:val="16"/>
                <w:szCs w:val="16"/>
              </w:rPr>
            </w:pPr>
            <w:r w:rsidRPr="00742701">
              <w:rPr>
                <w:color w:val="auto"/>
                <w:sz w:val="16"/>
                <w:szCs w:val="16"/>
              </w:rPr>
              <w:t>Water content</w:t>
            </w:r>
          </w:p>
        </w:tc>
        <w:tc>
          <w:tcPr>
            <w:tcW w:w="0" w:type="auto"/>
          </w:tcPr>
          <w:p w14:paraId="00E736BE" w14:textId="77777777" w:rsidR="0097469C" w:rsidRPr="00742701" w:rsidRDefault="0097469C" w:rsidP="00A36C2B">
            <w:pPr>
              <w:pStyle w:val="Heading2"/>
              <w:rPr>
                <w:color w:val="auto"/>
                <w:sz w:val="16"/>
                <w:szCs w:val="16"/>
              </w:rPr>
            </w:pPr>
            <w:bookmarkStart w:id="3483" w:name="_Toc19015562"/>
            <w:bookmarkStart w:id="3484" w:name="_Toc140248778"/>
            <w:proofErr w:type="spellStart"/>
            <w:r w:rsidRPr="00742701">
              <w:rPr>
                <w:color w:val="auto"/>
                <w:sz w:val="16"/>
                <w:szCs w:val="16"/>
              </w:rPr>
              <w:t>Cw</w:t>
            </w:r>
            <w:bookmarkEnd w:id="3483"/>
            <w:bookmarkEnd w:id="3484"/>
            <w:proofErr w:type="spellEnd"/>
          </w:p>
        </w:tc>
        <w:tc>
          <w:tcPr>
            <w:tcW w:w="0" w:type="auto"/>
          </w:tcPr>
          <w:p w14:paraId="412BCC4C" w14:textId="77777777" w:rsidR="0097469C" w:rsidRPr="00742701" w:rsidRDefault="0097469C" w:rsidP="00A36C2B">
            <w:pPr>
              <w:pStyle w:val="Heading2"/>
              <w:rPr>
                <w:color w:val="auto"/>
                <w:sz w:val="16"/>
                <w:szCs w:val="16"/>
              </w:rPr>
            </w:pPr>
            <w:bookmarkStart w:id="3485" w:name="_Toc19015563"/>
            <w:bookmarkStart w:id="3486" w:name="_Toc140248779"/>
            <w:r w:rsidRPr="00742701">
              <w:rPr>
                <w:color w:val="auto"/>
                <w:sz w:val="16"/>
                <w:szCs w:val="16"/>
              </w:rPr>
              <w:t>g.</w:t>
            </w:r>
            <w:proofErr w:type="gramStart"/>
            <w:r w:rsidRPr="00742701">
              <w:rPr>
                <w:color w:val="auto"/>
                <w:sz w:val="16"/>
                <w:szCs w:val="16"/>
              </w:rPr>
              <w:t>cm-2</w:t>
            </w:r>
            <w:bookmarkEnd w:id="3485"/>
            <w:bookmarkEnd w:id="3486"/>
            <w:proofErr w:type="gramEnd"/>
          </w:p>
        </w:tc>
        <w:tc>
          <w:tcPr>
            <w:tcW w:w="0" w:type="auto"/>
          </w:tcPr>
          <w:p w14:paraId="48495F12" w14:textId="77777777" w:rsidR="0097469C" w:rsidRPr="00742701" w:rsidRDefault="0097469C" w:rsidP="00A36C2B">
            <w:pPr>
              <w:pStyle w:val="Heading4"/>
              <w:rPr>
                <w:color w:val="auto"/>
                <w:sz w:val="16"/>
                <w:szCs w:val="16"/>
              </w:rPr>
            </w:pPr>
            <w:r w:rsidRPr="00742701">
              <w:rPr>
                <w:color w:val="auto"/>
                <w:sz w:val="16"/>
                <w:szCs w:val="16"/>
              </w:rPr>
              <w:t>Foliage water content</w:t>
            </w:r>
          </w:p>
        </w:tc>
        <w:tc>
          <w:tcPr>
            <w:tcW w:w="0" w:type="auto"/>
          </w:tcPr>
          <w:p w14:paraId="41D10437" w14:textId="77777777" w:rsidR="0097469C" w:rsidRPr="00742701" w:rsidRDefault="0097469C" w:rsidP="00A36C2B">
            <w:pPr>
              <w:pStyle w:val="Heading2"/>
              <w:rPr>
                <w:color w:val="auto"/>
                <w:sz w:val="16"/>
                <w:szCs w:val="16"/>
              </w:rPr>
            </w:pPr>
            <w:bookmarkStart w:id="3487" w:name="_Toc19015564"/>
            <w:bookmarkStart w:id="3488" w:name="_Toc140248780"/>
            <w:r w:rsidRPr="00742701">
              <w:rPr>
                <w:color w:val="auto"/>
                <w:sz w:val="16"/>
                <w:szCs w:val="16"/>
              </w:rPr>
              <w:t>0-100</w:t>
            </w:r>
            <w:bookmarkEnd w:id="3487"/>
            <w:bookmarkEnd w:id="3488"/>
          </w:p>
        </w:tc>
      </w:tr>
      <w:tr w:rsidR="0097469C" w:rsidRPr="00742701" w14:paraId="4D35B9D2" w14:textId="77777777" w:rsidTr="00A36C2B">
        <w:tc>
          <w:tcPr>
            <w:tcW w:w="0" w:type="auto"/>
          </w:tcPr>
          <w:p w14:paraId="0AB79B54" w14:textId="77777777" w:rsidR="0097469C" w:rsidRPr="00742701" w:rsidRDefault="0097469C" w:rsidP="00A36C2B">
            <w:pPr>
              <w:pStyle w:val="Heading4"/>
              <w:rPr>
                <w:color w:val="auto"/>
                <w:sz w:val="16"/>
                <w:szCs w:val="16"/>
              </w:rPr>
            </w:pPr>
            <w:r w:rsidRPr="00742701">
              <w:rPr>
                <w:color w:val="auto"/>
                <w:sz w:val="16"/>
                <w:szCs w:val="16"/>
              </w:rPr>
              <w:t>Dry matter content</w:t>
            </w:r>
          </w:p>
        </w:tc>
        <w:tc>
          <w:tcPr>
            <w:tcW w:w="0" w:type="auto"/>
          </w:tcPr>
          <w:p w14:paraId="40CEA248" w14:textId="77777777" w:rsidR="0097469C" w:rsidRPr="00742701" w:rsidRDefault="0097469C" w:rsidP="00A36C2B">
            <w:pPr>
              <w:pStyle w:val="Heading2"/>
              <w:rPr>
                <w:color w:val="auto"/>
                <w:sz w:val="16"/>
                <w:szCs w:val="16"/>
              </w:rPr>
            </w:pPr>
            <w:bookmarkStart w:id="3489" w:name="_Toc19015565"/>
            <w:bookmarkStart w:id="3490" w:name="_Toc140248781"/>
            <w:proofErr w:type="spellStart"/>
            <w:r w:rsidRPr="00742701">
              <w:rPr>
                <w:color w:val="auto"/>
                <w:sz w:val="16"/>
                <w:szCs w:val="16"/>
              </w:rPr>
              <w:t>Cdm</w:t>
            </w:r>
            <w:bookmarkEnd w:id="3489"/>
            <w:bookmarkEnd w:id="3490"/>
            <w:proofErr w:type="spellEnd"/>
          </w:p>
        </w:tc>
        <w:tc>
          <w:tcPr>
            <w:tcW w:w="0" w:type="auto"/>
          </w:tcPr>
          <w:p w14:paraId="523489E8" w14:textId="77777777" w:rsidR="0097469C" w:rsidRPr="00742701" w:rsidRDefault="0097469C" w:rsidP="00A36C2B">
            <w:pPr>
              <w:pStyle w:val="Heading2"/>
              <w:rPr>
                <w:color w:val="auto"/>
                <w:sz w:val="16"/>
                <w:szCs w:val="16"/>
              </w:rPr>
            </w:pPr>
            <w:bookmarkStart w:id="3491" w:name="_Toc19015566"/>
            <w:bookmarkStart w:id="3492" w:name="_Toc140248782"/>
            <w:r w:rsidRPr="00742701">
              <w:rPr>
                <w:color w:val="auto"/>
                <w:sz w:val="16"/>
                <w:szCs w:val="16"/>
              </w:rPr>
              <w:t>g.</w:t>
            </w:r>
            <w:proofErr w:type="gramStart"/>
            <w:r w:rsidRPr="00742701">
              <w:rPr>
                <w:color w:val="auto"/>
                <w:sz w:val="16"/>
                <w:szCs w:val="16"/>
              </w:rPr>
              <w:t>cm-2</w:t>
            </w:r>
            <w:bookmarkEnd w:id="3491"/>
            <w:bookmarkEnd w:id="3492"/>
            <w:proofErr w:type="gramEnd"/>
          </w:p>
        </w:tc>
        <w:tc>
          <w:tcPr>
            <w:tcW w:w="0" w:type="auto"/>
          </w:tcPr>
          <w:p w14:paraId="449B7CBF" w14:textId="77777777" w:rsidR="0097469C" w:rsidRPr="00742701" w:rsidRDefault="0097469C" w:rsidP="00A36C2B">
            <w:pPr>
              <w:pStyle w:val="Heading4"/>
              <w:rPr>
                <w:color w:val="auto"/>
                <w:sz w:val="16"/>
                <w:szCs w:val="16"/>
              </w:rPr>
            </w:pPr>
            <w:r w:rsidRPr="00742701">
              <w:rPr>
                <w:color w:val="auto"/>
                <w:sz w:val="16"/>
                <w:szCs w:val="16"/>
              </w:rPr>
              <w:t>Foliage dry matter content</w:t>
            </w:r>
          </w:p>
        </w:tc>
        <w:tc>
          <w:tcPr>
            <w:tcW w:w="0" w:type="auto"/>
          </w:tcPr>
          <w:p w14:paraId="1C0D81B5" w14:textId="77777777" w:rsidR="0097469C" w:rsidRPr="00742701" w:rsidRDefault="0097469C" w:rsidP="00A36C2B">
            <w:pPr>
              <w:pStyle w:val="Heading2"/>
              <w:rPr>
                <w:color w:val="auto"/>
                <w:sz w:val="16"/>
                <w:szCs w:val="16"/>
              </w:rPr>
            </w:pPr>
            <w:bookmarkStart w:id="3493" w:name="_Toc19015567"/>
            <w:bookmarkStart w:id="3494" w:name="_Toc140248783"/>
            <w:r w:rsidRPr="00742701">
              <w:rPr>
                <w:color w:val="auto"/>
                <w:sz w:val="16"/>
                <w:szCs w:val="16"/>
              </w:rPr>
              <w:t>0-100</w:t>
            </w:r>
            <w:bookmarkEnd w:id="3493"/>
            <w:bookmarkEnd w:id="3494"/>
          </w:p>
        </w:tc>
      </w:tr>
      <w:tr w:rsidR="0097469C" w:rsidRPr="00742701" w14:paraId="724B21A5" w14:textId="77777777" w:rsidTr="00A36C2B">
        <w:tc>
          <w:tcPr>
            <w:tcW w:w="0" w:type="auto"/>
          </w:tcPr>
          <w:p w14:paraId="2126888E" w14:textId="77777777" w:rsidR="0097469C" w:rsidRPr="00742701" w:rsidRDefault="0097469C" w:rsidP="00A36C2B">
            <w:pPr>
              <w:pStyle w:val="Heading4"/>
              <w:rPr>
                <w:color w:val="auto"/>
                <w:sz w:val="16"/>
                <w:szCs w:val="16"/>
              </w:rPr>
            </w:pPr>
            <w:r w:rsidRPr="00742701">
              <w:rPr>
                <w:color w:val="auto"/>
                <w:sz w:val="16"/>
                <w:szCs w:val="16"/>
              </w:rPr>
              <w:t>Brown pigment content</w:t>
            </w:r>
          </w:p>
        </w:tc>
        <w:tc>
          <w:tcPr>
            <w:tcW w:w="0" w:type="auto"/>
          </w:tcPr>
          <w:p w14:paraId="5E516C34" w14:textId="77777777" w:rsidR="0097469C" w:rsidRPr="00742701" w:rsidRDefault="0097469C" w:rsidP="00A36C2B">
            <w:pPr>
              <w:pStyle w:val="Heading2"/>
              <w:rPr>
                <w:color w:val="auto"/>
                <w:sz w:val="16"/>
                <w:szCs w:val="16"/>
              </w:rPr>
            </w:pPr>
            <w:bookmarkStart w:id="3495" w:name="_Toc19015568"/>
            <w:bookmarkStart w:id="3496" w:name="_Toc140248784"/>
            <w:proofErr w:type="spellStart"/>
            <w:r w:rsidRPr="00742701">
              <w:rPr>
                <w:color w:val="auto"/>
                <w:sz w:val="16"/>
                <w:szCs w:val="16"/>
              </w:rPr>
              <w:t>Cbd</w:t>
            </w:r>
            <w:bookmarkEnd w:id="3495"/>
            <w:bookmarkEnd w:id="3496"/>
            <w:proofErr w:type="spellEnd"/>
          </w:p>
        </w:tc>
        <w:tc>
          <w:tcPr>
            <w:tcW w:w="0" w:type="auto"/>
          </w:tcPr>
          <w:p w14:paraId="74B0DEB4" w14:textId="77777777" w:rsidR="0097469C" w:rsidRPr="00742701" w:rsidRDefault="0097469C" w:rsidP="00A36C2B">
            <w:pPr>
              <w:pStyle w:val="Heading2"/>
              <w:rPr>
                <w:color w:val="auto"/>
                <w:sz w:val="16"/>
                <w:szCs w:val="16"/>
              </w:rPr>
            </w:pPr>
            <w:bookmarkStart w:id="3497" w:name="_Toc19015569"/>
            <w:bookmarkStart w:id="3498" w:name="_Toc140248785"/>
            <w:r w:rsidRPr="00742701">
              <w:rPr>
                <w:color w:val="auto"/>
                <w:sz w:val="16"/>
                <w:szCs w:val="16"/>
              </w:rPr>
              <w:t>g.</w:t>
            </w:r>
            <w:proofErr w:type="gramStart"/>
            <w:r w:rsidRPr="00742701">
              <w:rPr>
                <w:color w:val="auto"/>
                <w:sz w:val="16"/>
                <w:szCs w:val="16"/>
              </w:rPr>
              <w:t>cm-2</w:t>
            </w:r>
            <w:bookmarkEnd w:id="3497"/>
            <w:bookmarkEnd w:id="3498"/>
            <w:proofErr w:type="gramEnd"/>
          </w:p>
        </w:tc>
        <w:tc>
          <w:tcPr>
            <w:tcW w:w="0" w:type="auto"/>
          </w:tcPr>
          <w:p w14:paraId="405C9B19" w14:textId="77777777" w:rsidR="0097469C" w:rsidRPr="00742701" w:rsidRDefault="0097469C" w:rsidP="00A36C2B">
            <w:pPr>
              <w:pStyle w:val="Heading4"/>
              <w:rPr>
                <w:color w:val="auto"/>
                <w:sz w:val="16"/>
                <w:szCs w:val="16"/>
              </w:rPr>
            </w:pPr>
            <w:r w:rsidRPr="00742701">
              <w:rPr>
                <w:color w:val="auto"/>
                <w:sz w:val="16"/>
                <w:szCs w:val="16"/>
              </w:rPr>
              <w:t>Foliage brown pigment content</w:t>
            </w:r>
          </w:p>
        </w:tc>
        <w:tc>
          <w:tcPr>
            <w:tcW w:w="0" w:type="auto"/>
          </w:tcPr>
          <w:p w14:paraId="3BB6E3BA" w14:textId="77777777" w:rsidR="0097469C" w:rsidRPr="00742701" w:rsidRDefault="0097469C" w:rsidP="00A36C2B">
            <w:pPr>
              <w:pStyle w:val="Heading2"/>
              <w:rPr>
                <w:color w:val="auto"/>
                <w:sz w:val="16"/>
                <w:szCs w:val="16"/>
              </w:rPr>
            </w:pPr>
            <w:bookmarkStart w:id="3499" w:name="_Toc19015570"/>
            <w:bookmarkStart w:id="3500" w:name="_Toc140248786"/>
            <w:r w:rsidRPr="00742701">
              <w:rPr>
                <w:color w:val="auto"/>
                <w:sz w:val="16"/>
                <w:szCs w:val="16"/>
              </w:rPr>
              <w:t>0-100</w:t>
            </w:r>
            <w:bookmarkEnd w:id="3499"/>
            <w:bookmarkEnd w:id="3500"/>
          </w:p>
        </w:tc>
      </w:tr>
      <w:tr w:rsidR="0097469C" w:rsidRPr="00742701" w14:paraId="0EB60B72" w14:textId="77777777" w:rsidTr="00A36C2B">
        <w:tc>
          <w:tcPr>
            <w:tcW w:w="0" w:type="auto"/>
          </w:tcPr>
          <w:p w14:paraId="4756B74B" w14:textId="77777777" w:rsidR="0097469C" w:rsidRPr="00742701" w:rsidRDefault="0097469C" w:rsidP="00A36C2B">
            <w:pPr>
              <w:pStyle w:val="Heading4"/>
              <w:rPr>
                <w:color w:val="auto"/>
                <w:sz w:val="16"/>
                <w:szCs w:val="16"/>
              </w:rPr>
            </w:pPr>
            <w:proofErr w:type="spellStart"/>
            <w:r w:rsidRPr="00742701">
              <w:rPr>
                <w:color w:val="auto"/>
                <w:sz w:val="16"/>
                <w:szCs w:val="16"/>
              </w:rPr>
              <w:t>Carotenid</w:t>
            </w:r>
            <w:proofErr w:type="spellEnd"/>
            <w:r w:rsidRPr="00742701">
              <w:rPr>
                <w:color w:val="auto"/>
                <w:sz w:val="16"/>
                <w:szCs w:val="16"/>
              </w:rPr>
              <w:t xml:space="preserve"> content</w:t>
            </w:r>
          </w:p>
        </w:tc>
        <w:tc>
          <w:tcPr>
            <w:tcW w:w="0" w:type="auto"/>
          </w:tcPr>
          <w:p w14:paraId="64C297ED" w14:textId="77777777" w:rsidR="0097469C" w:rsidRPr="00742701" w:rsidRDefault="0097469C" w:rsidP="00A36C2B">
            <w:pPr>
              <w:pStyle w:val="Heading2"/>
              <w:rPr>
                <w:color w:val="auto"/>
                <w:sz w:val="16"/>
                <w:szCs w:val="16"/>
              </w:rPr>
            </w:pPr>
            <w:bookmarkStart w:id="3501" w:name="_Toc19015571"/>
            <w:bookmarkStart w:id="3502" w:name="_Toc140248787"/>
            <w:proofErr w:type="spellStart"/>
            <w:r w:rsidRPr="00742701">
              <w:rPr>
                <w:color w:val="auto"/>
                <w:sz w:val="16"/>
                <w:szCs w:val="16"/>
              </w:rPr>
              <w:t>Ccar</w:t>
            </w:r>
            <w:bookmarkEnd w:id="3501"/>
            <w:bookmarkEnd w:id="3502"/>
            <w:proofErr w:type="spellEnd"/>
          </w:p>
        </w:tc>
        <w:tc>
          <w:tcPr>
            <w:tcW w:w="0" w:type="auto"/>
          </w:tcPr>
          <w:p w14:paraId="184B5D94" w14:textId="77777777" w:rsidR="0097469C" w:rsidRPr="00742701" w:rsidRDefault="0097469C" w:rsidP="00A36C2B">
            <w:pPr>
              <w:pStyle w:val="Heading2"/>
              <w:rPr>
                <w:color w:val="auto"/>
                <w:sz w:val="16"/>
                <w:szCs w:val="16"/>
              </w:rPr>
            </w:pPr>
            <w:bookmarkStart w:id="3503" w:name="_Toc19015572"/>
            <w:bookmarkStart w:id="3504" w:name="_Toc140248788"/>
            <w:r w:rsidRPr="00742701">
              <w:rPr>
                <w:rFonts w:cstheme="majorHAnsi"/>
                <w:color w:val="auto"/>
                <w:sz w:val="16"/>
                <w:szCs w:val="16"/>
              </w:rPr>
              <w:t>µ</w:t>
            </w:r>
            <w:r w:rsidRPr="00742701">
              <w:rPr>
                <w:color w:val="auto"/>
                <w:sz w:val="16"/>
                <w:szCs w:val="16"/>
              </w:rPr>
              <w:t>g.</w:t>
            </w:r>
            <w:proofErr w:type="gramStart"/>
            <w:r w:rsidRPr="00742701">
              <w:rPr>
                <w:color w:val="auto"/>
                <w:sz w:val="16"/>
                <w:szCs w:val="16"/>
              </w:rPr>
              <w:t>cm-2</w:t>
            </w:r>
            <w:bookmarkEnd w:id="3503"/>
            <w:bookmarkEnd w:id="3504"/>
            <w:proofErr w:type="gramEnd"/>
          </w:p>
        </w:tc>
        <w:tc>
          <w:tcPr>
            <w:tcW w:w="0" w:type="auto"/>
          </w:tcPr>
          <w:p w14:paraId="1E51C19F" w14:textId="77777777" w:rsidR="0097469C" w:rsidRPr="00742701" w:rsidRDefault="0097469C" w:rsidP="00A36C2B">
            <w:pPr>
              <w:pStyle w:val="Heading4"/>
              <w:rPr>
                <w:color w:val="auto"/>
                <w:sz w:val="16"/>
                <w:szCs w:val="16"/>
              </w:rPr>
            </w:pPr>
            <w:r w:rsidRPr="00742701">
              <w:rPr>
                <w:color w:val="auto"/>
                <w:sz w:val="16"/>
                <w:szCs w:val="16"/>
              </w:rPr>
              <w:t xml:space="preserve">Foliage </w:t>
            </w:r>
            <w:proofErr w:type="spellStart"/>
            <w:r w:rsidRPr="00742701">
              <w:rPr>
                <w:color w:val="auto"/>
                <w:sz w:val="16"/>
                <w:szCs w:val="16"/>
              </w:rPr>
              <w:t>carotenid</w:t>
            </w:r>
            <w:proofErr w:type="spellEnd"/>
            <w:r w:rsidRPr="00742701">
              <w:rPr>
                <w:color w:val="auto"/>
                <w:sz w:val="16"/>
                <w:szCs w:val="16"/>
              </w:rPr>
              <w:t xml:space="preserve"> content</w:t>
            </w:r>
          </w:p>
        </w:tc>
        <w:tc>
          <w:tcPr>
            <w:tcW w:w="0" w:type="auto"/>
          </w:tcPr>
          <w:p w14:paraId="417DB5D9" w14:textId="77777777" w:rsidR="0097469C" w:rsidRPr="00742701" w:rsidRDefault="0097469C" w:rsidP="00A36C2B">
            <w:pPr>
              <w:pStyle w:val="Heading2"/>
              <w:rPr>
                <w:color w:val="auto"/>
                <w:sz w:val="16"/>
                <w:szCs w:val="16"/>
              </w:rPr>
            </w:pPr>
            <w:bookmarkStart w:id="3505" w:name="_Toc19015573"/>
            <w:bookmarkStart w:id="3506" w:name="_Toc140248789"/>
            <w:r w:rsidRPr="00742701">
              <w:rPr>
                <w:color w:val="auto"/>
                <w:sz w:val="16"/>
                <w:szCs w:val="16"/>
              </w:rPr>
              <w:t>0-100</w:t>
            </w:r>
            <w:bookmarkEnd w:id="3505"/>
            <w:bookmarkEnd w:id="3506"/>
          </w:p>
        </w:tc>
      </w:tr>
      <w:tr w:rsidR="0097469C" w:rsidRPr="00742701" w14:paraId="4D1D868B" w14:textId="77777777" w:rsidTr="00A36C2B">
        <w:tc>
          <w:tcPr>
            <w:tcW w:w="0" w:type="auto"/>
          </w:tcPr>
          <w:p w14:paraId="78E1BE12" w14:textId="77777777" w:rsidR="0097469C" w:rsidRPr="00742701" w:rsidRDefault="0097469C" w:rsidP="00A36C2B">
            <w:pPr>
              <w:pStyle w:val="Heading4"/>
              <w:rPr>
                <w:color w:val="auto"/>
                <w:sz w:val="16"/>
                <w:szCs w:val="16"/>
              </w:rPr>
            </w:pPr>
            <w:r w:rsidRPr="00742701">
              <w:rPr>
                <w:color w:val="auto"/>
                <w:sz w:val="16"/>
                <w:szCs w:val="16"/>
              </w:rPr>
              <w:t>Xanthophyll content</w:t>
            </w:r>
          </w:p>
        </w:tc>
        <w:tc>
          <w:tcPr>
            <w:tcW w:w="0" w:type="auto"/>
          </w:tcPr>
          <w:p w14:paraId="0745B872" w14:textId="77777777" w:rsidR="0097469C" w:rsidRPr="00742701" w:rsidRDefault="0097469C" w:rsidP="00A36C2B">
            <w:pPr>
              <w:pStyle w:val="Heading2"/>
              <w:rPr>
                <w:color w:val="auto"/>
                <w:sz w:val="16"/>
                <w:szCs w:val="16"/>
              </w:rPr>
            </w:pPr>
            <w:bookmarkStart w:id="3507" w:name="_Toc19015574"/>
            <w:bookmarkStart w:id="3508" w:name="_Toc140248790"/>
            <w:proofErr w:type="spellStart"/>
            <w:r w:rsidRPr="00742701">
              <w:rPr>
                <w:color w:val="auto"/>
                <w:sz w:val="16"/>
                <w:szCs w:val="16"/>
              </w:rPr>
              <w:t>Cx</w:t>
            </w:r>
            <w:bookmarkEnd w:id="3507"/>
            <w:bookmarkEnd w:id="3508"/>
            <w:proofErr w:type="spellEnd"/>
          </w:p>
        </w:tc>
        <w:tc>
          <w:tcPr>
            <w:tcW w:w="0" w:type="auto"/>
          </w:tcPr>
          <w:p w14:paraId="18C1A34A" w14:textId="77777777" w:rsidR="0097469C" w:rsidRPr="00742701" w:rsidRDefault="0097469C" w:rsidP="00A36C2B">
            <w:pPr>
              <w:pStyle w:val="Heading2"/>
              <w:rPr>
                <w:color w:val="auto"/>
                <w:sz w:val="16"/>
                <w:szCs w:val="16"/>
              </w:rPr>
            </w:pPr>
            <w:bookmarkStart w:id="3509" w:name="_Toc19015575"/>
            <w:bookmarkStart w:id="3510" w:name="_Toc140248791"/>
            <w:r w:rsidRPr="00742701">
              <w:rPr>
                <w:rFonts w:cstheme="majorHAnsi"/>
                <w:color w:val="auto"/>
                <w:sz w:val="16"/>
                <w:szCs w:val="16"/>
              </w:rPr>
              <w:t>µ</w:t>
            </w:r>
            <w:r w:rsidRPr="00742701">
              <w:rPr>
                <w:color w:val="auto"/>
                <w:sz w:val="16"/>
                <w:szCs w:val="16"/>
              </w:rPr>
              <w:t>g.</w:t>
            </w:r>
            <w:proofErr w:type="gramStart"/>
            <w:r w:rsidRPr="00742701">
              <w:rPr>
                <w:color w:val="auto"/>
                <w:sz w:val="16"/>
                <w:szCs w:val="16"/>
              </w:rPr>
              <w:t>cm-2</w:t>
            </w:r>
            <w:bookmarkEnd w:id="3509"/>
            <w:bookmarkEnd w:id="3510"/>
            <w:proofErr w:type="gramEnd"/>
          </w:p>
        </w:tc>
        <w:tc>
          <w:tcPr>
            <w:tcW w:w="0" w:type="auto"/>
          </w:tcPr>
          <w:p w14:paraId="57A2185C" w14:textId="77777777" w:rsidR="0097469C" w:rsidRPr="00742701" w:rsidRDefault="0097469C" w:rsidP="00A36C2B">
            <w:pPr>
              <w:pStyle w:val="Heading4"/>
              <w:rPr>
                <w:color w:val="auto"/>
                <w:sz w:val="16"/>
                <w:szCs w:val="16"/>
              </w:rPr>
            </w:pPr>
            <w:proofErr w:type="spellStart"/>
            <w:r w:rsidRPr="00742701">
              <w:rPr>
                <w:color w:val="auto"/>
                <w:sz w:val="16"/>
                <w:szCs w:val="16"/>
              </w:rPr>
              <w:t>Foliagexanthophyll</w:t>
            </w:r>
            <w:proofErr w:type="spellEnd"/>
            <w:r w:rsidRPr="00742701">
              <w:rPr>
                <w:color w:val="auto"/>
                <w:sz w:val="16"/>
                <w:szCs w:val="16"/>
              </w:rPr>
              <w:t xml:space="preserve"> content</w:t>
            </w:r>
          </w:p>
        </w:tc>
        <w:tc>
          <w:tcPr>
            <w:tcW w:w="0" w:type="auto"/>
          </w:tcPr>
          <w:p w14:paraId="008D7065" w14:textId="77777777" w:rsidR="0097469C" w:rsidRPr="00742701" w:rsidRDefault="0097469C" w:rsidP="00A36C2B">
            <w:pPr>
              <w:pStyle w:val="Heading2"/>
              <w:rPr>
                <w:color w:val="auto"/>
                <w:sz w:val="16"/>
                <w:szCs w:val="16"/>
              </w:rPr>
            </w:pPr>
            <w:bookmarkStart w:id="3511" w:name="_Toc19015576"/>
            <w:bookmarkStart w:id="3512" w:name="_Toc140248792"/>
            <w:r w:rsidRPr="00742701">
              <w:rPr>
                <w:color w:val="auto"/>
                <w:sz w:val="16"/>
                <w:szCs w:val="16"/>
              </w:rPr>
              <w:t>0-100</w:t>
            </w:r>
            <w:bookmarkEnd w:id="3511"/>
            <w:bookmarkEnd w:id="3512"/>
          </w:p>
        </w:tc>
      </w:tr>
    </w:tbl>
    <w:p w14:paraId="00BF50A7" w14:textId="77777777" w:rsidR="0097469C" w:rsidRDefault="0097469C" w:rsidP="0097469C">
      <w:pPr>
        <w:rPr>
          <w:sz w:val="16"/>
          <w:szCs w:val="16"/>
        </w:rPr>
      </w:pPr>
    </w:p>
    <w:p w14:paraId="4685C08E" w14:textId="77777777" w:rsidR="0097469C" w:rsidRDefault="0097469C" w:rsidP="0097469C"/>
    <w:p w14:paraId="1438CFAC" w14:textId="77777777" w:rsidR="0097469C" w:rsidRDefault="0097469C" w:rsidP="0097469C"/>
    <w:p w14:paraId="6283AE62" w14:textId="77777777" w:rsidR="0097469C" w:rsidRDefault="0097469C" w:rsidP="0097469C"/>
    <w:p w14:paraId="70C5C894" w14:textId="77777777" w:rsidR="0097469C" w:rsidRDefault="0097469C" w:rsidP="0097469C"/>
    <w:p w14:paraId="6EACD3F1" w14:textId="77777777" w:rsidR="0097469C" w:rsidRDefault="0097469C" w:rsidP="0097469C"/>
    <w:p w14:paraId="774BC041" w14:textId="77777777" w:rsidR="0097469C" w:rsidRDefault="0097469C" w:rsidP="0097469C"/>
    <w:p w14:paraId="301B799F" w14:textId="77777777" w:rsidR="0097469C" w:rsidRDefault="0097469C" w:rsidP="0097469C"/>
    <w:p w14:paraId="291593EB" w14:textId="77777777" w:rsidR="0097469C" w:rsidRPr="0082057E" w:rsidRDefault="0097469C" w:rsidP="0097469C"/>
    <w:p w14:paraId="3BD858F7" w14:textId="77777777" w:rsidR="0097469C" w:rsidRDefault="0097469C" w:rsidP="0097469C">
      <w:pPr>
        <w:pStyle w:val="Heading1"/>
      </w:pPr>
      <w:bookmarkStart w:id="3513" w:name="_Toc140248793"/>
      <w:r>
        <w:t>Appendix II SL2P-C Configurations for Canadian Ecozones</w:t>
      </w:r>
      <w:bookmarkEnd w:id="3360"/>
      <w:bookmarkEnd w:id="3513"/>
    </w:p>
    <w:p w14:paraId="75D9D737" w14:textId="77777777" w:rsidR="0097469C" w:rsidRPr="00A06967" w:rsidRDefault="0097469C" w:rsidP="0097469C"/>
    <w:p w14:paraId="412250DE" w14:textId="55117B7B" w:rsidR="0097469C" w:rsidRDefault="0097469C" w:rsidP="0097469C">
      <w:pPr>
        <w:pStyle w:val="Caption"/>
        <w:keepNext/>
      </w:pPr>
      <w:bookmarkStart w:id="3514" w:name="_Ref18586959"/>
      <w:r>
        <w:lastRenderedPageBreak/>
        <w:t xml:space="preserve">Table </w:t>
      </w:r>
      <w:r>
        <w:rPr>
          <w:noProof/>
        </w:rPr>
        <w:fldChar w:fldCharType="begin"/>
      </w:r>
      <w:r>
        <w:rPr>
          <w:noProof/>
        </w:rPr>
        <w:instrText xml:space="preserve"> SEQ Table \* ARABIC </w:instrText>
      </w:r>
      <w:r>
        <w:rPr>
          <w:noProof/>
        </w:rPr>
        <w:fldChar w:fldCharType="separate"/>
      </w:r>
      <w:ins w:id="3515" w:author="Fernandes, Richard (he, him, his | il, le, lui)" w:date="2023-07-14T17:36:00Z">
        <w:r w:rsidR="00DD40B0">
          <w:rPr>
            <w:noProof/>
          </w:rPr>
          <w:t>23</w:t>
        </w:r>
      </w:ins>
      <w:del w:id="3516" w:author="Fernandes, Richard (he, him, his | il, le, lui)" w:date="2023-07-14T17:36:00Z">
        <w:r w:rsidR="007D13D1" w:rsidDel="00DD40B0">
          <w:rPr>
            <w:noProof/>
          </w:rPr>
          <w:delText>24</w:delText>
        </w:r>
      </w:del>
      <w:r>
        <w:rPr>
          <w:noProof/>
        </w:rPr>
        <w:fldChar w:fldCharType="end"/>
      </w:r>
      <w:bookmarkEnd w:id="3514"/>
      <w:r>
        <w:t xml:space="preserve">.  Spatial partitions for calibration datasets.  Regions correspond to Ecozones of Canada.  Snow End (Onset) dates taken from earliest (latest) dates observed over CCRS, NOAA and MODIS snow cover </w:t>
      </w:r>
      <w:proofErr w:type="spellStart"/>
      <w:r>
        <w:t>poducts</w:t>
      </w:r>
      <w:proofErr w:type="spellEnd"/>
      <w:r>
        <w:t xml:space="preserve"> </w:t>
      </w:r>
      <w:proofErr w:type="spellStart"/>
      <w:r>
        <w:t>betweenb</w:t>
      </w:r>
      <w:proofErr w:type="spellEnd"/>
      <w:r>
        <w:t xml:space="preserve"> 2006 and </w:t>
      </w:r>
      <w:proofErr w:type="gramStart"/>
      <w:r>
        <w:t>2010..</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0"/>
        <w:gridCol w:w="982"/>
        <w:gridCol w:w="551"/>
        <w:gridCol w:w="614"/>
        <w:gridCol w:w="612"/>
        <w:gridCol w:w="609"/>
        <w:gridCol w:w="662"/>
        <w:gridCol w:w="703"/>
      </w:tblGrid>
      <w:tr w:rsidR="0097469C" w:rsidRPr="00C77CAD" w14:paraId="57D2B519" w14:textId="77777777" w:rsidTr="00A36C2B">
        <w:tc>
          <w:tcPr>
            <w:tcW w:w="3200" w:type="dxa"/>
            <w:vMerge w:val="restart"/>
          </w:tcPr>
          <w:p w14:paraId="5C85201A" w14:textId="77777777" w:rsidR="0097469C" w:rsidRPr="00C77CAD" w:rsidRDefault="0097469C" w:rsidP="00A36C2B">
            <w:pPr>
              <w:pStyle w:val="Heading3"/>
              <w:rPr>
                <w:rFonts w:asciiTheme="minorHAnsi" w:hAnsiTheme="minorHAnsi" w:cstheme="minorHAnsi"/>
                <w:color w:val="auto"/>
                <w:sz w:val="16"/>
                <w:szCs w:val="16"/>
              </w:rPr>
            </w:pPr>
            <w:bookmarkStart w:id="3517" w:name="_Toc19015354"/>
            <w:bookmarkStart w:id="3518" w:name="_Toc140248794"/>
            <w:r w:rsidRPr="00C77CAD">
              <w:rPr>
                <w:rFonts w:asciiTheme="minorHAnsi" w:hAnsiTheme="minorHAnsi" w:cstheme="minorHAnsi"/>
                <w:color w:val="auto"/>
                <w:sz w:val="16"/>
                <w:szCs w:val="16"/>
              </w:rPr>
              <w:t>Region</w:t>
            </w:r>
            <w:bookmarkEnd w:id="3517"/>
            <w:bookmarkEnd w:id="3518"/>
          </w:p>
        </w:tc>
        <w:tc>
          <w:tcPr>
            <w:tcW w:w="982" w:type="dxa"/>
          </w:tcPr>
          <w:p w14:paraId="7A2D5BE9" w14:textId="77777777" w:rsidR="0097469C" w:rsidRPr="00C77CAD" w:rsidRDefault="0097469C" w:rsidP="00A36C2B">
            <w:pPr>
              <w:pStyle w:val="Heading2"/>
              <w:rPr>
                <w:rFonts w:asciiTheme="minorHAnsi" w:hAnsiTheme="minorHAnsi" w:cstheme="minorHAnsi"/>
                <w:color w:val="auto"/>
                <w:sz w:val="16"/>
                <w:szCs w:val="16"/>
              </w:rPr>
            </w:pPr>
            <w:bookmarkStart w:id="3519" w:name="_Toc19015355"/>
            <w:bookmarkStart w:id="3520" w:name="_Toc140248795"/>
            <w:r w:rsidRPr="00C77CAD">
              <w:rPr>
                <w:rFonts w:asciiTheme="minorHAnsi" w:hAnsiTheme="minorHAnsi" w:cstheme="minorHAnsi"/>
                <w:color w:val="auto"/>
                <w:sz w:val="16"/>
                <w:szCs w:val="16"/>
              </w:rPr>
              <w:t>Area</w:t>
            </w:r>
            <w:bookmarkEnd w:id="3519"/>
            <w:bookmarkEnd w:id="3520"/>
            <w:r w:rsidRPr="00C77CAD">
              <w:rPr>
                <w:rFonts w:asciiTheme="minorHAnsi" w:hAnsiTheme="minorHAnsi" w:cstheme="minorHAnsi"/>
                <w:color w:val="auto"/>
                <w:sz w:val="16"/>
                <w:szCs w:val="16"/>
              </w:rPr>
              <w:t xml:space="preserve"> </w:t>
            </w:r>
          </w:p>
        </w:tc>
        <w:tc>
          <w:tcPr>
            <w:tcW w:w="551" w:type="dxa"/>
          </w:tcPr>
          <w:p w14:paraId="392BEB03" w14:textId="77777777" w:rsidR="0097469C" w:rsidRPr="00C77CAD" w:rsidRDefault="0097469C" w:rsidP="00A36C2B">
            <w:pPr>
              <w:pStyle w:val="Heading2"/>
              <w:rPr>
                <w:rFonts w:asciiTheme="minorHAnsi" w:hAnsiTheme="minorHAnsi" w:cstheme="minorHAnsi"/>
                <w:color w:val="auto"/>
                <w:sz w:val="16"/>
                <w:szCs w:val="16"/>
              </w:rPr>
            </w:pPr>
            <w:bookmarkStart w:id="3521" w:name="_Toc19015356"/>
            <w:bookmarkStart w:id="3522" w:name="_Toc140248796"/>
            <w:r w:rsidRPr="00C77CAD">
              <w:rPr>
                <w:rFonts w:asciiTheme="minorHAnsi" w:hAnsiTheme="minorHAnsi" w:cstheme="minorHAnsi"/>
                <w:color w:val="auto"/>
                <w:sz w:val="16"/>
                <w:szCs w:val="16"/>
              </w:rPr>
              <w:t>Lat</w:t>
            </w:r>
            <w:bookmarkEnd w:id="3521"/>
            <w:bookmarkEnd w:id="3522"/>
          </w:p>
          <w:p w14:paraId="64E3A52F" w14:textId="77777777" w:rsidR="0097469C" w:rsidRPr="00C77CAD" w:rsidRDefault="0097469C" w:rsidP="00A36C2B">
            <w:pPr>
              <w:pStyle w:val="Heading2"/>
              <w:rPr>
                <w:rFonts w:asciiTheme="minorHAnsi" w:hAnsiTheme="minorHAnsi" w:cstheme="minorHAnsi"/>
                <w:color w:val="auto"/>
                <w:sz w:val="16"/>
                <w:szCs w:val="16"/>
              </w:rPr>
            </w:pPr>
            <w:bookmarkStart w:id="3523" w:name="_Toc19015357"/>
            <w:bookmarkStart w:id="3524" w:name="_Toc140248797"/>
            <w:r w:rsidRPr="00C77CAD">
              <w:rPr>
                <w:rFonts w:asciiTheme="minorHAnsi" w:hAnsiTheme="minorHAnsi" w:cstheme="minorHAnsi"/>
                <w:color w:val="auto"/>
                <w:sz w:val="16"/>
                <w:szCs w:val="16"/>
              </w:rPr>
              <w:t>Min</w:t>
            </w:r>
            <w:bookmarkEnd w:id="3523"/>
            <w:bookmarkEnd w:id="3524"/>
          </w:p>
        </w:tc>
        <w:tc>
          <w:tcPr>
            <w:tcW w:w="614" w:type="dxa"/>
          </w:tcPr>
          <w:p w14:paraId="0C44E6C7" w14:textId="77777777" w:rsidR="0097469C" w:rsidRPr="00C77CAD" w:rsidRDefault="0097469C" w:rsidP="00A36C2B">
            <w:pPr>
              <w:pStyle w:val="Heading2"/>
              <w:rPr>
                <w:rFonts w:asciiTheme="minorHAnsi" w:hAnsiTheme="minorHAnsi" w:cstheme="minorHAnsi"/>
                <w:color w:val="auto"/>
                <w:sz w:val="16"/>
                <w:szCs w:val="16"/>
              </w:rPr>
            </w:pPr>
            <w:bookmarkStart w:id="3525" w:name="_Toc19015358"/>
            <w:bookmarkStart w:id="3526" w:name="_Toc140248798"/>
            <w:r w:rsidRPr="00C77CAD">
              <w:rPr>
                <w:rFonts w:asciiTheme="minorHAnsi" w:hAnsiTheme="minorHAnsi" w:cstheme="minorHAnsi"/>
                <w:color w:val="auto"/>
                <w:sz w:val="16"/>
                <w:szCs w:val="16"/>
              </w:rPr>
              <w:t>Lat</w:t>
            </w:r>
            <w:bookmarkEnd w:id="3525"/>
            <w:bookmarkEnd w:id="3526"/>
            <w:r w:rsidRPr="00C77CAD">
              <w:rPr>
                <w:rFonts w:asciiTheme="minorHAnsi" w:hAnsiTheme="minorHAnsi" w:cstheme="minorHAnsi"/>
                <w:color w:val="auto"/>
                <w:sz w:val="16"/>
                <w:szCs w:val="16"/>
              </w:rPr>
              <w:t xml:space="preserve"> </w:t>
            </w:r>
          </w:p>
          <w:p w14:paraId="4A560695" w14:textId="77777777" w:rsidR="0097469C" w:rsidRPr="00C77CAD" w:rsidRDefault="0097469C" w:rsidP="00A36C2B">
            <w:pPr>
              <w:pStyle w:val="Heading2"/>
              <w:rPr>
                <w:rFonts w:asciiTheme="minorHAnsi" w:hAnsiTheme="minorHAnsi" w:cstheme="minorHAnsi"/>
                <w:color w:val="auto"/>
                <w:sz w:val="16"/>
                <w:szCs w:val="16"/>
              </w:rPr>
            </w:pPr>
            <w:bookmarkStart w:id="3527" w:name="_Toc19015359"/>
            <w:bookmarkStart w:id="3528" w:name="_Toc140248799"/>
            <w:r w:rsidRPr="00C77CAD">
              <w:rPr>
                <w:rFonts w:asciiTheme="minorHAnsi" w:hAnsiTheme="minorHAnsi" w:cstheme="minorHAnsi"/>
                <w:color w:val="auto"/>
                <w:sz w:val="16"/>
                <w:szCs w:val="16"/>
              </w:rPr>
              <w:t>Max</w:t>
            </w:r>
            <w:bookmarkEnd w:id="3527"/>
            <w:bookmarkEnd w:id="3528"/>
          </w:p>
        </w:tc>
        <w:tc>
          <w:tcPr>
            <w:tcW w:w="612" w:type="dxa"/>
          </w:tcPr>
          <w:p w14:paraId="614754FF" w14:textId="77777777" w:rsidR="0097469C" w:rsidRPr="00C77CAD" w:rsidRDefault="0097469C" w:rsidP="00A36C2B">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Long</w:t>
            </w:r>
          </w:p>
          <w:p w14:paraId="0894B6CC" w14:textId="77777777" w:rsidR="0097469C" w:rsidRPr="00C77CAD" w:rsidRDefault="0097469C" w:rsidP="00A36C2B">
            <w:pPr>
              <w:rPr>
                <w:rFonts w:cstheme="minorHAnsi"/>
                <w:sz w:val="16"/>
                <w:szCs w:val="16"/>
              </w:rPr>
            </w:pPr>
            <w:r w:rsidRPr="00C77CAD">
              <w:rPr>
                <w:rFonts w:cstheme="minorHAnsi"/>
                <w:sz w:val="16"/>
                <w:szCs w:val="16"/>
              </w:rPr>
              <w:t>Min</w:t>
            </w:r>
          </w:p>
        </w:tc>
        <w:tc>
          <w:tcPr>
            <w:tcW w:w="609" w:type="dxa"/>
          </w:tcPr>
          <w:p w14:paraId="4C3562C3" w14:textId="77777777" w:rsidR="0097469C" w:rsidRPr="00C77CAD" w:rsidRDefault="0097469C" w:rsidP="00A36C2B">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Long</w:t>
            </w:r>
          </w:p>
          <w:p w14:paraId="371AA496" w14:textId="77777777" w:rsidR="0097469C" w:rsidRPr="00C77CAD" w:rsidRDefault="0097469C" w:rsidP="00A36C2B">
            <w:pPr>
              <w:rPr>
                <w:rFonts w:cstheme="minorHAnsi"/>
                <w:sz w:val="16"/>
                <w:szCs w:val="16"/>
              </w:rPr>
            </w:pPr>
            <w:r w:rsidRPr="00C77CAD">
              <w:rPr>
                <w:rFonts w:cstheme="minorHAnsi"/>
                <w:sz w:val="16"/>
                <w:szCs w:val="16"/>
              </w:rPr>
              <w:t>Max</w:t>
            </w:r>
          </w:p>
        </w:tc>
        <w:tc>
          <w:tcPr>
            <w:tcW w:w="662" w:type="dxa"/>
          </w:tcPr>
          <w:p w14:paraId="1428EEDA" w14:textId="77777777" w:rsidR="0097469C" w:rsidRPr="00C77CAD" w:rsidRDefault="0097469C" w:rsidP="00A36C2B">
            <w:pPr>
              <w:rPr>
                <w:rFonts w:cstheme="minorHAnsi"/>
                <w:sz w:val="16"/>
                <w:szCs w:val="16"/>
              </w:rPr>
            </w:pPr>
            <w:r w:rsidRPr="00C77CAD">
              <w:rPr>
                <w:rFonts w:cstheme="minorHAnsi"/>
                <w:sz w:val="16"/>
                <w:szCs w:val="16"/>
              </w:rPr>
              <w:t>Snow End</w:t>
            </w:r>
          </w:p>
        </w:tc>
        <w:tc>
          <w:tcPr>
            <w:tcW w:w="703" w:type="dxa"/>
          </w:tcPr>
          <w:p w14:paraId="015FEB4E" w14:textId="77777777" w:rsidR="0097469C" w:rsidRPr="00C77CAD" w:rsidRDefault="0097469C" w:rsidP="00A36C2B">
            <w:pPr>
              <w:rPr>
                <w:rFonts w:cstheme="minorHAnsi"/>
                <w:sz w:val="16"/>
                <w:szCs w:val="16"/>
              </w:rPr>
            </w:pPr>
            <w:r w:rsidRPr="00C77CAD">
              <w:rPr>
                <w:rFonts w:cstheme="minorHAnsi"/>
                <w:sz w:val="16"/>
                <w:szCs w:val="16"/>
              </w:rPr>
              <w:t>Snow Onset</w:t>
            </w:r>
          </w:p>
        </w:tc>
      </w:tr>
      <w:tr w:rsidR="0097469C" w:rsidRPr="00C77CAD" w14:paraId="49AEA85C" w14:textId="77777777" w:rsidTr="00A36C2B">
        <w:tc>
          <w:tcPr>
            <w:tcW w:w="3200" w:type="dxa"/>
            <w:vMerge/>
          </w:tcPr>
          <w:p w14:paraId="497A6EE7" w14:textId="77777777" w:rsidR="0097469C" w:rsidRPr="00C77CAD" w:rsidRDefault="0097469C" w:rsidP="00A36C2B">
            <w:pPr>
              <w:pStyle w:val="Heading3"/>
              <w:rPr>
                <w:rFonts w:asciiTheme="minorHAnsi" w:hAnsiTheme="minorHAnsi" w:cstheme="minorHAnsi"/>
                <w:color w:val="auto"/>
                <w:sz w:val="16"/>
                <w:szCs w:val="16"/>
              </w:rPr>
            </w:pPr>
          </w:p>
        </w:tc>
        <w:tc>
          <w:tcPr>
            <w:tcW w:w="982" w:type="dxa"/>
          </w:tcPr>
          <w:p w14:paraId="78FD6BA8" w14:textId="77777777" w:rsidR="0097469C" w:rsidRPr="00C77CAD" w:rsidRDefault="0097469C" w:rsidP="00A36C2B">
            <w:pPr>
              <w:pStyle w:val="Heading2"/>
              <w:rPr>
                <w:rFonts w:asciiTheme="minorHAnsi" w:hAnsiTheme="minorHAnsi" w:cstheme="minorHAnsi"/>
                <w:color w:val="auto"/>
                <w:sz w:val="16"/>
                <w:szCs w:val="16"/>
              </w:rPr>
            </w:pPr>
            <w:bookmarkStart w:id="3529" w:name="_Toc19015360"/>
            <w:bookmarkStart w:id="3530" w:name="_Toc140248800"/>
            <w:r w:rsidRPr="00C77CAD">
              <w:rPr>
                <w:rFonts w:asciiTheme="minorHAnsi" w:hAnsiTheme="minorHAnsi" w:cstheme="minorHAnsi"/>
                <w:color w:val="auto"/>
                <w:sz w:val="16"/>
                <w:szCs w:val="16"/>
              </w:rPr>
              <w:t>1000km</w:t>
            </w:r>
            <w:r w:rsidRPr="00C77CAD">
              <w:rPr>
                <w:rFonts w:asciiTheme="minorHAnsi" w:hAnsiTheme="minorHAnsi" w:cstheme="minorHAnsi"/>
                <w:color w:val="auto"/>
                <w:sz w:val="16"/>
                <w:szCs w:val="16"/>
                <w:vertAlign w:val="superscript"/>
              </w:rPr>
              <w:t>2</w:t>
            </w:r>
            <w:bookmarkEnd w:id="3529"/>
            <w:bookmarkEnd w:id="3530"/>
          </w:p>
        </w:tc>
        <w:tc>
          <w:tcPr>
            <w:tcW w:w="551" w:type="dxa"/>
          </w:tcPr>
          <w:p w14:paraId="2D1800C5" w14:textId="77777777" w:rsidR="0097469C" w:rsidRPr="00C77CAD" w:rsidRDefault="0097469C" w:rsidP="00A36C2B">
            <w:pPr>
              <w:pStyle w:val="Heading2"/>
              <w:rPr>
                <w:rFonts w:asciiTheme="minorHAnsi" w:hAnsiTheme="minorHAnsi" w:cstheme="minorHAnsi"/>
                <w:color w:val="auto"/>
                <w:sz w:val="16"/>
                <w:szCs w:val="16"/>
              </w:rPr>
            </w:pPr>
            <w:bookmarkStart w:id="3531" w:name="_Toc19015361"/>
            <w:bookmarkStart w:id="3532" w:name="_Toc140248801"/>
            <w:r w:rsidRPr="00C77CAD">
              <w:rPr>
                <w:rFonts w:asciiTheme="minorHAnsi" w:hAnsiTheme="minorHAnsi" w:cstheme="minorHAnsi"/>
                <w:color w:val="auto"/>
                <w:sz w:val="16"/>
                <w:szCs w:val="16"/>
              </w:rPr>
              <w:t>°N</w:t>
            </w:r>
            <w:bookmarkEnd w:id="3531"/>
            <w:bookmarkEnd w:id="3532"/>
          </w:p>
        </w:tc>
        <w:tc>
          <w:tcPr>
            <w:tcW w:w="614" w:type="dxa"/>
          </w:tcPr>
          <w:p w14:paraId="0CE25F69" w14:textId="77777777" w:rsidR="0097469C" w:rsidRPr="00C77CAD" w:rsidRDefault="0097469C" w:rsidP="00A36C2B">
            <w:pPr>
              <w:pStyle w:val="Heading2"/>
              <w:rPr>
                <w:rFonts w:asciiTheme="minorHAnsi" w:hAnsiTheme="minorHAnsi" w:cstheme="minorHAnsi"/>
                <w:color w:val="auto"/>
                <w:sz w:val="16"/>
                <w:szCs w:val="16"/>
              </w:rPr>
            </w:pPr>
            <w:bookmarkStart w:id="3533" w:name="_Toc19015362"/>
            <w:bookmarkStart w:id="3534" w:name="_Toc140248802"/>
            <w:r w:rsidRPr="00C77CAD">
              <w:rPr>
                <w:rFonts w:asciiTheme="minorHAnsi" w:hAnsiTheme="minorHAnsi" w:cstheme="minorHAnsi"/>
                <w:color w:val="auto"/>
                <w:sz w:val="16"/>
                <w:szCs w:val="16"/>
              </w:rPr>
              <w:t>°N</w:t>
            </w:r>
            <w:bookmarkEnd w:id="3533"/>
            <w:bookmarkEnd w:id="3534"/>
          </w:p>
        </w:tc>
        <w:tc>
          <w:tcPr>
            <w:tcW w:w="612" w:type="dxa"/>
          </w:tcPr>
          <w:p w14:paraId="6372EA74" w14:textId="77777777" w:rsidR="0097469C" w:rsidRPr="00C77CAD" w:rsidRDefault="0097469C" w:rsidP="00A36C2B">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°E</w:t>
            </w:r>
          </w:p>
        </w:tc>
        <w:tc>
          <w:tcPr>
            <w:tcW w:w="609" w:type="dxa"/>
          </w:tcPr>
          <w:p w14:paraId="4A993D88" w14:textId="77777777" w:rsidR="0097469C" w:rsidRPr="00C77CAD" w:rsidRDefault="0097469C" w:rsidP="00A36C2B">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°E</w:t>
            </w:r>
          </w:p>
        </w:tc>
        <w:tc>
          <w:tcPr>
            <w:tcW w:w="662" w:type="dxa"/>
          </w:tcPr>
          <w:p w14:paraId="73DA58A1" w14:textId="77777777" w:rsidR="0097469C" w:rsidRPr="00C77CAD" w:rsidRDefault="0097469C" w:rsidP="00A36C2B">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DOY</w:t>
            </w:r>
          </w:p>
        </w:tc>
        <w:tc>
          <w:tcPr>
            <w:tcW w:w="703" w:type="dxa"/>
          </w:tcPr>
          <w:p w14:paraId="1A870A9B" w14:textId="77777777" w:rsidR="0097469C" w:rsidRPr="00C77CAD" w:rsidRDefault="0097469C" w:rsidP="00A36C2B">
            <w:pPr>
              <w:pStyle w:val="Heading2"/>
              <w:rPr>
                <w:rFonts w:asciiTheme="minorHAnsi" w:hAnsiTheme="minorHAnsi" w:cstheme="minorHAnsi"/>
                <w:color w:val="auto"/>
                <w:sz w:val="16"/>
                <w:szCs w:val="16"/>
              </w:rPr>
            </w:pPr>
            <w:bookmarkStart w:id="3535" w:name="_Toc19015363"/>
            <w:bookmarkStart w:id="3536" w:name="_Toc140248803"/>
            <w:r w:rsidRPr="00C77CAD">
              <w:rPr>
                <w:rFonts w:asciiTheme="minorHAnsi" w:hAnsiTheme="minorHAnsi" w:cstheme="minorHAnsi"/>
                <w:color w:val="auto"/>
                <w:sz w:val="16"/>
                <w:szCs w:val="16"/>
              </w:rPr>
              <w:t>DOY</w:t>
            </w:r>
            <w:bookmarkEnd w:id="3535"/>
            <w:bookmarkEnd w:id="3536"/>
          </w:p>
        </w:tc>
      </w:tr>
      <w:tr w:rsidR="0097469C" w:rsidRPr="00C77CAD" w14:paraId="04BADDC2" w14:textId="77777777" w:rsidTr="00A36C2B">
        <w:tc>
          <w:tcPr>
            <w:tcW w:w="3200" w:type="dxa"/>
          </w:tcPr>
          <w:p w14:paraId="4C7DB946" w14:textId="77777777" w:rsidR="0097469C" w:rsidRPr="00C77CAD" w:rsidRDefault="0097469C" w:rsidP="00A36C2B">
            <w:pPr>
              <w:pStyle w:val="Heading3"/>
              <w:rPr>
                <w:rFonts w:asciiTheme="minorHAnsi" w:hAnsiTheme="minorHAnsi" w:cstheme="minorHAnsi"/>
                <w:color w:val="auto"/>
                <w:sz w:val="16"/>
                <w:szCs w:val="16"/>
              </w:rPr>
            </w:pPr>
            <w:bookmarkStart w:id="3537" w:name="_Toc19015364"/>
            <w:bookmarkStart w:id="3538" w:name="_Toc140248804"/>
            <w:r w:rsidRPr="00C77CAD">
              <w:rPr>
                <w:rFonts w:asciiTheme="minorHAnsi" w:hAnsiTheme="minorHAnsi" w:cstheme="minorHAnsi"/>
                <w:color w:val="auto"/>
                <w:sz w:val="16"/>
                <w:szCs w:val="16"/>
              </w:rPr>
              <w:t>Global</w:t>
            </w:r>
            <w:bookmarkEnd w:id="3537"/>
            <w:bookmarkEnd w:id="3538"/>
          </w:p>
        </w:tc>
        <w:tc>
          <w:tcPr>
            <w:tcW w:w="982" w:type="dxa"/>
          </w:tcPr>
          <w:p w14:paraId="0E3982D5" w14:textId="77777777" w:rsidR="0097469C" w:rsidRPr="00C77CAD" w:rsidRDefault="0097469C" w:rsidP="00A36C2B">
            <w:pPr>
              <w:pStyle w:val="Heading2"/>
              <w:jc w:val="right"/>
              <w:rPr>
                <w:rFonts w:asciiTheme="minorHAnsi" w:hAnsiTheme="minorHAnsi" w:cstheme="minorHAnsi"/>
                <w:color w:val="auto"/>
                <w:sz w:val="16"/>
                <w:szCs w:val="16"/>
              </w:rPr>
            </w:pPr>
            <w:bookmarkStart w:id="3539" w:name="_Toc19015365"/>
            <w:bookmarkStart w:id="3540" w:name="_Toc140248805"/>
            <w:r w:rsidRPr="00C77CAD">
              <w:rPr>
                <w:rFonts w:asciiTheme="minorHAnsi" w:hAnsiTheme="minorHAnsi" w:cstheme="minorHAnsi"/>
                <w:color w:val="auto"/>
                <w:sz w:val="16"/>
                <w:szCs w:val="16"/>
              </w:rPr>
              <w:t>100000</w:t>
            </w:r>
            <w:bookmarkEnd w:id="3539"/>
            <w:bookmarkEnd w:id="3540"/>
          </w:p>
        </w:tc>
        <w:tc>
          <w:tcPr>
            <w:tcW w:w="551" w:type="dxa"/>
          </w:tcPr>
          <w:p w14:paraId="4F5CD508" w14:textId="77777777" w:rsidR="0097469C" w:rsidRPr="00C77CAD" w:rsidRDefault="0097469C" w:rsidP="00A36C2B">
            <w:pPr>
              <w:pStyle w:val="Heading2"/>
              <w:jc w:val="right"/>
              <w:rPr>
                <w:rFonts w:asciiTheme="minorHAnsi" w:hAnsiTheme="minorHAnsi" w:cstheme="minorHAnsi"/>
                <w:color w:val="auto"/>
                <w:sz w:val="16"/>
                <w:szCs w:val="16"/>
              </w:rPr>
            </w:pPr>
            <w:bookmarkStart w:id="3541" w:name="_Toc19015366"/>
            <w:bookmarkStart w:id="3542" w:name="_Toc140248806"/>
            <w:r w:rsidRPr="00C77CAD">
              <w:rPr>
                <w:rFonts w:asciiTheme="minorHAnsi" w:hAnsiTheme="minorHAnsi" w:cstheme="minorHAnsi"/>
                <w:color w:val="auto"/>
                <w:sz w:val="16"/>
                <w:szCs w:val="16"/>
              </w:rPr>
              <w:t>41</w:t>
            </w:r>
            <w:bookmarkEnd w:id="3541"/>
            <w:bookmarkEnd w:id="3542"/>
          </w:p>
        </w:tc>
        <w:tc>
          <w:tcPr>
            <w:tcW w:w="614" w:type="dxa"/>
          </w:tcPr>
          <w:p w14:paraId="376581D4" w14:textId="77777777" w:rsidR="0097469C" w:rsidRPr="00C77CAD" w:rsidRDefault="0097469C" w:rsidP="00A36C2B">
            <w:pPr>
              <w:pStyle w:val="Heading2"/>
              <w:jc w:val="right"/>
              <w:rPr>
                <w:rFonts w:asciiTheme="minorHAnsi" w:hAnsiTheme="minorHAnsi" w:cstheme="minorHAnsi"/>
                <w:color w:val="auto"/>
                <w:sz w:val="16"/>
                <w:szCs w:val="16"/>
              </w:rPr>
            </w:pPr>
            <w:bookmarkStart w:id="3543" w:name="_Toc19015367"/>
            <w:bookmarkStart w:id="3544" w:name="_Toc140248807"/>
            <w:r w:rsidRPr="00C77CAD">
              <w:rPr>
                <w:rFonts w:asciiTheme="minorHAnsi" w:hAnsiTheme="minorHAnsi" w:cstheme="minorHAnsi"/>
                <w:color w:val="auto"/>
                <w:sz w:val="16"/>
                <w:szCs w:val="16"/>
              </w:rPr>
              <w:t>83</w:t>
            </w:r>
            <w:bookmarkEnd w:id="3543"/>
            <w:bookmarkEnd w:id="3544"/>
          </w:p>
        </w:tc>
        <w:tc>
          <w:tcPr>
            <w:tcW w:w="612" w:type="dxa"/>
          </w:tcPr>
          <w:p w14:paraId="4C326766"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-141</w:t>
            </w:r>
          </w:p>
        </w:tc>
        <w:tc>
          <w:tcPr>
            <w:tcW w:w="609" w:type="dxa"/>
          </w:tcPr>
          <w:p w14:paraId="44B59589"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-47</w:t>
            </w:r>
          </w:p>
        </w:tc>
        <w:tc>
          <w:tcPr>
            <w:tcW w:w="662" w:type="dxa"/>
          </w:tcPr>
          <w:p w14:paraId="05368EAD"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w:t>
            </w:r>
          </w:p>
        </w:tc>
        <w:tc>
          <w:tcPr>
            <w:tcW w:w="703" w:type="dxa"/>
          </w:tcPr>
          <w:p w14:paraId="190C3786" w14:textId="77777777" w:rsidR="0097469C" w:rsidRPr="00C77CAD" w:rsidRDefault="0097469C" w:rsidP="00A36C2B">
            <w:pPr>
              <w:pStyle w:val="Heading2"/>
              <w:jc w:val="right"/>
              <w:rPr>
                <w:rFonts w:asciiTheme="minorHAnsi" w:hAnsiTheme="minorHAnsi" w:cstheme="minorHAnsi"/>
                <w:color w:val="auto"/>
                <w:sz w:val="16"/>
                <w:szCs w:val="16"/>
              </w:rPr>
            </w:pPr>
            <w:bookmarkStart w:id="3545" w:name="_Toc19015368"/>
            <w:bookmarkStart w:id="3546" w:name="_Toc140248808"/>
            <w:r w:rsidRPr="00C77CAD">
              <w:rPr>
                <w:rFonts w:asciiTheme="minorHAnsi" w:hAnsiTheme="minorHAnsi" w:cstheme="minorHAnsi"/>
                <w:color w:val="auto"/>
                <w:sz w:val="16"/>
                <w:szCs w:val="16"/>
              </w:rPr>
              <w:t>365</w:t>
            </w:r>
            <w:bookmarkEnd w:id="3545"/>
            <w:bookmarkEnd w:id="3546"/>
          </w:p>
        </w:tc>
      </w:tr>
      <w:tr w:rsidR="0097469C" w:rsidRPr="00C77CAD" w14:paraId="43B3EC21" w14:textId="77777777" w:rsidTr="00A36C2B">
        <w:tc>
          <w:tcPr>
            <w:tcW w:w="3200" w:type="dxa"/>
          </w:tcPr>
          <w:p w14:paraId="0FDA194C" w14:textId="77777777" w:rsidR="0097469C" w:rsidRPr="00C77CAD" w:rsidRDefault="0097469C" w:rsidP="00A36C2B">
            <w:pPr>
              <w:pStyle w:val="Heading3"/>
              <w:rPr>
                <w:rFonts w:asciiTheme="minorHAnsi" w:hAnsiTheme="minorHAnsi" w:cstheme="minorHAnsi"/>
                <w:color w:val="auto"/>
                <w:sz w:val="16"/>
                <w:szCs w:val="16"/>
              </w:rPr>
            </w:pPr>
            <w:bookmarkStart w:id="3547" w:name="_Toc19015369"/>
            <w:bookmarkStart w:id="3548" w:name="_Toc140248809"/>
            <w:r w:rsidRPr="00C77CAD">
              <w:rPr>
                <w:rFonts w:asciiTheme="minorHAnsi" w:hAnsiTheme="minorHAnsi" w:cstheme="minorHAnsi"/>
                <w:color w:val="auto"/>
                <w:sz w:val="16"/>
                <w:szCs w:val="16"/>
              </w:rPr>
              <w:t>Canada</w:t>
            </w:r>
            <w:bookmarkEnd w:id="3547"/>
            <w:bookmarkEnd w:id="3548"/>
          </w:p>
        </w:tc>
        <w:tc>
          <w:tcPr>
            <w:tcW w:w="982" w:type="dxa"/>
          </w:tcPr>
          <w:p w14:paraId="3D092677" w14:textId="77777777" w:rsidR="0097469C" w:rsidRPr="00C77CAD" w:rsidRDefault="0097469C" w:rsidP="00A36C2B">
            <w:pPr>
              <w:pStyle w:val="Heading2"/>
              <w:jc w:val="right"/>
              <w:rPr>
                <w:rFonts w:asciiTheme="minorHAnsi" w:hAnsiTheme="minorHAnsi" w:cstheme="minorHAnsi"/>
                <w:color w:val="auto"/>
                <w:sz w:val="16"/>
                <w:szCs w:val="16"/>
              </w:rPr>
            </w:pPr>
            <w:bookmarkStart w:id="3549" w:name="_Toc19015370"/>
            <w:bookmarkStart w:id="3550" w:name="_Toc140248810"/>
            <w:r w:rsidRPr="00C77CAD">
              <w:rPr>
                <w:rFonts w:asciiTheme="minorHAnsi" w:hAnsiTheme="minorHAnsi" w:cstheme="minorHAnsi"/>
                <w:color w:val="auto"/>
                <w:sz w:val="16"/>
                <w:szCs w:val="16"/>
              </w:rPr>
              <w:t>10000</w:t>
            </w:r>
            <w:bookmarkEnd w:id="3549"/>
            <w:bookmarkEnd w:id="3550"/>
          </w:p>
        </w:tc>
        <w:tc>
          <w:tcPr>
            <w:tcW w:w="551" w:type="dxa"/>
          </w:tcPr>
          <w:p w14:paraId="2315835E" w14:textId="77777777" w:rsidR="0097469C" w:rsidRPr="00C77CAD" w:rsidRDefault="0097469C" w:rsidP="00A36C2B">
            <w:pPr>
              <w:pStyle w:val="Heading2"/>
              <w:jc w:val="right"/>
              <w:rPr>
                <w:rFonts w:asciiTheme="minorHAnsi" w:hAnsiTheme="minorHAnsi" w:cstheme="minorHAnsi"/>
                <w:color w:val="auto"/>
                <w:sz w:val="16"/>
                <w:szCs w:val="16"/>
              </w:rPr>
            </w:pPr>
            <w:bookmarkStart w:id="3551" w:name="_Toc19015371"/>
            <w:bookmarkStart w:id="3552" w:name="_Toc140248811"/>
            <w:r w:rsidRPr="00C77CAD">
              <w:rPr>
                <w:rFonts w:asciiTheme="minorHAnsi" w:hAnsiTheme="minorHAnsi" w:cstheme="minorHAnsi"/>
                <w:color w:val="auto"/>
                <w:sz w:val="16"/>
                <w:szCs w:val="16"/>
              </w:rPr>
              <w:t>41</w:t>
            </w:r>
            <w:bookmarkEnd w:id="3551"/>
            <w:bookmarkEnd w:id="3552"/>
          </w:p>
        </w:tc>
        <w:tc>
          <w:tcPr>
            <w:tcW w:w="614" w:type="dxa"/>
          </w:tcPr>
          <w:p w14:paraId="0B5D625A" w14:textId="77777777" w:rsidR="0097469C" w:rsidRPr="00C77CAD" w:rsidRDefault="0097469C" w:rsidP="00A36C2B">
            <w:pPr>
              <w:pStyle w:val="Heading2"/>
              <w:jc w:val="right"/>
              <w:rPr>
                <w:rFonts w:asciiTheme="minorHAnsi" w:hAnsiTheme="minorHAnsi" w:cstheme="minorHAnsi"/>
                <w:color w:val="auto"/>
                <w:sz w:val="16"/>
                <w:szCs w:val="16"/>
              </w:rPr>
            </w:pPr>
            <w:bookmarkStart w:id="3553" w:name="_Toc19015372"/>
            <w:bookmarkStart w:id="3554" w:name="_Toc140248812"/>
            <w:r w:rsidRPr="00C77CAD">
              <w:rPr>
                <w:rFonts w:asciiTheme="minorHAnsi" w:hAnsiTheme="minorHAnsi" w:cstheme="minorHAnsi"/>
                <w:color w:val="auto"/>
                <w:sz w:val="16"/>
                <w:szCs w:val="16"/>
              </w:rPr>
              <w:t>83</w:t>
            </w:r>
            <w:bookmarkEnd w:id="3553"/>
            <w:bookmarkEnd w:id="3554"/>
          </w:p>
        </w:tc>
        <w:tc>
          <w:tcPr>
            <w:tcW w:w="612" w:type="dxa"/>
          </w:tcPr>
          <w:p w14:paraId="1892C8D3"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-141</w:t>
            </w:r>
          </w:p>
        </w:tc>
        <w:tc>
          <w:tcPr>
            <w:tcW w:w="609" w:type="dxa"/>
          </w:tcPr>
          <w:p w14:paraId="522F0DFC"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-47</w:t>
            </w:r>
          </w:p>
        </w:tc>
        <w:tc>
          <w:tcPr>
            <w:tcW w:w="662" w:type="dxa"/>
          </w:tcPr>
          <w:p w14:paraId="72385363"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w:t>
            </w:r>
          </w:p>
        </w:tc>
        <w:tc>
          <w:tcPr>
            <w:tcW w:w="703" w:type="dxa"/>
          </w:tcPr>
          <w:p w14:paraId="75E3EACF" w14:textId="77777777" w:rsidR="0097469C" w:rsidRPr="00C77CAD" w:rsidRDefault="0097469C" w:rsidP="00A36C2B">
            <w:pPr>
              <w:pStyle w:val="Heading2"/>
              <w:jc w:val="right"/>
              <w:rPr>
                <w:rFonts w:asciiTheme="minorHAnsi" w:hAnsiTheme="minorHAnsi" w:cstheme="minorHAnsi"/>
                <w:color w:val="auto"/>
                <w:sz w:val="16"/>
                <w:szCs w:val="16"/>
              </w:rPr>
            </w:pPr>
            <w:bookmarkStart w:id="3555" w:name="_Toc19015373"/>
            <w:bookmarkStart w:id="3556" w:name="_Toc140248813"/>
            <w:r w:rsidRPr="00C77CAD">
              <w:rPr>
                <w:rFonts w:asciiTheme="minorHAnsi" w:hAnsiTheme="minorHAnsi" w:cstheme="minorHAnsi"/>
                <w:color w:val="auto"/>
                <w:sz w:val="16"/>
                <w:szCs w:val="16"/>
              </w:rPr>
              <w:t>365</w:t>
            </w:r>
            <w:bookmarkEnd w:id="3555"/>
            <w:bookmarkEnd w:id="3556"/>
          </w:p>
        </w:tc>
      </w:tr>
      <w:tr w:rsidR="0097469C" w:rsidRPr="00C77CAD" w14:paraId="0AEE42B9" w14:textId="77777777" w:rsidTr="00A36C2B">
        <w:tc>
          <w:tcPr>
            <w:tcW w:w="3200" w:type="dxa"/>
          </w:tcPr>
          <w:p w14:paraId="68767B3D" w14:textId="77777777" w:rsidR="0097469C" w:rsidRPr="00C77CAD" w:rsidRDefault="0097469C" w:rsidP="00A36C2B">
            <w:pPr>
              <w:pStyle w:val="Heading3"/>
              <w:rPr>
                <w:rFonts w:asciiTheme="minorHAnsi" w:hAnsiTheme="minorHAnsi" w:cstheme="minorHAnsi"/>
                <w:color w:val="auto"/>
                <w:sz w:val="16"/>
                <w:szCs w:val="16"/>
              </w:rPr>
            </w:pPr>
            <w:bookmarkStart w:id="3557" w:name="_Toc19015374"/>
            <w:bookmarkStart w:id="3558" w:name="_Toc140248814"/>
            <w:r w:rsidRPr="00C77CAD">
              <w:rPr>
                <w:rFonts w:asciiTheme="minorHAnsi" w:hAnsiTheme="minorHAnsi" w:cstheme="minorHAnsi"/>
                <w:color w:val="auto"/>
                <w:sz w:val="16"/>
                <w:szCs w:val="16"/>
              </w:rPr>
              <w:t>Northern Arctic</w:t>
            </w:r>
            <w:bookmarkEnd w:id="3557"/>
            <w:bookmarkEnd w:id="3558"/>
          </w:p>
        </w:tc>
        <w:tc>
          <w:tcPr>
            <w:tcW w:w="982" w:type="dxa"/>
          </w:tcPr>
          <w:p w14:paraId="2462B76B" w14:textId="77777777" w:rsidR="0097469C" w:rsidRPr="00C77CAD" w:rsidRDefault="0097469C" w:rsidP="00A36C2B">
            <w:pPr>
              <w:pStyle w:val="Heading2"/>
              <w:jc w:val="right"/>
              <w:rPr>
                <w:rFonts w:asciiTheme="minorHAnsi" w:hAnsiTheme="minorHAnsi" w:cstheme="minorHAnsi"/>
                <w:color w:val="auto"/>
                <w:sz w:val="16"/>
                <w:szCs w:val="16"/>
              </w:rPr>
            </w:pPr>
            <w:bookmarkStart w:id="3559" w:name="_Toc19015375"/>
            <w:bookmarkStart w:id="3560" w:name="_Toc140248815"/>
            <w:r w:rsidRPr="00C77CAD">
              <w:rPr>
                <w:rFonts w:asciiTheme="minorHAnsi" w:hAnsiTheme="minorHAnsi" w:cstheme="minorHAnsi"/>
                <w:color w:val="auto"/>
                <w:sz w:val="16"/>
                <w:szCs w:val="16"/>
              </w:rPr>
              <w:t>2886</w:t>
            </w:r>
            <w:bookmarkEnd w:id="3559"/>
            <w:bookmarkEnd w:id="3560"/>
          </w:p>
        </w:tc>
        <w:tc>
          <w:tcPr>
            <w:tcW w:w="551" w:type="dxa"/>
          </w:tcPr>
          <w:p w14:paraId="7A2338B1" w14:textId="77777777" w:rsidR="0097469C" w:rsidRPr="00C77CAD" w:rsidRDefault="0097469C" w:rsidP="00A36C2B">
            <w:pPr>
              <w:pStyle w:val="Heading2"/>
              <w:jc w:val="right"/>
              <w:rPr>
                <w:rFonts w:asciiTheme="minorHAnsi" w:hAnsiTheme="minorHAnsi" w:cstheme="minorHAnsi"/>
                <w:color w:val="auto"/>
                <w:sz w:val="16"/>
                <w:szCs w:val="16"/>
              </w:rPr>
            </w:pPr>
            <w:bookmarkStart w:id="3561" w:name="_Toc19015376"/>
            <w:bookmarkStart w:id="3562" w:name="_Toc140248816"/>
            <w:r w:rsidRPr="00C77CAD">
              <w:rPr>
                <w:rFonts w:asciiTheme="minorHAnsi" w:hAnsiTheme="minorHAnsi" w:cstheme="minorHAnsi"/>
                <w:color w:val="auto"/>
                <w:sz w:val="16"/>
                <w:szCs w:val="16"/>
              </w:rPr>
              <w:t>58</w:t>
            </w:r>
            <w:bookmarkEnd w:id="3561"/>
            <w:bookmarkEnd w:id="3562"/>
          </w:p>
        </w:tc>
        <w:tc>
          <w:tcPr>
            <w:tcW w:w="614" w:type="dxa"/>
          </w:tcPr>
          <w:p w14:paraId="3442E0AD" w14:textId="77777777" w:rsidR="0097469C" w:rsidRPr="00C77CAD" w:rsidRDefault="0097469C" w:rsidP="00A36C2B">
            <w:pPr>
              <w:pStyle w:val="Heading2"/>
              <w:jc w:val="right"/>
              <w:rPr>
                <w:rFonts w:asciiTheme="minorHAnsi" w:hAnsiTheme="minorHAnsi" w:cstheme="minorHAnsi"/>
                <w:color w:val="auto"/>
                <w:sz w:val="16"/>
                <w:szCs w:val="16"/>
              </w:rPr>
            </w:pPr>
            <w:bookmarkStart w:id="3563" w:name="_Toc19015377"/>
            <w:bookmarkStart w:id="3564" w:name="_Toc140248817"/>
            <w:r w:rsidRPr="00C77CAD">
              <w:rPr>
                <w:rFonts w:asciiTheme="minorHAnsi" w:hAnsiTheme="minorHAnsi" w:cstheme="minorHAnsi"/>
                <w:color w:val="auto"/>
                <w:sz w:val="16"/>
                <w:szCs w:val="16"/>
              </w:rPr>
              <w:t>83</w:t>
            </w:r>
            <w:bookmarkEnd w:id="3563"/>
            <w:bookmarkEnd w:id="3564"/>
          </w:p>
        </w:tc>
        <w:tc>
          <w:tcPr>
            <w:tcW w:w="612" w:type="dxa"/>
          </w:tcPr>
          <w:p w14:paraId="04B228CA"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-128</w:t>
            </w:r>
          </w:p>
        </w:tc>
        <w:tc>
          <w:tcPr>
            <w:tcW w:w="609" w:type="dxa"/>
          </w:tcPr>
          <w:p w14:paraId="41D37BFD"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-62</w:t>
            </w:r>
          </w:p>
        </w:tc>
        <w:tc>
          <w:tcPr>
            <w:tcW w:w="662" w:type="dxa"/>
          </w:tcPr>
          <w:p w14:paraId="694871FF"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122</w:t>
            </w:r>
          </w:p>
        </w:tc>
        <w:tc>
          <w:tcPr>
            <w:tcW w:w="703" w:type="dxa"/>
          </w:tcPr>
          <w:p w14:paraId="1B4A42B8" w14:textId="77777777" w:rsidR="0097469C" w:rsidRPr="00C77CAD" w:rsidRDefault="0097469C" w:rsidP="00A36C2B">
            <w:pPr>
              <w:pStyle w:val="Heading2"/>
              <w:jc w:val="right"/>
              <w:rPr>
                <w:rFonts w:asciiTheme="minorHAnsi" w:hAnsiTheme="minorHAnsi" w:cstheme="minorHAnsi"/>
                <w:color w:val="auto"/>
                <w:sz w:val="16"/>
                <w:szCs w:val="16"/>
              </w:rPr>
            </w:pPr>
            <w:bookmarkStart w:id="3565" w:name="_Toc19015378"/>
            <w:bookmarkStart w:id="3566" w:name="_Toc140248818"/>
            <w:r w:rsidRPr="00C77CAD">
              <w:rPr>
                <w:rFonts w:asciiTheme="minorHAnsi" w:hAnsiTheme="minorHAnsi" w:cstheme="minorHAnsi"/>
                <w:color w:val="auto"/>
                <w:sz w:val="16"/>
                <w:szCs w:val="16"/>
              </w:rPr>
              <w:t>294</w:t>
            </w:r>
            <w:bookmarkEnd w:id="3565"/>
            <w:bookmarkEnd w:id="3566"/>
          </w:p>
        </w:tc>
      </w:tr>
      <w:tr w:rsidR="0097469C" w:rsidRPr="00C77CAD" w14:paraId="10C86FD0" w14:textId="77777777" w:rsidTr="00A36C2B">
        <w:tc>
          <w:tcPr>
            <w:tcW w:w="3200" w:type="dxa"/>
          </w:tcPr>
          <w:p w14:paraId="71825752" w14:textId="77777777" w:rsidR="0097469C" w:rsidRPr="00C77CAD" w:rsidRDefault="0097469C" w:rsidP="00A36C2B">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Southern Arctic</w:t>
            </w:r>
          </w:p>
        </w:tc>
        <w:tc>
          <w:tcPr>
            <w:tcW w:w="982" w:type="dxa"/>
          </w:tcPr>
          <w:p w14:paraId="305CD3C2" w14:textId="77777777" w:rsidR="0097469C" w:rsidRPr="00C77CAD" w:rsidRDefault="0097469C" w:rsidP="00A36C2B">
            <w:pPr>
              <w:pStyle w:val="Heading2"/>
              <w:jc w:val="right"/>
              <w:rPr>
                <w:rFonts w:asciiTheme="minorHAnsi" w:hAnsiTheme="minorHAnsi" w:cstheme="minorHAnsi"/>
                <w:color w:val="auto"/>
                <w:sz w:val="16"/>
                <w:szCs w:val="16"/>
              </w:rPr>
            </w:pPr>
            <w:bookmarkStart w:id="3567" w:name="_Toc19015379"/>
            <w:bookmarkStart w:id="3568" w:name="_Toc140248819"/>
            <w:r w:rsidRPr="00C77CAD">
              <w:rPr>
                <w:rFonts w:asciiTheme="minorHAnsi" w:hAnsiTheme="minorHAnsi" w:cstheme="minorHAnsi"/>
                <w:color w:val="auto"/>
                <w:sz w:val="16"/>
                <w:szCs w:val="16"/>
              </w:rPr>
              <w:t>1673</w:t>
            </w:r>
            <w:bookmarkEnd w:id="3567"/>
            <w:bookmarkEnd w:id="3568"/>
          </w:p>
        </w:tc>
        <w:tc>
          <w:tcPr>
            <w:tcW w:w="551" w:type="dxa"/>
          </w:tcPr>
          <w:p w14:paraId="743493C3" w14:textId="77777777" w:rsidR="0097469C" w:rsidRPr="00C77CAD" w:rsidRDefault="0097469C" w:rsidP="00A36C2B">
            <w:pPr>
              <w:pStyle w:val="Heading2"/>
              <w:jc w:val="right"/>
              <w:rPr>
                <w:rFonts w:asciiTheme="minorHAnsi" w:hAnsiTheme="minorHAnsi" w:cstheme="minorHAnsi"/>
                <w:color w:val="auto"/>
                <w:sz w:val="16"/>
                <w:szCs w:val="16"/>
              </w:rPr>
            </w:pPr>
            <w:bookmarkStart w:id="3569" w:name="_Toc19015380"/>
            <w:bookmarkStart w:id="3570" w:name="_Toc140248820"/>
            <w:r w:rsidRPr="00C77CAD">
              <w:rPr>
                <w:rFonts w:asciiTheme="minorHAnsi" w:hAnsiTheme="minorHAnsi" w:cstheme="minorHAnsi"/>
                <w:color w:val="auto"/>
                <w:sz w:val="16"/>
                <w:szCs w:val="16"/>
              </w:rPr>
              <w:t>53</w:t>
            </w:r>
            <w:bookmarkEnd w:id="3569"/>
            <w:bookmarkEnd w:id="3570"/>
          </w:p>
        </w:tc>
        <w:tc>
          <w:tcPr>
            <w:tcW w:w="614" w:type="dxa"/>
          </w:tcPr>
          <w:p w14:paraId="20159B53" w14:textId="77777777" w:rsidR="0097469C" w:rsidRPr="00C77CAD" w:rsidRDefault="0097469C" w:rsidP="00A36C2B">
            <w:pPr>
              <w:pStyle w:val="Heading2"/>
              <w:jc w:val="right"/>
              <w:rPr>
                <w:rFonts w:asciiTheme="minorHAnsi" w:hAnsiTheme="minorHAnsi" w:cstheme="minorHAnsi"/>
                <w:color w:val="auto"/>
                <w:sz w:val="16"/>
                <w:szCs w:val="16"/>
              </w:rPr>
            </w:pPr>
            <w:bookmarkStart w:id="3571" w:name="_Toc19015381"/>
            <w:bookmarkStart w:id="3572" w:name="_Toc140248821"/>
            <w:r w:rsidRPr="00C77CAD">
              <w:rPr>
                <w:rFonts w:asciiTheme="minorHAnsi" w:hAnsiTheme="minorHAnsi" w:cstheme="minorHAnsi"/>
                <w:color w:val="auto"/>
                <w:sz w:val="16"/>
                <w:szCs w:val="16"/>
              </w:rPr>
              <w:t>72</w:t>
            </w:r>
            <w:bookmarkEnd w:id="3571"/>
            <w:bookmarkEnd w:id="3572"/>
          </w:p>
        </w:tc>
        <w:tc>
          <w:tcPr>
            <w:tcW w:w="612" w:type="dxa"/>
          </w:tcPr>
          <w:p w14:paraId="77F47FD0"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-141</w:t>
            </w:r>
          </w:p>
        </w:tc>
        <w:tc>
          <w:tcPr>
            <w:tcW w:w="609" w:type="dxa"/>
          </w:tcPr>
          <w:p w14:paraId="79D84565"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-68</w:t>
            </w:r>
          </w:p>
        </w:tc>
        <w:tc>
          <w:tcPr>
            <w:tcW w:w="662" w:type="dxa"/>
          </w:tcPr>
          <w:p w14:paraId="78EB3730"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104</w:t>
            </w:r>
          </w:p>
        </w:tc>
        <w:tc>
          <w:tcPr>
            <w:tcW w:w="703" w:type="dxa"/>
          </w:tcPr>
          <w:p w14:paraId="72B1243F" w14:textId="77777777" w:rsidR="0097469C" w:rsidRPr="00C77CAD" w:rsidRDefault="0097469C" w:rsidP="00A36C2B">
            <w:pPr>
              <w:pStyle w:val="Heading2"/>
              <w:jc w:val="right"/>
              <w:rPr>
                <w:rFonts w:asciiTheme="minorHAnsi" w:hAnsiTheme="minorHAnsi" w:cstheme="minorHAnsi"/>
                <w:color w:val="auto"/>
                <w:sz w:val="16"/>
                <w:szCs w:val="16"/>
              </w:rPr>
            </w:pPr>
            <w:bookmarkStart w:id="3573" w:name="_Toc19015382"/>
            <w:bookmarkStart w:id="3574" w:name="_Toc140248822"/>
            <w:r w:rsidRPr="00C77CAD">
              <w:rPr>
                <w:rFonts w:asciiTheme="minorHAnsi" w:hAnsiTheme="minorHAnsi" w:cstheme="minorHAnsi"/>
                <w:color w:val="auto"/>
                <w:sz w:val="16"/>
                <w:szCs w:val="16"/>
              </w:rPr>
              <w:t>308</w:t>
            </w:r>
            <w:bookmarkEnd w:id="3573"/>
            <w:bookmarkEnd w:id="3574"/>
          </w:p>
        </w:tc>
      </w:tr>
      <w:tr w:rsidR="0097469C" w:rsidRPr="00C77CAD" w14:paraId="4596D92F" w14:textId="77777777" w:rsidTr="00A36C2B">
        <w:tc>
          <w:tcPr>
            <w:tcW w:w="3200" w:type="dxa"/>
          </w:tcPr>
          <w:p w14:paraId="747639D4" w14:textId="77777777" w:rsidR="0097469C" w:rsidRPr="00C77CAD" w:rsidRDefault="0097469C" w:rsidP="00A36C2B">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Arctic Cordillera</w:t>
            </w:r>
          </w:p>
        </w:tc>
        <w:tc>
          <w:tcPr>
            <w:tcW w:w="982" w:type="dxa"/>
          </w:tcPr>
          <w:p w14:paraId="76956DDA" w14:textId="77777777" w:rsidR="0097469C" w:rsidRPr="00C77CAD" w:rsidRDefault="0097469C" w:rsidP="00A36C2B">
            <w:pPr>
              <w:pStyle w:val="Heading2"/>
              <w:jc w:val="right"/>
              <w:rPr>
                <w:rFonts w:asciiTheme="minorHAnsi" w:hAnsiTheme="minorHAnsi" w:cstheme="minorHAnsi"/>
                <w:color w:val="auto"/>
                <w:sz w:val="16"/>
                <w:szCs w:val="16"/>
              </w:rPr>
            </w:pPr>
            <w:bookmarkStart w:id="3575" w:name="_Toc19015383"/>
            <w:bookmarkStart w:id="3576" w:name="_Toc140248823"/>
            <w:r w:rsidRPr="00C77CAD">
              <w:rPr>
                <w:rFonts w:asciiTheme="minorHAnsi" w:hAnsiTheme="minorHAnsi" w:cstheme="minorHAnsi"/>
                <w:color w:val="auto"/>
                <w:sz w:val="16"/>
                <w:szCs w:val="16"/>
              </w:rPr>
              <w:t>338</w:t>
            </w:r>
            <w:bookmarkEnd w:id="3575"/>
            <w:bookmarkEnd w:id="3576"/>
          </w:p>
        </w:tc>
        <w:tc>
          <w:tcPr>
            <w:tcW w:w="551" w:type="dxa"/>
          </w:tcPr>
          <w:p w14:paraId="5DA43D81" w14:textId="77777777" w:rsidR="0097469C" w:rsidRPr="00C77CAD" w:rsidRDefault="0097469C" w:rsidP="00A36C2B">
            <w:pPr>
              <w:pStyle w:val="Heading2"/>
              <w:jc w:val="right"/>
              <w:rPr>
                <w:rFonts w:asciiTheme="minorHAnsi" w:hAnsiTheme="minorHAnsi" w:cstheme="minorHAnsi"/>
                <w:color w:val="auto"/>
                <w:sz w:val="16"/>
                <w:szCs w:val="16"/>
              </w:rPr>
            </w:pPr>
            <w:bookmarkStart w:id="3577" w:name="_Toc19015384"/>
            <w:bookmarkStart w:id="3578" w:name="_Toc140248824"/>
            <w:r w:rsidRPr="00C77CAD">
              <w:rPr>
                <w:rFonts w:asciiTheme="minorHAnsi" w:hAnsiTheme="minorHAnsi" w:cstheme="minorHAnsi"/>
                <w:color w:val="auto"/>
                <w:sz w:val="16"/>
                <w:szCs w:val="16"/>
              </w:rPr>
              <w:t>57</w:t>
            </w:r>
            <w:bookmarkEnd w:id="3577"/>
            <w:bookmarkEnd w:id="3578"/>
          </w:p>
        </w:tc>
        <w:tc>
          <w:tcPr>
            <w:tcW w:w="614" w:type="dxa"/>
          </w:tcPr>
          <w:p w14:paraId="00D85AB4" w14:textId="77777777" w:rsidR="0097469C" w:rsidRPr="00C77CAD" w:rsidRDefault="0097469C" w:rsidP="00A36C2B">
            <w:pPr>
              <w:pStyle w:val="Heading2"/>
              <w:jc w:val="right"/>
              <w:rPr>
                <w:rFonts w:asciiTheme="minorHAnsi" w:hAnsiTheme="minorHAnsi" w:cstheme="minorHAnsi"/>
                <w:color w:val="auto"/>
                <w:sz w:val="16"/>
                <w:szCs w:val="16"/>
              </w:rPr>
            </w:pPr>
            <w:bookmarkStart w:id="3579" w:name="_Toc19015385"/>
            <w:bookmarkStart w:id="3580" w:name="_Toc140248825"/>
            <w:r w:rsidRPr="00C77CAD">
              <w:rPr>
                <w:rFonts w:asciiTheme="minorHAnsi" w:hAnsiTheme="minorHAnsi" w:cstheme="minorHAnsi"/>
                <w:color w:val="auto"/>
                <w:sz w:val="16"/>
                <w:szCs w:val="16"/>
              </w:rPr>
              <w:t>83</w:t>
            </w:r>
            <w:bookmarkEnd w:id="3579"/>
            <w:bookmarkEnd w:id="3580"/>
          </w:p>
        </w:tc>
        <w:tc>
          <w:tcPr>
            <w:tcW w:w="612" w:type="dxa"/>
          </w:tcPr>
          <w:p w14:paraId="071C60E5"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-95</w:t>
            </w:r>
          </w:p>
        </w:tc>
        <w:tc>
          <w:tcPr>
            <w:tcW w:w="609" w:type="dxa"/>
          </w:tcPr>
          <w:p w14:paraId="66BDD8D4"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-61</w:t>
            </w:r>
          </w:p>
        </w:tc>
        <w:tc>
          <w:tcPr>
            <w:tcW w:w="662" w:type="dxa"/>
          </w:tcPr>
          <w:p w14:paraId="1C3425BB"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140</w:t>
            </w:r>
          </w:p>
        </w:tc>
        <w:tc>
          <w:tcPr>
            <w:tcW w:w="703" w:type="dxa"/>
          </w:tcPr>
          <w:p w14:paraId="17983786" w14:textId="77777777" w:rsidR="0097469C" w:rsidRPr="00C77CAD" w:rsidRDefault="0097469C" w:rsidP="00A36C2B">
            <w:pPr>
              <w:pStyle w:val="Heading2"/>
              <w:jc w:val="right"/>
              <w:rPr>
                <w:rFonts w:asciiTheme="minorHAnsi" w:hAnsiTheme="minorHAnsi" w:cstheme="minorHAnsi"/>
                <w:color w:val="auto"/>
                <w:sz w:val="16"/>
                <w:szCs w:val="16"/>
              </w:rPr>
            </w:pPr>
            <w:bookmarkStart w:id="3581" w:name="_Toc19015386"/>
            <w:bookmarkStart w:id="3582" w:name="_Toc140248826"/>
            <w:r w:rsidRPr="00C77CAD">
              <w:rPr>
                <w:rFonts w:asciiTheme="minorHAnsi" w:hAnsiTheme="minorHAnsi" w:cstheme="minorHAnsi"/>
                <w:color w:val="auto"/>
                <w:sz w:val="16"/>
                <w:szCs w:val="16"/>
              </w:rPr>
              <w:t>308</w:t>
            </w:r>
            <w:bookmarkEnd w:id="3581"/>
            <w:bookmarkEnd w:id="3582"/>
          </w:p>
        </w:tc>
      </w:tr>
      <w:tr w:rsidR="0097469C" w:rsidRPr="00C77CAD" w14:paraId="7BF3C470" w14:textId="77777777" w:rsidTr="00A36C2B">
        <w:tc>
          <w:tcPr>
            <w:tcW w:w="3200" w:type="dxa"/>
          </w:tcPr>
          <w:p w14:paraId="4716C12E" w14:textId="77777777" w:rsidR="0097469C" w:rsidRPr="00C77CAD" w:rsidRDefault="0097469C" w:rsidP="00A36C2B">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Taiga Cordillera</w:t>
            </w:r>
          </w:p>
        </w:tc>
        <w:tc>
          <w:tcPr>
            <w:tcW w:w="982" w:type="dxa"/>
          </w:tcPr>
          <w:p w14:paraId="4EFDEB22" w14:textId="77777777" w:rsidR="0097469C" w:rsidRPr="00C77CAD" w:rsidRDefault="0097469C" w:rsidP="00A36C2B">
            <w:pPr>
              <w:pStyle w:val="Heading2"/>
              <w:jc w:val="right"/>
              <w:rPr>
                <w:rFonts w:asciiTheme="minorHAnsi" w:hAnsiTheme="minorHAnsi" w:cstheme="minorHAnsi"/>
                <w:color w:val="auto"/>
                <w:sz w:val="16"/>
                <w:szCs w:val="16"/>
              </w:rPr>
            </w:pPr>
            <w:bookmarkStart w:id="3583" w:name="_Toc19015387"/>
            <w:bookmarkStart w:id="3584" w:name="_Toc140248827"/>
            <w:r w:rsidRPr="00C77CAD">
              <w:rPr>
                <w:rFonts w:asciiTheme="minorHAnsi" w:hAnsiTheme="minorHAnsi" w:cstheme="minorHAnsi"/>
                <w:color w:val="auto"/>
                <w:sz w:val="16"/>
                <w:szCs w:val="16"/>
              </w:rPr>
              <w:t>265</w:t>
            </w:r>
            <w:bookmarkEnd w:id="3583"/>
            <w:bookmarkEnd w:id="3584"/>
          </w:p>
        </w:tc>
        <w:tc>
          <w:tcPr>
            <w:tcW w:w="551" w:type="dxa"/>
          </w:tcPr>
          <w:p w14:paraId="7E3266FE" w14:textId="77777777" w:rsidR="0097469C" w:rsidRPr="00C77CAD" w:rsidRDefault="0097469C" w:rsidP="00A36C2B">
            <w:pPr>
              <w:pStyle w:val="Heading2"/>
              <w:jc w:val="right"/>
              <w:rPr>
                <w:rFonts w:asciiTheme="minorHAnsi" w:hAnsiTheme="minorHAnsi" w:cstheme="minorHAnsi"/>
                <w:color w:val="auto"/>
                <w:sz w:val="16"/>
                <w:szCs w:val="16"/>
              </w:rPr>
            </w:pPr>
            <w:bookmarkStart w:id="3585" w:name="_Toc19015388"/>
            <w:bookmarkStart w:id="3586" w:name="_Toc140248828"/>
            <w:r w:rsidRPr="00C77CAD">
              <w:rPr>
                <w:rFonts w:asciiTheme="minorHAnsi" w:hAnsiTheme="minorHAnsi" w:cstheme="minorHAnsi"/>
                <w:color w:val="auto"/>
                <w:sz w:val="16"/>
                <w:szCs w:val="16"/>
              </w:rPr>
              <w:t>60</w:t>
            </w:r>
            <w:bookmarkEnd w:id="3585"/>
            <w:bookmarkEnd w:id="3586"/>
          </w:p>
        </w:tc>
        <w:tc>
          <w:tcPr>
            <w:tcW w:w="614" w:type="dxa"/>
          </w:tcPr>
          <w:p w14:paraId="6EA610D6" w14:textId="77777777" w:rsidR="0097469C" w:rsidRPr="00C77CAD" w:rsidRDefault="0097469C" w:rsidP="00A36C2B">
            <w:pPr>
              <w:pStyle w:val="Heading2"/>
              <w:jc w:val="right"/>
              <w:rPr>
                <w:rFonts w:asciiTheme="minorHAnsi" w:hAnsiTheme="minorHAnsi" w:cstheme="minorHAnsi"/>
                <w:color w:val="auto"/>
                <w:sz w:val="16"/>
                <w:szCs w:val="16"/>
              </w:rPr>
            </w:pPr>
            <w:bookmarkStart w:id="3587" w:name="_Toc19015389"/>
            <w:bookmarkStart w:id="3588" w:name="_Toc140248829"/>
            <w:r w:rsidRPr="00C77CAD">
              <w:rPr>
                <w:rFonts w:asciiTheme="minorHAnsi" w:hAnsiTheme="minorHAnsi" w:cstheme="minorHAnsi"/>
                <w:color w:val="auto"/>
                <w:sz w:val="16"/>
                <w:szCs w:val="16"/>
              </w:rPr>
              <w:t>70</w:t>
            </w:r>
            <w:bookmarkEnd w:id="3587"/>
            <w:bookmarkEnd w:id="3588"/>
          </w:p>
        </w:tc>
        <w:tc>
          <w:tcPr>
            <w:tcW w:w="612" w:type="dxa"/>
          </w:tcPr>
          <w:p w14:paraId="73E0D79A"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-141</w:t>
            </w:r>
          </w:p>
        </w:tc>
        <w:tc>
          <w:tcPr>
            <w:tcW w:w="609" w:type="dxa"/>
          </w:tcPr>
          <w:p w14:paraId="13BC2483"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-125</w:t>
            </w:r>
          </w:p>
        </w:tc>
        <w:tc>
          <w:tcPr>
            <w:tcW w:w="662" w:type="dxa"/>
          </w:tcPr>
          <w:p w14:paraId="33D168EB"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104</w:t>
            </w:r>
          </w:p>
        </w:tc>
        <w:tc>
          <w:tcPr>
            <w:tcW w:w="703" w:type="dxa"/>
          </w:tcPr>
          <w:p w14:paraId="03B2C31C" w14:textId="77777777" w:rsidR="0097469C" w:rsidRPr="00C77CAD" w:rsidRDefault="0097469C" w:rsidP="00A36C2B">
            <w:pPr>
              <w:pStyle w:val="Heading2"/>
              <w:jc w:val="right"/>
              <w:rPr>
                <w:rFonts w:asciiTheme="minorHAnsi" w:hAnsiTheme="minorHAnsi" w:cstheme="minorHAnsi"/>
                <w:color w:val="auto"/>
                <w:sz w:val="16"/>
                <w:szCs w:val="16"/>
              </w:rPr>
            </w:pPr>
            <w:bookmarkStart w:id="3589" w:name="_Toc19015390"/>
            <w:bookmarkStart w:id="3590" w:name="_Toc140248830"/>
            <w:r w:rsidRPr="00C77CAD">
              <w:rPr>
                <w:rFonts w:asciiTheme="minorHAnsi" w:hAnsiTheme="minorHAnsi" w:cstheme="minorHAnsi"/>
                <w:color w:val="auto"/>
                <w:sz w:val="16"/>
                <w:szCs w:val="16"/>
              </w:rPr>
              <w:t>308</w:t>
            </w:r>
            <w:bookmarkEnd w:id="3589"/>
            <w:bookmarkEnd w:id="3590"/>
          </w:p>
        </w:tc>
      </w:tr>
      <w:tr w:rsidR="0097469C" w:rsidRPr="00C77CAD" w14:paraId="0F76D6EA" w14:textId="77777777" w:rsidTr="00A36C2B">
        <w:tc>
          <w:tcPr>
            <w:tcW w:w="3200" w:type="dxa"/>
          </w:tcPr>
          <w:p w14:paraId="51C3F087" w14:textId="77777777" w:rsidR="0097469C" w:rsidRPr="00C77CAD" w:rsidRDefault="0097469C" w:rsidP="00A36C2B">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Boreal Cordillera</w:t>
            </w:r>
          </w:p>
        </w:tc>
        <w:tc>
          <w:tcPr>
            <w:tcW w:w="982" w:type="dxa"/>
          </w:tcPr>
          <w:p w14:paraId="64EF3DFD" w14:textId="77777777" w:rsidR="0097469C" w:rsidRPr="00C77CAD" w:rsidRDefault="0097469C" w:rsidP="00A36C2B">
            <w:pPr>
              <w:pStyle w:val="Heading2"/>
              <w:jc w:val="right"/>
              <w:rPr>
                <w:rFonts w:asciiTheme="minorHAnsi" w:hAnsiTheme="minorHAnsi" w:cstheme="minorHAnsi"/>
                <w:color w:val="auto"/>
                <w:sz w:val="16"/>
                <w:szCs w:val="16"/>
              </w:rPr>
            </w:pPr>
            <w:bookmarkStart w:id="3591" w:name="_Toc19015391"/>
            <w:bookmarkStart w:id="3592" w:name="_Toc140248831"/>
            <w:r w:rsidRPr="00C77CAD">
              <w:rPr>
                <w:rFonts w:asciiTheme="minorHAnsi" w:hAnsiTheme="minorHAnsi" w:cstheme="minorHAnsi"/>
                <w:color w:val="auto"/>
                <w:sz w:val="16"/>
                <w:szCs w:val="16"/>
              </w:rPr>
              <w:t>468</w:t>
            </w:r>
            <w:bookmarkEnd w:id="3591"/>
            <w:bookmarkEnd w:id="3592"/>
          </w:p>
        </w:tc>
        <w:tc>
          <w:tcPr>
            <w:tcW w:w="551" w:type="dxa"/>
          </w:tcPr>
          <w:p w14:paraId="4929EFAC" w14:textId="77777777" w:rsidR="0097469C" w:rsidRPr="00C77CAD" w:rsidRDefault="0097469C" w:rsidP="00A36C2B">
            <w:pPr>
              <w:pStyle w:val="Heading2"/>
              <w:jc w:val="right"/>
              <w:rPr>
                <w:rFonts w:asciiTheme="minorHAnsi" w:hAnsiTheme="minorHAnsi" w:cstheme="minorHAnsi"/>
                <w:color w:val="auto"/>
                <w:sz w:val="16"/>
                <w:szCs w:val="16"/>
              </w:rPr>
            </w:pPr>
            <w:bookmarkStart w:id="3593" w:name="_Toc19015392"/>
            <w:bookmarkStart w:id="3594" w:name="_Toc140248832"/>
            <w:r w:rsidRPr="00C77CAD">
              <w:rPr>
                <w:rFonts w:asciiTheme="minorHAnsi" w:hAnsiTheme="minorHAnsi" w:cstheme="minorHAnsi"/>
                <w:color w:val="auto"/>
                <w:sz w:val="16"/>
                <w:szCs w:val="16"/>
              </w:rPr>
              <w:t>56</w:t>
            </w:r>
            <w:bookmarkEnd w:id="3593"/>
            <w:bookmarkEnd w:id="3594"/>
          </w:p>
        </w:tc>
        <w:tc>
          <w:tcPr>
            <w:tcW w:w="614" w:type="dxa"/>
          </w:tcPr>
          <w:p w14:paraId="68DC6E60" w14:textId="77777777" w:rsidR="0097469C" w:rsidRPr="00C77CAD" w:rsidRDefault="0097469C" w:rsidP="00A36C2B">
            <w:pPr>
              <w:pStyle w:val="Heading2"/>
              <w:jc w:val="right"/>
              <w:rPr>
                <w:rFonts w:asciiTheme="minorHAnsi" w:hAnsiTheme="minorHAnsi" w:cstheme="minorHAnsi"/>
                <w:color w:val="auto"/>
                <w:sz w:val="16"/>
                <w:szCs w:val="16"/>
              </w:rPr>
            </w:pPr>
            <w:bookmarkStart w:id="3595" w:name="_Toc19015393"/>
            <w:bookmarkStart w:id="3596" w:name="_Toc140248833"/>
            <w:r w:rsidRPr="00C77CAD">
              <w:rPr>
                <w:rFonts w:asciiTheme="minorHAnsi" w:hAnsiTheme="minorHAnsi" w:cstheme="minorHAnsi"/>
                <w:color w:val="auto"/>
                <w:sz w:val="16"/>
                <w:szCs w:val="16"/>
              </w:rPr>
              <w:t>65</w:t>
            </w:r>
            <w:bookmarkEnd w:id="3595"/>
            <w:bookmarkEnd w:id="3596"/>
          </w:p>
        </w:tc>
        <w:tc>
          <w:tcPr>
            <w:tcW w:w="612" w:type="dxa"/>
          </w:tcPr>
          <w:p w14:paraId="6B83515B"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-141</w:t>
            </w:r>
          </w:p>
        </w:tc>
        <w:tc>
          <w:tcPr>
            <w:tcW w:w="609" w:type="dxa"/>
          </w:tcPr>
          <w:p w14:paraId="27D51343"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-122</w:t>
            </w:r>
          </w:p>
        </w:tc>
        <w:tc>
          <w:tcPr>
            <w:tcW w:w="662" w:type="dxa"/>
          </w:tcPr>
          <w:p w14:paraId="3450A6EA"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86</w:t>
            </w:r>
          </w:p>
        </w:tc>
        <w:tc>
          <w:tcPr>
            <w:tcW w:w="703" w:type="dxa"/>
          </w:tcPr>
          <w:p w14:paraId="152033FB" w14:textId="77777777" w:rsidR="0097469C" w:rsidRPr="00C77CAD" w:rsidRDefault="0097469C" w:rsidP="00A36C2B">
            <w:pPr>
              <w:pStyle w:val="Heading2"/>
              <w:jc w:val="right"/>
              <w:rPr>
                <w:rFonts w:asciiTheme="minorHAnsi" w:hAnsiTheme="minorHAnsi" w:cstheme="minorHAnsi"/>
                <w:color w:val="auto"/>
                <w:sz w:val="16"/>
                <w:szCs w:val="16"/>
              </w:rPr>
            </w:pPr>
            <w:bookmarkStart w:id="3597" w:name="_Toc19015394"/>
            <w:bookmarkStart w:id="3598" w:name="_Toc140248834"/>
            <w:r w:rsidRPr="00C77CAD">
              <w:rPr>
                <w:rFonts w:asciiTheme="minorHAnsi" w:hAnsiTheme="minorHAnsi" w:cstheme="minorHAnsi"/>
                <w:color w:val="auto"/>
                <w:sz w:val="16"/>
                <w:szCs w:val="16"/>
              </w:rPr>
              <w:t>322</w:t>
            </w:r>
            <w:bookmarkEnd w:id="3597"/>
            <w:bookmarkEnd w:id="3598"/>
          </w:p>
        </w:tc>
      </w:tr>
      <w:tr w:rsidR="0097469C" w:rsidRPr="00C77CAD" w14:paraId="089EFD72" w14:textId="77777777" w:rsidTr="00A36C2B">
        <w:tc>
          <w:tcPr>
            <w:tcW w:w="3200" w:type="dxa"/>
          </w:tcPr>
          <w:p w14:paraId="5D1F815C" w14:textId="77777777" w:rsidR="0097469C" w:rsidRPr="00C77CAD" w:rsidRDefault="0097469C" w:rsidP="00A36C2B">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Taiga Shield</w:t>
            </w:r>
          </w:p>
        </w:tc>
        <w:tc>
          <w:tcPr>
            <w:tcW w:w="982" w:type="dxa"/>
          </w:tcPr>
          <w:p w14:paraId="1CB282A9" w14:textId="77777777" w:rsidR="0097469C" w:rsidRPr="00C77CAD" w:rsidRDefault="0097469C" w:rsidP="00A36C2B">
            <w:pPr>
              <w:pStyle w:val="Heading2"/>
              <w:jc w:val="right"/>
              <w:rPr>
                <w:rFonts w:asciiTheme="minorHAnsi" w:hAnsiTheme="minorHAnsi" w:cstheme="minorHAnsi"/>
                <w:color w:val="auto"/>
                <w:sz w:val="16"/>
                <w:szCs w:val="16"/>
              </w:rPr>
            </w:pPr>
            <w:bookmarkStart w:id="3599" w:name="_Toc19015395"/>
            <w:bookmarkStart w:id="3600" w:name="_Toc140248835"/>
            <w:r w:rsidRPr="00C77CAD">
              <w:rPr>
                <w:rFonts w:asciiTheme="minorHAnsi" w:hAnsiTheme="minorHAnsi" w:cstheme="minorHAnsi"/>
                <w:color w:val="auto"/>
                <w:sz w:val="16"/>
                <w:szCs w:val="16"/>
              </w:rPr>
              <w:t>816</w:t>
            </w:r>
            <w:bookmarkEnd w:id="3599"/>
            <w:bookmarkEnd w:id="3600"/>
          </w:p>
        </w:tc>
        <w:tc>
          <w:tcPr>
            <w:tcW w:w="551" w:type="dxa"/>
          </w:tcPr>
          <w:p w14:paraId="074B57E1" w14:textId="77777777" w:rsidR="0097469C" w:rsidRPr="00C77CAD" w:rsidRDefault="0097469C" w:rsidP="00A36C2B">
            <w:pPr>
              <w:pStyle w:val="Heading2"/>
              <w:jc w:val="right"/>
              <w:rPr>
                <w:rFonts w:asciiTheme="minorHAnsi" w:hAnsiTheme="minorHAnsi" w:cstheme="minorHAnsi"/>
                <w:color w:val="auto"/>
                <w:sz w:val="16"/>
                <w:szCs w:val="16"/>
              </w:rPr>
            </w:pPr>
            <w:bookmarkStart w:id="3601" w:name="_Toc19015396"/>
            <w:bookmarkStart w:id="3602" w:name="_Toc140248836"/>
            <w:r w:rsidRPr="00C77CAD">
              <w:rPr>
                <w:rFonts w:asciiTheme="minorHAnsi" w:hAnsiTheme="minorHAnsi" w:cstheme="minorHAnsi"/>
                <w:color w:val="auto"/>
                <w:sz w:val="16"/>
                <w:szCs w:val="16"/>
              </w:rPr>
              <w:t>51</w:t>
            </w:r>
            <w:bookmarkEnd w:id="3601"/>
            <w:bookmarkEnd w:id="3602"/>
          </w:p>
        </w:tc>
        <w:tc>
          <w:tcPr>
            <w:tcW w:w="614" w:type="dxa"/>
          </w:tcPr>
          <w:p w14:paraId="7076F4FA" w14:textId="77777777" w:rsidR="0097469C" w:rsidRPr="00C77CAD" w:rsidRDefault="0097469C" w:rsidP="00A36C2B">
            <w:pPr>
              <w:pStyle w:val="Heading2"/>
              <w:jc w:val="right"/>
              <w:rPr>
                <w:rFonts w:asciiTheme="minorHAnsi" w:hAnsiTheme="minorHAnsi" w:cstheme="minorHAnsi"/>
                <w:color w:val="auto"/>
                <w:sz w:val="16"/>
                <w:szCs w:val="16"/>
              </w:rPr>
            </w:pPr>
            <w:bookmarkStart w:id="3603" w:name="_Toc19015397"/>
            <w:bookmarkStart w:id="3604" w:name="_Toc140248837"/>
            <w:r w:rsidRPr="00C77CAD">
              <w:rPr>
                <w:rFonts w:asciiTheme="minorHAnsi" w:hAnsiTheme="minorHAnsi" w:cstheme="minorHAnsi"/>
                <w:color w:val="auto"/>
                <w:sz w:val="16"/>
                <w:szCs w:val="16"/>
              </w:rPr>
              <w:t>60</w:t>
            </w:r>
            <w:bookmarkEnd w:id="3603"/>
            <w:bookmarkEnd w:id="3604"/>
          </w:p>
        </w:tc>
        <w:tc>
          <w:tcPr>
            <w:tcW w:w="612" w:type="dxa"/>
          </w:tcPr>
          <w:p w14:paraId="1EA11B66"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-80</w:t>
            </w:r>
          </w:p>
        </w:tc>
        <w:tc>
          <w:tcPr>
            <w:tcW w:w="609" w:type="dxa"/>
          </w:tcPr>
          <w:p w14:paraId="25A4E635"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-55</w:t>
            </w:r>
          </w:p>
        </w:tc>
        <w:tc>
          <w:tcPr>
            <w:tcW w:w="662" w:type="dxa"/>
          </w:tcPr>
          <w:p w14:paraId="4220440A"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86</w:t>
            </w:r>
          </w:p>
        </w:tc>
        <w:tc>
          <w:tcPr>
            <w:tcW w:w="703" w:type="dxa"/>
          </w:tcPr>
          <w:p w14:paraId="6ADF03BB" w14:textId="77777777" w:rsidR="0097469C" w:rsidRPr="00C77CAD" w:rsidRDefault="0097469C" w:rsidP="00A36C2B">
            <w:pPr>
              <w:pStyle w:val="Heading2"/>
              <w:jc w:val="right"/>
              <w:rPr>
                <w:rFonts w:asciiTheme="minorHAnsi" w:hAnsiTheme="minorHAnsi" w:cstheme="minorHAnsi"/>
                <w:color w:val="auto"/>
                <w:sz w:val="16"/>
                <w:szCs w:val="16"/>
              </w:rPr>
            </w:pPr>
            <w:bookmarkStart w:id="3605" w:name="_Toc19015398"/>
            <w:bookmarkStart w:id="3606" w:name="_Toc140248838"/>
            <w:r w:rsidRPr="00C77CAD">
              <w:rPr>
                <w:rFonts w:asciiTheme="minorHAnsi" w:hAnsiTheme="minorHAnsi" w:cstheme="minorHAnsi"/>
                <w:color w:val="auto"/>
                <w:sz w:val="16"/>
                <w:szCs w:val="16"/>
              </w:rPr>
              <w:t>322</w:t>
            </w:r>
            <w:bookmarkEnd w:id="3605"/>
            <w:bookmarkEnd w:id="3606"/>
          </w:p>
        </w:tc>
      </w:tr>
      <w:tr w:rsidR="0097469C" w:rsidRPr="00C77CAD" w14:paraId="02B1598B" w14:textId="77777777" w:rsidTr="00A36C2B">
        <w:tc>
          <w:tcPr>
            <w:tcW w:w="3200" w:type="dxa"/>
          </w:tcPr>
          <w:p w14:paraId="566DB017" w14:textId="77777777" w:rsidR="0097469C" w:rsidRPr="00C77CAD" w:rsidRDefault="0097469C" w:rsidP="00A36C2B">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Boreal Shield</w:t>
            </w:r>
          </w:p>
        </w:tc>
        <w:tc>
          <w:tcPr>
            <w:tcW w:w="982" w:type="dxa"/>
          </w:tcPr>
          <w:p w14:paraId="49094C9B" w14:textId="77777777" w:rsidR="0097469C" w:rsidRPr="00C77CAD" w:rsidRDefault="0097469C" w:rsidP="00A36C2B">
            <w:pPr>
              <w:pStyle w:val="Heading2"/>
              <w:jc w:val="right"/>
              <w:rPr>
                <w:rFonts w:asciiTheme="minorHAnsi" w:hAnsiTheme="minorHAnsi" w:cstheme="minorHAnsi"/>
                <w:color w:val="auto"/>
                <w:sz w:val="16"/>
                <w:szCs w:val="16"/>
              </w:rPr>
            </w:pPr>
            <w:bookmarkStart w:id="3607" w:name="_Toc19015399"/>
            <w:bookmarkStart w:id="3608" w:name="_Toc140248839"/>
            <w:r w:rsidRPr="00C77CAD">
              <w:rPr>
                <w:rFonts w:asciiTheme="minorHAnsi" w:hAnsiTheme="minorHAnsi" w:cstheme="minorHAnsi"/>
                <w:color w:val="auto"/>
                <w:sz w:val="16"/>
                <w:szCs w:val="16"/>
              </w:rPr>
              <w:t>2072</w:t>
            </w:r>
            <w:bookmarkEnd w:id="3607"/>
            <w:bookmarkEnd w:id="3608"/>
          </w:p>
        </w:tc>
        <w:tc>
          <w:tcPr>
            <w:tcW w:w="551" w:type="dxa"/>
          </w:tcPr>
          <w:p w14:paraId="04CC9F84" w14:textId="77777777" w:rsidR="0097469C" w:rsidRPr="00C77CAD" w:rsidRDefault="0097469C" w:rsidP="00A36C2B">
            <w:pPr>
              <w:pStyle w:val="Heading2"/>
              <w:jc w:val="right"/>
              <w:rPr>
                <w:rFonts w:asciiTheme="minorHAnsi" w:hAnsiTheme="minorHAnsi" w:cstheme="minorHAnsi"/>
                <w:color w:val="auto"/>
                <w:sz w:val="16"/>
                <w:szCs w:val="16"/>
              </w:rPr>
            </w:pPr>
            <w:bookmarkStart w:id="3609" w:name="_Toc19015400"/>
            <w:bookmarkStart w:id="3610" w:name="_Toc140248840"/>
            <w:r w:rsidRPr="00C77CAD">
              <w:rPr>
                <w:rFonts w:asciiTheme="minorHAnsi" w:hAnsiTheme="minorHAnsi" w:cstheme="minorHAnsi"/>
                <w:color w:val="auto"/>
                <w:sz w:val="16"/>
                <w:szCs w:val="16"/>
              </w:rPr>
              <w:t>44</w:t>
            </w:r>
            <w:bookmarkEnd w:id="3609"/>
            <w:bookmarkEnd w:id="3610"/>
          </w:p>
        </w:tc>
        <w:tc>
          <w:tcPr>
            <w:tcW w:w="614" w:type="dxa"/>
          </w:tcPr>
          <w:p w14:paraId="39105030" w14:textId="77777777" w:rsidR="0097469C" w:rsidRPr="00C77CAD" w:rsidRDefault="0097469C" w:rsidP="00A36C2B">
            <w:pPr>
              <w:pStyle w:val="Heading2"/>
              <w:jc w:val="right"/>
              <w:rPr>
                <w:rFonts w:asciiTheme="minorHAnsi" w:hAnsiTheme="minorHAnsi" w:cstheme="minorHAnsi"/>
                <w:color w:val="auto"/>
                <w:sz w:val="16"/>
                <w:szCs w:val="16"/>
              </w:rPr>
            </w:pPr>
            <w:bookmarkStart w:id="3611" w:name="_Toc19015401"/>
            <w:bookmarkStart w:id="3612" w:name="_Toc140248841"/>
            <w:r w:rsidRPr="00C77CAD">
              <w:rPr>
                <w:rFonts w:asciiTheme="minorHAnsi" w:hAnsiTheme="minorHAnsi" w:cstheme="minorHAnsi"/>
                <w:color w:val="auto"/>
                <w:sz w:val="16"/>
                <w:szCs w:val="16"/>
              </w:rPr>
              <w:t>60</w:t>
            </w:r>
            <w:bookmarkEnd w:id="3611"/>
            <w:bookmarkEnd w:id="3612"/>
          </w:p>
        </w:tc>
        <w:tc>
          <w:tcPr>
            <w:tcW w:w="612" w:type="dxa"/>
          </w:tcPr>
          <w:p w14:paraId="41E114FC"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-112</w:t>
            </w:r>
          </w:p>
        </w:tc>
        <w:tc>
          <w:tcPr>
            <w:tcW w:w="609" w:type="dxa"/>
          </w:tcPr>
          <w:p w14:paraId="72EECF53"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-47</w:t>
            </w:r>
          </w:p>
        </w:tc>
        <w:tc>
          <w:tcPr>
            <w:tcW w:w="662" w:type="dxa"/>
          </w:tcPr>
          <w:p w14:paraId="4E94A3CE"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86</w:t>
            </w:r>
          </w:p>
        </w:tc>
        <w:tc>
          <w:tcPr>
            <w:tcW w:w="703" w:type="dxa"/>
          </w:tcPr>
          <w:p w14:paraId="375CEB08" w14:textId="77777777" w:rsidR="0097469C" w:rsidRPr="00C77CAD" w:rsidRDefault="0097469C" w:rsidP="00A36C2B">
            <w:pPr>
              <w:pStyle w:val="Heading2"/>
              <w:jc w:val="right"/>
              <w:rPr>
                <w:rFonts w:asciiTheme="minorHAnsi" w:hAnsiTheme="minorHAnsi" w:cstheme="minorHAnsi"/>
                <w:color w:val="auto"/>
                <w:sz w:val="16"/>
                <w:szCs w:val="16"/>
              </w:rPr>
            </w:pPr>
            <w:bookmarkStart w:id="3613" w:name="_Toc19015402"/>
            <w:bookmarkStart w:id="3614" w:name="_Toc140248842"/>
            <w:r w:rsidRPr="00C77CAD">
              <w:rPr>
                <w:rFonts w:asciiTheme="minorHAnsi" w:hAnsiTheme="minorHAnsi" w:cstheme="minorHAnsi"/>
                <w:color w:val="auto"/>
                <w:sz w:val="16"/>
                <w:szCs w:val="16"/>
              </w:rPr>
              <w:t>350</w:t>
            </w:r>
            <w:bookmarkEnd w:id="3613"/>
            <w:bookmarkEnd w:id="3614"/>
          </w:p>
        </w:tc>
      </w:tr>
      <w:tr w:rsidR="0097469C" w:rsidRPr="00C77CAD" w14:paraId="5E6DB0E8" w14:textId="77777777" w:rsidTr="00A36C2B">
        <w:tc>
          <w:tcPr>
            <w:tcW w:w="3200" w:type="dxa"/>
          </w:tcPr>
          <w:p w14:paraId="68C4CF7C" w14:textId="77777777" w:rsidR="0097469C" w:rsidRPr="00C77CAD" w:rsidRDefault="0097469C" w:rsidP="00A36C2B">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Taiga Plain</w:t>
            </w:r>
          </w:p>
        </w:tc>
        <w:tc>
          <w:tcPr>
            <w:tcW w:w="982" w:type="dxa"/>
          </w:tcPr>
          <w:p w14:paraId="6158A568" w14:textId="77777777" w:rsidR="0097469C" w:rsidRPr="00C77CAD" w:rsidRDefault="0097469C" w:rsidP="00A36C2B">
            <w:pPr>
              <w:pStyle w:val="Heading2"/>
              <w:jc w:val="right"/>
              <w:rPr>
                <w:rFonts w:asciiTheme="minorHAnsi" w:hAnsiTheme="minorHAnsi" w:cstheme="minorHAnsi"/>
                <w:color w:val="auto"/>
                <w:sz w:val="16"/>
                <w:szCs w:val="16"/>
              </w:rPr>
            </w:pPr>
            <w:bookmarkStart w:id="3615" w:name="_Toc19015403"/>
            <w:bookmarkStart w:id="3616" w:name="_Toc140248843"/>
            <w:r w:rsidRPr="00C77CAD">
              <w:rPr>
                <w:rFonts w:asciiTheme="minorHAnsi" w:hAnsiTheme="minorHAnsi" w:cstheme="minorHAnsi"/>
                <w:color w:val="auto"/>
                <w:sz w:val="16"/>
                <w:szCs w:val="16"/>
              </w:rPr>
              <w:t>654</w:t>
            </w:r>
            <w:bookmarkEnd w:id="3615"/>
            <w:bookmarkEnd w:id="3616"/>
          </w:p>
        </w:tc>
        <w:tc>
          <w:tcPr>
            <w:tcW w:w="551" w:type="dxa"/>
          </w:tcPr>
          <w:p w14:paraId="20CE8410" w14:textId="77777777" w:rsidR="0097469C" w:rsidRPr="00C77CAD" w:rsidRDefault="0097469C" w:rsidP="00A36C2B">
            <w:pPr>
              <w:pStyle w:val="Heading2"/>
              <w:jc w:val="right"/>
              <w:rPr>
                <w:rFonts w:asciiTheme="minorHAnsi" w:hAnsiTheme="minorHAnsi" w:cstheme="minorHAnsi"/>
                <w:color w:val="auto"/>
                <w:sz w:val="16"/>
                <w:szCs w:val="16"/>
              </w:rPr>
            </w:pPr>
            <w:bookmarkStart w:id="3617" w:name="_Toc19015404"/>
            <w:bookmarkStart w:id="3618" w:name="_Toc140248844"/>
            <w:r w:rsidRPr="00C77CAD">
              <w:rPr>
                <w:rFonts w:asciiTheme="minorHAnsi" w:hAnsiTheme="minorHAnsi" w:cstheme="minorHAnsi"/>
                <w:color w:val="auto"/>
                <w:sz w:val="16"/>
                <w:szCs w:val="16"/>
              </w:rPr>
              <w:t>57</w:t>
            </w:r>
            <w:bookmarkEnd w:id="3617"/>
            <w:bookmarkEnd w:id="3618"/>
          </w:p>
        </w:tc>
        <w:tc>
          <w:tcPr>
            <w:tcW w:w="614" w:type="dxa"/>
          </w:tcPr>
          <w:p w14:paraId="2DAD2844" w14:textId="77777777" w:rsidR="0097469C" w:rsidRPr="00C77CAD" w:rsidRDefault="0097469C" w:rsidP="00A36C2B">
            <w:pPr>
              <w:pStyle w:val="Heading2"/>
              <w:jc w:val="right"/>
              <w:rPr>
                <w:rFonts w:asciiTheme="minorHAnsi" w:hAnsiTheme="minorHAnsi" w:cstheme="minorHAnsi"/>
                <w:color w:val="auto"/>
                <w:sz w:val="16"/>
                <w:szCs w:val="16"/>
              </w:rPr>
            </w:pPr>
            <w:bookmarkStart w:id="3619" w:name="_Toc19015405"/>
            <w:bookmarkStart w:id="3620" w:name="_Toc140248845"/>
            <w:r w:rsidRPr="00C77CAD">
              <w:rPr>
                <w:rFonts w:asciiTheme="minorHAnsi" w:hAnsiTheme="minorHAnsi" w:cstheme="minorHAnsi"/>
                <w:color w:val="auto"/>
                <w:sz w:val="16"/>
                <w:szCs w:val="16"/>
              </w:rPr>
              <w:t>69</w:t>
            </w:r>
            <w:bookmarkEnd w:id="3619"/>
            <w:bookmarkEnd w:id="3620"/>
          </w:p>
        </w:tc>
        <w:tc>
          <w:tcPr>
            <w:tcW w:w="612" w:type="dxa"/>
          </w:tcPr>
          <w:p w14:paraId="66EE72FF"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-137</w:t>
            </w:r>
          </w:p>
        </w:tc>
        <w:tc>
          <w:tcPr>
            <w:tcW w:w="609" w:type="dxa"/>
          </w:tcPr>
          <w:p w14:paraId="64BE869D"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-113</w:t>
            </w:r>
          </w:p>
        </w:tc>
        <w:tc>
          <w:tcPr>
            <w:tcW w:w="662" w:type="dxa"/>
          </w:tcPr>
          <w:p w14:paraId="7C3F170A"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86</w:t>
            </w:r>
          </w:p>
        </w:tc>
        <w:tc>
          <w:tcPr>
            <w:tcW w:w="703" w:type="dxa"/>
          </w:tcPr>
          <w:p w14:paraId="1B63CAF4" w14:textId="77777777" w:rsidR="0097469C" w:rsidRPr="00C77CAD" w:rsidRDefault="0097469C" w:rsidP="00A36C2B">
            <w:pPr>
              <w:pStyle w:val="Heading2"/>
              <w:jc w:val="right"/>
              <w:rPr>
                <w:rFonts w:asciiTheme="minorHAnsi" w:hAnsiTheme="minorHAnsi" w:cstheme="minorHAnsi"/>
                <w:color w:val="auto"/>
                <w:sz w:val="16"/>
                <w:szCs w:val="16"/>
              </w:rPr>
            </w:pPr>
            <w:bookmarkStart w:id="3621" w:name="_Toc19015406"/>
            <w:bookmarkStart w:id="3622" w:name="_Toc140248846"/>
            <w:r w:rsidRPr="00C77CAD">
              <w:rPr>
                <w:rFonts w:asciiTheme="minorHAnsi" w:hAnsiTheme="minorHAnsi" w:cstheme="minorHAnsi"/>
                <w:color w:val="auto"/>
                <w:sz w:val="16"/>
                <w:szCs w:val="16"/>
              </w:rPr>
              <w:t>322</w:t>
            </w:r>
            <w:bookmarkEnd w:id="3621"/>
            <w:bookmarkEnd w:id="3622"/>
          </w:p>
        </w:tc>
      </w:tr>
      <w:tr w:rsidR="0097469C" w:rsidRPr="00C77CAD" w14:paraId="77B745C8" w14:textId="77777777" w:rsidTr="00A36C2B">
        <w:tc>
          <w:tcPr>
            <w:tcW w:w="3200" w:type="dxa"/>
          </w:tcPr>
          <w:p w14:paraId="31288BF3" w14:textId="77777777" w:rsidR="0097469C" w:rsidRPr="00C77CAD" w:rsidRDefault="0097469C" w:rsidP="00A36C2B">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Hudson Plains</w:t>
            </w:r>
          </w:p>
        </w:tc>
        <w:tc>
          <w:tcPr>
            <w:tcW w:w="982" w:type="dxa"/>
          </w:tcPr>
          <w:p w14:paraId="7B8DB0AE" w14:textId="77777777" w:rsidR="0097469C" w:rsidRPr="00C77CAD" w:rsidRDefault="0097469C" w:rsidP="00A36C2B">
            <w:pPr>
              <w:pStyle w:val="Heading2"/>
              <w:jc w:val="right"/>
              <w:rPr>
                <w:rFonts w:asciiTheme="minorHAnsi" w:hAnsiTheme="minorHAnsi" w:cstheme="minorHAnsi"/>
                <w:color w:val="auto"/>
                <w:sz w:val="16"/>
                <w:szCs w:val="16"/>
              </w:rPr>
            </w:pPr>
            <w:bookmarkStart w:id="3623" w:name="_Toc19015407"/>
            <w:bookmarkStart w:id="3624" w:name="_Toc140248847"/>
            <w:r w:rsidRPr="00C77CAD">
              <w:rPr>
                <w:rFonts w:asciiTheme="minorHAnsi" w:hAnsiTheme="minorHAnsi" w:cstheme="minorHAnsi"/>
                <w:color w:val="auto"/>
                <w:sz w:val="16"/>
                <w:szCs w:val="16"/>
              </w:rPr>
              <w:t>447</w:t>
            </w:r>
            <w:bookmarkEnd w:id="3623"/>
            <w:bookmarkEnd w:id="3624"/>
          </w:p>
        </w:tc>
        <w:tc>
          <w:tcPr>
            <w:tcW w:w="551" w:type="dxa"/>
          </w:tcPr>
          <w:p w14:paraId="05C00763" w14:textId="77777777" w:rsidR="0097469C" w:rsidRPr="00C77CAD" w:rsidRDefault="0097469C" w:rsidP="00A36C2B">
            <w:pPr>
              <w:pStyle w:val="Heading2"/>
              <w:jc w:val="right"/>
              <w:rPr>
                <w:rFonts w:asciiTheme="minorHAnsi" w:hAnsiTheme="minorHAnsi" w:cstheme="minorHAnsi"/>
                <w:color w:val="auto"/>
                <w:sz w:val="16"/>
                <w:szCs w:val="16"/>
              </w:rPr>
            </w:pPr>
            <w:bookmarkStart w:id="3625" w:name="_Toc19015408"/>
            <w:bookmarkStart w:id="3626" w:name="_Toc140248848"/>
            <w:r w:rsidRPr="00C77CAD">
              <w:rPr>
                <w:rFonts w:asciiTheme="minorHAnsi" w:hAnsiTheme="minorHAnsi" w:cstheme="minorHAnsi"/>
                <w:color w:val="auto"/>
                <w:sz w:val="16"/>
                <w:szCs w:val="16"/>
              </w:rPr>
              <w:t>50</w:t>
            </w:r>
            <w:bookmarkEnd w:id="3625"/>
            <w:bookmarkEnd w:id="3626"/>
          </w:p>
        </w:tc>
        <w:tc>
          <w:tcPr>
            <w:tcW w:w="614" w:type="dxa"/>
          </w:tcPr>
          <w:p w14:paraId="32E82454" w14:textId="77777777" w:rsidR="0097469C" w:rsidRPr="00C77CAD" w:rsidRDefault="0097469C" w:rsidP="00A36C2B">
            <w:pPr>
              <w:pStyle w:val="Heading2"/>
              <w:jc w:val="right"/>
              <w:rPr>
                <w:rFonts w:asciiTheme="minorHAnsi" w:hAnsiTheme="minorHAnsi" w:cstheme="minorHAnsi"/>
                <w:color w:val="auto"/>
                <w:sz w:val="16"/>
                <w:szCs w:val="16"/>
              </w:rPr>
            </w:pPr>
            <w:bookmarkStart w:id="3627" w:name="_Toc19015409"/>
            <w:bookmarkStart w:id="3628" w:name="_Toc140248849"/>
            <w:r w:rsidRPr="00C77CAD">
              <w:rPr>
                <w:rFonts w:asciiTheme="minorHAnsi" w:hAnsiTheme="minorHAnsi" w:cstheme="minorHAnsi"/>
                <w:color w:val="auto"/>
                <w:sz w:val="16"/>
                <w:szCs w:val="16"/>
              </w:rPr>
              <w:t>59</w:t>
            </w:r>
            <w:bookmarkEnd w:id="3627"/>
            <w:bookmarkEnd w:id="3628"/>
          </w:p>
        </w:tc>
        <w:tc>
          <w:tcPr>
            <w:tcW w:w="612" w:type="dxa"/>
          </w:tcPr>
          <w:p w14:paraId="0EC6694F"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-96</w:t>
            </w:r>
          </w:p>
        </w:tc>
        <w:tc>
          <w:tcPr>
            <w:tcW w:w="609" w:type="dxa"/>
          </w:tcPr>
          <w:p w14:paraId="6CC2B76A"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-75</w:t>
            </w:r>
          </w:p>
        </w:tc>
        <w:tc>
          <w:tcPr>
            <w:tcW w:w="662" w:type="dxa"/>
          </w:tcPr>
          <w:p w14:paraId="050354CC"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86</w:t>
            </w:r>
          </w:p>
        </w:tc>
        <w:tc>
          <w:tcPr>
            <w:tcW w:w="703" w:type="dxa"/>
          </w:tcPr>
          <w:p w14:paraId="6BD8D02D" w14:textId="77777777" w:rsidR="0097469C" w:rsidRPr="00C77CAD" w:rsidRDefault="0097469C" w:rsidP="00A36C2B">
            <w:pPr>
              <w:pStyle w:val="Heading2"/>
              <w:jc w:val="right"/>
              <w:rPr>
                <w:rFonts w:asciiTheme="minorHAnsi" w:hAnsiTheme="minorHAnsi" w:cstheme="minorHAnsi"/>
                <w:color w:val="auto"/>
                <w:sz w:val="16"/>
                <w:szCs w:val="16"/>
              </w:rPr>
            </w:pPr>
            <w:bookmarkStart w:id="3629" w:name="_Toc19015410"/>
            <w:bookmarkStart w:id="3630" w:name="_Toc140248850"/>
            <w:r w:rsidRPr="00C77CAD">
              <w:rPr>
                <w:rFonts w:asciiTheme="minorHAnsi" w:hAnsiTheme="minorHAnsi" w:cstheme="minorHAnsi"/>
                <w:color w:val="auto"/>
                <w:sz w:val="16"/>
                <w:szCs w:val="16"/>
              </w:rPr>
              <w:t>336</w:t>
            </w:r>
            <w:bookmarkEnd w:id="3629"/>
            <w:bookmarkEnd w:id="3630"/>
          </w:p>
        </w:tc>
      </w:tr>
      <w:tr w:rsidR="0097469C" w:rsidRPr="00C77CAD" w14:paraId="2EADD650" w14:textId="77777777" w:rsidTr="00A36C2B">
        <w:tc>
          <w:tcPr>
            <w:tcW w:w="3200" w:type="dxa"/>
          </w:tcPr>
          <w:p w14:paraId="4CFCF82D" w14:textId="77777777" w:rsidR="0097469C" w:rsidRPr="00C77CAD" w:rsidRDefault="0097469C" w:rsidP="00A36C2B">
            <w:pPr>
              <w:pStyle w:val="Heading4"/>
              <w:rPr>
                <w:rFonts w:asciiTheme="minorHAnsi" w:hAnsiTheme="minorHAnsi" w:cstheme="minorHAnsi"/>
                <w:color w:val="auto"/>
                <w:sz w:val="16"/>
                <w:szCs w:val="16"/>
              </w:rPr>
            </w:pPr>
            <w:proofErr w:type="spellStart"/>
            <w:r w:rsidRPr="00C77CAD">
              <w:rPr>
                <w:rFonts w:asciiTheme="minorHAnsi" w:hAnsiTheme="minorHAnsi" w:cstheme="minorHAnsi"/>
                <w:color w:val="auto"/>
                <w:sz w:val="16"/>
                <w:szCs w:val="16"/>
              </w:rPr>
              <w:t>Mixedwood</w:t>
            </w:r>
            <w:proofErr w:type="spellEnd"/>
            <w:r w:rsidRPr="00C77CAD">
              <w:rPr>
                <w:rFonts w:asciiTheme="minorHAnsi" w:hAnsiTheme="minorHAnsi" w:cstheme="minorHAnsi"/>
                <w:color w:val="auto"/>
                <w:sz w:val="16"/>
                <w:szCs w:val="16"/>
              </w:rPr>
              <w:t xml:space="preserve"> Plains</w:t>
            </w:r>
          </w:p>
        </w:tc>
        <w:tc>
          <w:tcPr>
            <w:tcW w:w="982" w:type="dxa"/>
          </w:tcPr>
          <w:p w14:paraId="1FC9AD31" w14:textId="77777777" w:rsidR="0097469C" w:rsidRPr="00C77CAD" w:rsidRDefault="0097469C" w:rsidP="00A36C2B">
            <w:pPr>
              <w:pStyle w:val="Heading2"/>
              <w:jc w:val="right"/>
              <w:rPr>
                <w:rFonts w:asciiTheme="minorHAnsi" w:hAnsiTheme="minorHAnsi" w:cstheme="minorHAnsi"/>
                <w:color w:val="auto"/>
                <w:sz w:val="16"/>
                <w:szCs w:val="16"/>
              </w:rPr>
            </w:pPr>
            <w:bookmarkStart w:id="3631" w:name="_Toc19015411"/>
            <w:bookmarkStart w:id="3632" w:name="_Toc140248851"/>
            <w:r w:rsidRPr="00C77CAD">
              <w:rPr>
                <w:rFonts w:asciiTheme="minorHAnsi" w:hAnsiTheme="minorHAnsi" w:cstheme="minorHAnsi"/>
                <w:color w:val="auto"/>
                <w:sz w:val="16"/>
                <w:szCs w:val="16"/>
              </w:rPr>
              <w:t>169</w:t>
            </w:r>
            <w:bookmarkEnd w:id="3631"/>
            <w:bookmarkEnd w:id="3632"/>
          </w:p>
        </w:tc>
        <w:tc>
          <w:tcPr>
            <w:tcW w:w="551" w:type="dxa"/>
          </w:tcPr>
          <w:p w14:paraId="1705F849" w14:textId="77777777" w:rsidR="0097469C" w:rsidRPr="00C77CAD" w:rsidRDefault="0097469C" w:rsidP="00A36C2B">
            <w:pPr>
              <w:pStyle w:val="Heading2"/>
              <w:jc w:val="right"/>
              <w:rPr>
                <w:rFonts w:asciiTheme="minorHAnsi" w:hAnsiTheme="minorHAnsi" w:cstheme="minorHAnsi"/>
                <w:color w:val="auto"/>
                <w:sz w:val="16"/>
                <w:szCs w:val="16"/>
              </w:rPr>
            </w:pPr>
            <w:bookmarkStart w:id="3633" w:name="_Toc19015412"/>
            <w:bookmarkStart w:id="3634" w:name="_Toc140248852"/>
            <w:r w:rsidRPr="00C77CAD">
              <w:rPr>
                <w:rFonts w:asciiTheme="minorHAnsi" w:hAnsiTheme="minorHAnsi" w:cstheme="minorHAnsi"/>
                <w:color w:val="auto"/>
                <w:sz w:val="16"/>
                <w:szCs w:val="16"/>
              </w:rPr>
              <w:t>41</w:t>
            </w:r>
            <w:bookmarkEnd w:id="3633"/>
            <w:bookmarkEnd w:id="3634"/>
          </w:p>
        </w:tc>
        <w:tc>
          <w:tcPr>
            <w:tcW w:w="614" w:type="dxa"/>
          </w:tcPr>
          <w:p w14:paraId="5B12C6EF" w14:textId="77777777" w:rsidR="0097469C" w:rsidRPr="00C77CAD" w:rsidRDefault="0097469C" w:rsidP="00A36C2B">
            <w:pPr>
              <w:pStyle w:val="Heading2"/>
              <w:jc w:val="right"/>
              <w:rPr>
                <w:rFonts w:asciiTheme="minorHAnsi" w:hAnsiTheme="minorHAnsi" w:cstheme="minorHAnsi"/>
                <w:color w:val="auto"/>
                <w:sz w:val="16"/>
                <w:szCs w:val="16"/>
              </w:rPr>
            </w:pPr>
            <w:bookmarkStart w:id="3635" w:name="_Toc19015413"/>
            <w:bookmarkStart w:id="3636" w:name="_Toc140248853"/>
            <w:r w:rsidRPr="00C77CAD">
              <w:rPr>
                <w:rFonts w:asciiTheme="minorHAnsi" w:hAnsiTheme="minorHAnsi" w:cstheme="minorHAnsi"/>
                <w:color w:val="auto"/>
                <w:sz w:val="16"/>
                <w:szCs w:val="16"/>
              </w:rPr>
              <w:t>48</w:t>
            </w:r>
            <w:bookmarkEnd w:id="3635"/>
            <w:bookmarkEnd w:id="3636"/>
          </w:p>
        </w:tc>
        <w:tc>
          <w:tcPr>
            <w:tcW w:w="612" w:type="dxa"/>
          </w:tcPr>
          <w:p w14:paraId="7A66A46C"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-85</w:t>
            </w:r>
          </w:p>
        </w:tc>
        <w:tc>
          <w:tcPr>
            <w:tcW w:w="609" w:type="dxa"/>
          </w:tcPr>
          <w:p w14:paraId="4EBECF20"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-69</w:t>
            </w:r>
          </w:p>
        </w:tc>
        <w:tc>
          <w:tcPr>
            <w:tcW w:w="662" w:type="dxa"/>
          </w:tcPr>
          <w:p w14:paraId="091CDD43"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w:t>
            </w:r>
          </w:p>
        </w:tc>
        <w:tc>
          <w:tcPr>
            <w:tcW w:w="703" w:type="dxa"/>
          </w:tcPr>
          <w:p w14:paraId="336116A0" w14:textId="77777777" w:rsidR="0097469C" w:rsidRPr="00C77CAD" w:rsidRDefault="0097469C" w:rsidP="00A36C2B">
            <w:pPr>
              <w:pStyle w:val="Heading2"/>
              <w:jc w:val="right"/>
              <w:rPr>
                <w:rFonts w:asciiTheme="minorHAnsi" w:hAnsiTheme="minorHAnsi" w:cstheme="minorHAnsi"/>
                <w:color w:val="auto"/>
                <w:sz w:val="16"/>
                <w:szCs w:val="16"/>
              </w:rPr>
            </w:pPr>
            <w:bookmarkStart w:id="3637" w:name="_Toc19015414"/>
            <w:bookmarkStart w:id="3638" w:name="_Toc140248854"/>
            <w:r w:rsidRPr="00C77CAD">
              <w:rPr>
                <w:rFonts w:asciiTheme="minorHAnsi" w:hAnsiTheme="minorHAnsi" w:cstheme="minorHAnsi"/>
                <w:color w:val="auto"/>
                <w:sz w:val="16"/>
                <w:szCs w:val="16"/>
              </w:rPr>
              <w:t>365</w:t>
            </w:r>
            <w:bookmarkEnd w:id="3637"/>
            <w:bookmarkEnd w:id="3638"/>
          </w:p>
        </w:tc>
      </w:tr>
      <w:tr w:rsidR="0097469C" w:rsidRPr="00C77CAD" w14:paraId="51F2AD39" w14:textId="77777777" w:rsidTr="00A36C2B">
        <w:tc>
          <w:tcPr>
            <w:tcW w:w="3200" w:type="dxa"/>
          </w:tcPr>
          <w:p w14:paraId="5E037AE6" w14:textId="77777777" w:rsidR="0097469C" w:rsidRPr="00C77CAD" w:rsidRDefault="0097469C" w:rsidP="00A36C2B">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Boreal Plains</w:t>
            </w:r>
          </w:p>
        </w:tc>
        <w:tc>
          <w:tcPr>
            <w:tcW w:w="982" w:type="dxa"/>
          </w:tcPr>
          <w:p w14:paraId="468EC077" w14:textId="77777777" w:rsidR="0097469C" w:rsidRPr="00C77CAD" w:rsidRDefault="0097469C" w:rsidP="00A36C2B">
            <w:pPr>
              <w:pStyle w:val="Heading2"/>
              <w:jc w:val="right"/>
              <w:rPr>
                <w:rFonts w:asciiTheme="minorHAnsi" w:hAnsiTheme="minorHAnsi" w:cstheme="minorHAnsi"/>
                <w:color w:val="auto"/>
                <w:sz w:val="16"/>
                <w:szCs w:val="16"/>
              </w:rPr>
            </w:pPr>
            <w:bookmarkStart w:id="3639" w:name="_Toc19015415"/>
            <w:bookmarkStart w:id="3640" w:name="_Toc140248855"/>
            <w:r w:rsidRPr="00C77CAD">
              <w:rPr>
                <w:rFonts w:asciiTheme="minorHAnsi" w:hAnsiTheme="minorHAnsi" w:cstheme="minorHAnsi"/>
                <w:color w:val="auto"/>
                <w:sz w:val="16"/>
                <w:szCs w:val="16"/>
              </w:rPr>
              <w:t>738</w:t>
            </w:r>
            <w:bookmarkEnd w:id="3639"/>
            <w:bookmarkEnd w:id="3640"/>
          </w:p>
        </w:tc>
        <w:tc>
          <w:tcPr>
            <w:tcW w:w="551" w:type="dxa"/>
          </w:tcPr>
          <w:p w14:paraId="6D7A792F" w14:textId="77777777" w:rsidR="0097469C" w:rsidRPr="00C77CAD" w:rsidRDefault="0097469C" w:rsidP="00A36C2B">
            <w:pPr>
              <w:pStyle w:val="Heading2"/>
              <w:jc w:val="right"/>
              <w:rPr>
                <w:rFonts w:asciiTheme="minorHAnsi" w:hAnsiTheme="minorHAnsi" w:cstheme="minorHAnsi"/>
                <w:color w:val="auto"/>
                <w:sz w:val="16"/>
                <w:szCs w:val="16"/>
              </w:rPr>
            </w:pPr>
            <w:bookmarkStart w:id="3641" w:name="_Toc19015416"/>
            <w:bookmarkStart w:id="3642" w:name="_Toc140248856"/>
            <w:r w:rsidRPr="00C77CAD">
              <w:rPr>
                <w:rFonts w:asciiTheme="minorHAnsi" w:hAnsiTheme="minorHAnsi" w:cstheme="minorHAnsi"/>
                <w:color w:val="auto"/>
                <w:sz w:val="16"/>
                <w:szCs w:val="16"/>
              </w:rPr>
              <w:t>49</w:t>
            </w:r>
            <w:bookmarkEnd w:id="3641"/>
            <w:bookmarkEnd w:id="3642"/>
          </w:p>
        </w:tc>
        <w:tc>
          <w:tcPr>
            <w:tcW w:w="614" w:type="dxa"/>
          </w:tcPr>
          <w:p w14:paraId="0E87E5C1" w14:textId="77777777" w:rsidR="0097469C" w:rsidRPr="00C77CAD" w:rsidRDefault="0097469C" w:rsidP="00A36C2B">
            <w:pPr>
              <w:pStyle w:val="Heading2"/>
              <w:jc w:val="right"/>
              <w:rPr>
                <w:rFonts w:asciiTheme="minorHAnsi" w:hAnsiTheme="minorHAnsi" w:cstheme="minorHAnsi"/>
                <w:color w:val="auto"/>
                <w:sz w:val="16"/>
                <w:szCs w:val="16"/>
              </w:rPr>
            </w:pPr>
            <w:bookmarkStart w:id="3643" w:name="_Toc19015417"/>
            <w:bookmarkStart w:id="3644" w:name="_Toc140248857"/>
            <w:r w:rsidRPr="00C77CAD">
              <w:rPr>
                <w:rFonts w:asciiTheme="minorHAnsi" w:hAnsiTheme="minorHAnsi" w:cstheme="minorHAnsi"/>
                <w:color w:val="auto"/>
                <w:sz w:val="16"/>
                <w:szCs w:val="16"/>
              </w:rPr>
              <w:t>62</w:t>
            </w:r>
            <w:bookmarkEnd w:id="3643"/>
            <w:bookmarkEnd w:id="3644"/>
          </w:p>
        </w:tc>
        <w:tc>
          <w:tcPr>
            <w:tcW w:w="612" w:type="dxa"/>
          </w:tcPr>
          <w:p w14:paraId="0E85E353"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-123</w:t>
            </w:r>
          </w:p>
        </w:tc>
        <w:tc>
          <w:tcPr>
            <w:tcW w:w="609" w:type="dxa"/>
          </w:tcPr>
          <w:p w14:paraId="416EA232"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-96</w:t>
            </w:r>
          </w:p>
        </w:tc>
        <w:tc>
          <w:tcPr>
            <w:tcW w:w="662" w:type="dxa"/>
          </w:tcPr>
          <w:p w14:paraId="4C513719"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32</w:t>
            </w:r>
          </w:p>
        </w:tc>
        <w:tc>
          <w:tcPr>
            <w:tcW w:w="703" w:type="dxa"/>
          </w:tcPr>
          <w:p w14:paraId="62BB993D" w14:textId="77777777" w:rsidR="0097469C" w:rsidRPr="00C77CAD" w:rsidRDefault="0097469C" w:rsidP="00A36C2B">
            <w:pPr>
              <w:pStyle w:val="Heading2"/>
              <w:jc w:val="right"/>
              <w:rPr>
                <w:rFonts w:asciiTheme="minorHAnsi" w:hAnsiTheme="minorHAnsi" w:cstheme="minorHAnsi"/>
                <w:color w:val="auto"/>
                <w:sz w:val="16"/>
                <w:szCs w:val="16"/>
              </w:rPr>
            </w:pPr>
            <w:bookmarkStart w:id="3645" w:name="_Toc19015418"/>
            <w:bookmarkStart w:id="3646" w:name="_Toc140248858"/>
            <w:r w:rsidRPr="00C77CAD">
              <w:rPr>
                <w:rFonts w:asciiTheme="minorHAnsi" w:hAnsiTheme="minorHAnsi" w:cstheme="minorHAnsi"/>
                <w:color w:val="auto"/>
                <w:sz w:val="16"/>
                <w:szCs w:val="16"/>
              </w:rPr>
              <w:t>336</w:t>
            </w:r>
            <w:bookmarkEnd w:id="3645"/>
            <w:bookmarkEnd w:id="3646"/>
          </w:p>
        </w:tc>
      </w:tr>
      <w:tr w:rsidR="0097469C" w:rsidRPr="00C77CAD" w14:paraId="5059AA12" w14:textId="77777777" w:rsidTr="00A36C2B">
        <w:tc>
          <w:tcPr>
            <w:tcW w:w="3200" w:type="dxa"/>
          </w:tcPr>
          <w:p w14:paraId="65EC4B68" w14:textId="77777777" w:rsidR="0097469C" w:rsidRPr="00C77CAD" w:rsidRDefault="0097469C" w:rsidP="00A36C2B">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Atlantic Maritime</w:t>
            </w:r>
          </w:p>
        </w:tc>
        <w:tc>
          <w:tcPr>
            <w:tcW w:w="982" w:type="dxa"/>
          </w:tcPr>
          <w:p w14:paraId="3515BD9B" w14:textId="77777777" w:rsidR="0097469C" w:rsidRPr="00C77CAD" w:rsidRDefault="0097469C" w:rsidP="00A36C2B">
            <w:pPr>
              <w:pStyle w:val="Heading2"/>
              <w:jc w:val="right"/>
              <w:rPr>
                <w:rFonts w:asciiTheme="minorHAnsi" w:hAnsiTheme="minorHAnsi" w:cstheme="minorHAnsi"/>
                <w:color w:val="auto"/>
                <w:sz w:val="16"/>
                <w:szCs w:val="16"/>
              </w:rPr>
            </w:pPr>
            <w:bookmarkStart w:id="3647" w:name="_Toc19015419"/>
            <w:bookmarkStart w:id="3648" w:name="_Toc140248859"/>
            <w:r w:rsidRPr="00C77CAD">
              <w:rPr>
                <w:rFonts w:asciiTheme="minorHAnsi" w:hAnsiTheme="minorHAnsi" w:cstheme="minorHAnsi"/>
                <w:color w:val="auto"/>
                <w:sz w:val="16"/>
                <w:szCs w:val="16"/>
              </w:rPr>
              <w:t>281</w:t>
            </w:r>
            <w:bookmarkEnd w:id="3647"/>
            <w:bookmarkEnd w:id="3648"/>
          </w:p>
        </w:tc>
        <w:tc>
          <w:tcPr>
            <w:tcW w:w="551" w:type="dxa"/>
          </w:tcPr>
          <w:p w14:paraId="1E17C192" w14:textId="77777777" w:rsidR="0097469C" w:rsidRPr="00C77CAD" w:rsidRDefault="0097469C" w:rsidP="00A36C2B">
            <w:pPr>
              <w:pStyle w:val="Heading2"/>
              <w:jc w:val="right"/>
              <w:rPr>
                <w:rFonts w:asciiTheme="minorHAnsi" w:hAnsiTheme="minorHAnsi" w:cstheme="minorHAnsi"/>
                <w:color w:val="auto"/>
                <w:sz w:val="16"/>
                <w:szCs w:val="16"/>
              </w:rPr>
            </w:pPr>
            <w:bookmarkStart w:id="3649" w:name="_Toc19015420"/>
            <w:bookmarkStart w:id="3650" w:name="_Toc140248860"/>
            <w:r w:rsidRPr="00C77CAD">
              <w:rPr>
                <w:rFonts w:asciiTheme="minorHAnsi" w:hAnsiTheme="minorHAnsi" w:cstheme="minorHAnsi"/>
                <w:color w:val="auto"/>
                <w:sz w:val="16"/>
                <w:szCs w:val="16"/>
              </w:rPr>
              <w:t>43</w:t>
            </w:r>
            <w:bookmarkEnd w:id="3649"/>
            <w:bookmarkEnd w:id="3650"/>
          </w:p>
        </w:tc>
        <w:tc>
          <w:tcPr>
            <w:tcW w:w="614" w:type="dxa"/>
          </w:tcPr>
          <w:p w14:paraId="1069C4D9" w14:textId="77777777" w:rsidR="0097469C" w:rsidRPr="00C77CAD" w:rsidRDefault="0097469C" w:rsidP="00A36C2B">
            <w:pPr>
              <w:pStyle w:val="Heading2"/>
              <w:jc w:val="right"/>
              <w:rPr>
                <w:rFonts w:asciiTheme="minorHAnsi" w:hAnsiTheme="minorHAnsi" w:cstheme="minorHAnsi"/>
                <w:color w:val="auto"/>
                <w:sz w:val="16"/>
                <w:szCs w:val="16"/>
              </w:rPr>
            </w:pPr>
            <w:bookmarkStart w:id="3651" w:name="_Toc19015421"/>
            <w:bookmarkStart w:id="3652" w:name="_Toc140248861"/>
            <w:r w:rsidRPr="00C77CAD">
              <w:rPr>
                <w:rFonts w:asciiTheme="minorHAnsi" w:hAnsiTheme="minorHAnsi" w:cstheme="minorHAnsi"/>
                <w:color w:val="auto"/>
                <w:sz w:val="16"/>
                <w:szCs w:val="16"/>
              </w:rPr>
              <w:t>50</w:t>
            </w:r>
            <w:bookmarkEnd w:id="3651"/>
            <w:bookmarkEnd w:id="3652"/>
          </w:p>
        </w:tc>
        <w:tc>
          <w:tcPr>
            <w:tcW w:w="612" w:type="dxa"/>
          </w:tcPr>
          <w:p w14:paraId="44B18542"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-73</w:t>
            </w:r>
          </w:p>
        </w:tc>
        <w:tc>
          <w:tcPr>
            <w:tcW w:w="609" w:type="dxa"/>
          </w:tcPr>
          <w:p w14:paraId="6952194E"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-59</w:t>
            </w:r>
          </w:p>
        </w:tc>
        <w:tc>
          <w:tcPr>
            <w:tcW w:w="662" w:type="dxa"/>
          </w:tcPr>
          <w:p w14:paraId="0DA1A77F"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w:t>
            </w:r>
          </w:p>
        </w:tc>
        <w:tc>
          <w:tcPr>
            <w:tcW w:w="703" w:type="dxa"/>
          </w:tcPr>
          <w:p w14:paraId="0DA364AB" w14:textId="77777777" w:rsidR="0097469C" w:rsidRPr="00C77CAD" w:rsidRDefault="0097469C" w:rsidP="00A36C2B">
            <w:pPr>
              <w:pStyle w:val="Heading2"/>
              <w:jc w:val="right"/>
              <w:rPr>
                <w:rFonts w:asciiTheme="minorHAnsi" w:hAnsiTheme="minorHAnsi" w:cstheme="minorHAnsi"/>
                <w:color w:val="auto"/>
                <w:sz w:val="16"/>
                <w:szCs w:val="16"/>
              </w:rPr>
            </w:pPr>
            <w:bookmarkStart w:id="3653" w:name="_Toc19015422"/>
            <w:bookmarkStart w:id="3654" w:name="_Toc140248862"/>
            <w:r w:rsidRPr="00C77CAD">
              <w:rPr>
                <w:rFonts w:asciiTheme="minorHAnsi" w:hAnsiTheme="minorHAnsi" w:cstheme="minorHAnsi"/>
                <w:color w:val="auto"/>
                <w:sz w:val="16"/>
                <w:szCs w:val="16"/>
              </w:rPr>
              <w:t>365</w:t>
            </w:r>
            <w:bookmarkEnd w:id="3653"/>
            <w:bookmarkEnd w:id="3654"/>
          </w:p>
        </w:tc>
      </w:tr>
      <w:tr w:rsidR="0097469C" w:rsidRPr="00C77CAD" w14:paraId="3C105E12" w14:textId="77777777" w:rsidTr="00A36C2B">
        <w:tc>
          <w:tcPr>
            <w:tcW w:w="3200" w:type="dxa"/>
          </w:tcPr>
          <w:p w14:paraId="1ADE45FD" w14:textId="77777777" w:rsidR="0097469C" w:rsidRPr="00C77CAD" w:rsidRDefault="0097469C" w:rsidP="00A36C2B">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Prairies</w:t>
            </w:r>
          </w:p>
        </w:tc>
        <w:tc>
          <w:tcPr>
            <w:tcW w:w="982" w:type="dxa"/>
          </w:tcPr>
          <w:p w14:paraId="5C2FBF65" w14:textId="77777777" w:rsidR="0097469C" w:rsidRPr="00C77CAD" w:rsidRDefault="0097469C" w:rsidP="00A36C2B">
            <w:pPr>
              <w:pStyle w:val="Heading2"/>
              <w:jc w:val="right"/>
              <w:rPr>
                <w:rFonts w:asciiTheme="minorHAnsi" w:hAnsiTheme="minorHAnsi" w:cstheme="minorHAnsi"/>
                <w:color w:val="auto"/>
                <w:sz w:val="16"/>
                <w:szCs w:val="16"/>
              </w:rPr>
            </w:pPr>
            <w:bookmarkStart w:id="3655" w:name="_Toc19015423"/>
            <w:bookmarkStart w:id="3656" w:name="_Toc140248863"/>
            <w:r w:rsidRPr="00C77CAD">
              <w:rPr>
                <w:rFonts w:asciiTheme="minorHAnsi" w:hAnsiTheme="minorHAnsi" w:cstheme="minorHAnsi"/>
                <w:color w:val="auto"/>
                <w:sz w:val="16"/>
                <w:szCs w:val="16"/>
              </w:rPr>
              <w:t>466</w:t>
            </w:r>
            <w:bookmarkEnd w:id="3655"/>
            <w:bookmarkEnd w:id="3656"/>
          </w:p>
        </w:tc>
        <w:tc>
          <w:tcPr>
            <w:tcW w:w="551" w:type="dxa"/>
          </w:tcPr>
          <w:p w14:paraId="2ECE6048" w14:textId="77777777" w:rsidR="0097469C" w:rsidRPr="00C77CAD" w:rsidRDefault="0097469C" w:rsidP="00A36C2B">
            <w:pPr>
              <w:pStyle w:val="Heading2"/>
              <w:jc w:val="right"/>
              <w:rPr>
                <w:rFonts w:asciiTheme="minorHAnsi" w:hAnsiTheme="minorHAnsi" w:cstheme="minorHAnsi"/>
                <w:color w:val="auto"/>
                <w:sz w:val="16"/>
                <w:szCs w:val="16"/>
              </w:rPr>
            </w:pPr>
            <w:bookmarkStart w:id="3657" w:name="_Toc19015424"/>
            <w:bookmarkStart w:id="3658" w:name="_Toc140248864"/>
            <w:r w:rsidRPr="00C77CAD">
              <w:rPr>
                <w:rFonts w:asciiTheme="minorHAnsi" w:hAnsiTheme="minorHAnsi" w:cstheme="minorHAnsi"/>
                <w:color w:val="auto"/>
                <w:sz w:val="16"/>
                <w:szCs w:val="16"/>
              </w:rPr>
              <w:t>49</w:t>
            </w:r>
            <w:bookmarkEnd w:id="3657"/>
            <w:bookmarkEnd w:id="3658"/>
          </w:p>
        </w:tc>
        <w:tc>
          <w:tcPr>
            <w:tcW w:w="614" w:type="dxa"/>
          </w:tcPr>
          <w:p w14:paraId="3E5074C9" w14:textId="77777777" w:rsidR="0097469C" w:rsidRPr="00C77CAD" w:rsidRDefault="0097469C" w:rsidP="00A36C2B">
            <w:pPr>
              <w:pStyle w:val="Heading2"/>
              <w:jc w:val="right"/>
              <w:rPr>
                <w:rFonts w:asciiTheme="minorHAnsi" w:hAnsiTheme="minorHAnsi" w:cstheme="minorHAnsi"/>
                <w:color w:val="auto"/>
                <w:sz w:val="16"/>
                <w:szCs w:val="16"/>
              </w:rPr>
            </w:pPr>
            <w:bookmarkStart w:id="3659" w:name="_Toc19015425"/>
            <w:bookmarkStart w:id="3660" w:name="_Toc140248865"/>
            <w:r w:rsidRPr="00C77CAD">
              <w:rPr>
                <w:rFonts w:asciiTheme="minorHAnsi" w:hAnsiTheme="minorHAnsi" w:cstheme="minorHAnsi"/>
                <w:color w:val="auto"/>
                <w:sz w:val="16"/>
                <w:szCs w:val="16"/>
              </w:rPr>
              <w:t>55</w:t>
            </w:r>
            <w:bookmarkEnd w:id="3659"/>
            <w:bookmarkEnd w:id="3660"/>
          </w:p>
        </w:tc>
        <w:tc>
          <w:tcPr>
            <w:tcW w:w="612" w:type="dxa"/>
          </w:tcPr>
          <w:p w14:paraId="2F9D1990"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-114</w:t>
            </w:r>
          </w:p>
        </w:tc>
        <w:tc>
          <w:tcPr>
            <w:tcW w:w="609" w:type="dxa"/>
          </w:tcPr>
          <w:p w14:paraId="38EA7B49"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-95</w:t>
            </w:r>
          </w:p>
        </w:tc>
        <w:tc>
          <w:tcPr>
            <w:tcW w:w="662" w:type="dxa"/>
          </w:tcPr>
          <w:p w14:paraId="16886E6C"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w:t>
            </w:r>
          </w:p>
        </w:tc>
        <w:tc>
          <w:tcPr>
            <w:tcW w:w="703" w:type="dxa"/>
          </w:tcPr>
          <w:p w14:paraId="0B00E2FB" w14:textId="77777777" w:rsidR="0097469C" w:rsidRPr="00C77CAD" w:rsidRDefault="0097469C" w:rsidP="00A36C2B">
            <w:pPr>
              <w:pStyle w:val="Heading2"/>
              <w:jc w:val="right"/>
              <w:rPr>
                <w:rFonts w:asciiTheme="minorHAnsi" w:hAnsiTheme="minorHAnsi" w:cstheme="minorHAnsi"/>
                <w:color w:val="auto"/>
                <w:sz w:val="16"/>
                <w:szCs w:val="16"/>
              </w:rPr>
            </w:pPr>
            <w:bookmarkStart w:id="3661" w:name="_Toc19015426"/>
            <w:bookmarkStart w:id="3662" w:name="_Toc140248866"/>
            <w:r w:rsidRPr="00C77CAD">
              <w:rPr>
                <w:rFonts w:asciiTheme="minorHAnsi" w:hAnsiTheme="minorHAnsi" w:cstheme="minorHAnsi"/>
                <w:color w:val="auto"/>
                <w:sz w:val="16"/>
                <w:szCs w:val="16"/>
              </w:rPr>
              <w:t>365</w:t>
            </w:r>
            <w:bookmarkEnd w:id="3661"/>
            <w:bookmarkEnd w:id="3662"/>
          </w:p>
        </w:tc>
      </w:tr>
      <w:tr w:rsidR="0097469C" w:rsidRPr="00C77CAD" w14:paraId="586A3A97" w14:textId="77777777" w:rsidTr="00A36C2B">
        <w:tc>
          <w:tcPr>
            <w:tcW w:w="3200" w:type="dxa"/>
          </w:tcPr>
          <w:p w14:paraId="5AF5BCCB" w14:textId="77777777" w:rsidR="0097469C" w:rsidRPr="00C77CAD" w:rsidRDefault="0097469C" w:rsidP="00A36C2B">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Montane Cordillera</w:t>
            </w:r>
          </w:p>
        </w:tc>
        <w:tc>
          <w:tcPr>
            <w:tcW w:w="982" w:type="dxa"/>
          </w:tcPr>
          <w:p w14:paraId="205892F0" w14:textId="77777777" w:rsidR="0097469C" w:rsidRPr="00C77CAD" w:rsidRDefault="0097469C" w:rsidP="00A36C2B">
            <w:pPr>
              <w:pStyle w:val="Heading2"/>
              <w:jc w:val="right"/>
              <w:rPr>
                <w:rFonts w:asciiTheme="minorHAnsi" w:hAnsiTheme="minorHAnsi" w:cstheme="minorHAnsi"/>
                <w:color w:val="auto"/>
                <w:sz w:val="16"/>
                <w:szCs w:val="16"/>
              </w:rPr>
            </w:pPr>
            <w:bookmarkStart w:id="3663" w:name="_Toc19015427"/>
            <w:bookmarkStart w:id="3664" w:name="_Toc140248867"/>
            <w:r w:rsidRPr="00C77CAD">
              <w:rPr>
                <w:rFonts w:asciiTheme="minorHAnsi" w:hAnsiTheme="minorHAnsi" w:cstheme="minorHAnsi"/>
                <w:color w:val="auto"/>
                <w:sz w:val="16"/>
                <w:szCs w:val="16"/>
              </w:rPr>
              <w:t>448</w:t>
            </w:r>
            <w:bookmarkEnd w:id="3663"/>
            <w:bookmarkEnd w:id="3664"/>
          </w:p>
        </w:tc>
        <w:tc>
          <w:tcPr>
            <w:tcW w:w="551" w:type="dxa"/>
          </w:tcPr>
          <w:p w14:paraId="0109B6D7" w14:textId="77777777" w:rsidR="0097469C" w:rsidRPr="00C77CAD" w:rsidRDefault="0097469C" w:rsidP="00A36C2B">
            <w:pPr>
              <w:pStyle w:val="Heading2"/>
              <w:jc w:val="right"/>
              <w:rPr>
                <w:rFonts w:asciiTheme="minorHAnsi" w:hAnsiTheme="minorHAnsi" w:cstheme="minorHAnsi"/>
                <w:color w:val="auto"/>
                <w:sz w:val="16"/>
                <w:szCs w:val="16"/>
              </w:rPr>
            </w:pPr>
            <w:bookmarkStart w:id="3665" w:name="_Toc19015428"/>
            <w:bookmarkStart w:id="3666" w:name="_Toc140248868"/>
            <w:r w:rsidRPr="00C77CAD">
              <w:rPr>
                <w:rFonts w:asciiTheme="minorHAnsi" w:hAnsiTheme="minorHAnsi" w:cstheme="minorHAnsi"/>
                <w:color w:val="auto"/>
                <w:sz w:val="16"/>
                <w:szCs w:val="16"/>
              </w:rPr>
              <w:t>49</w:t>
            </w:r>
            <w:bookmarkEnd w:id="3665"/>
            <w:bookmarkEnd w:id="3666"/>
          </w:p>
        </w:tc>
        <w:tc>
          <w:tcPr>
            <w:tcW w:w="614" w:type="dxa"/>
          </w:tcPr>
          <w:p w14:paraId="6CB80BAD" w14:textId="77777777" w:rsidR="0097469C" w:rsidRPr="00C77CAD" w:rsidRDefault="0097469C" w:rsidP="00A36C2B">
            <w:pPr>
              <w:pStyle w:val="Heading2"/>
              <w:jc w:val="right"/>
              <w:rPr>
                <w:rFonts w:asciiTheme="minorHAnsi" w:hAnsiTheme="minorHAnsi" w:cstheme="minorHAnsi"/>
                <w:color w:val="auto"/>
                <w:sz w:val="16"/>
                <w:szCs w:val="16"/>
              </w:rPr>
            </w:pPr>
            <w:bookmarkStart w:id="3667" w:name="_Toc19015429"/>
            <w:bookmarkStart w:id="3668" w:name="_Toc140248869"/>
            <w:r w:rsidRPr="00C77CAD">
              <w:rPr>
                <w:rFonts w:asciiTheme="minorHAnsi" w:hAnsiTheme="minorHAnsi" w:cstheme="minorHAnsi"/>
                <w:color w:val="auto"/>
                <w:sz w:val="16"/>
                <w:szCs w:val="16"/>
              </w:rPr>
              <w:t>58</w:t>
            </w:r>
            <w:bookmarkEnd w:id="3667"/>
            <w:bookmarkEnd w:id="3668"/>
          </w:p>
        </w:tc>
        <w:tc>
          <w:tcPr>
            <w:tcW w:w="612" w:type="dxa"/>
          </w:tcPr>
          <w:p w14:paraId="6BA4E72E"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-131</w:t>
            </w:r>
          </w:p>
        </w:tc>
        <w:tc>
          <w:tcPr>
            <w:tcW w:w="609" w:type="dxa"/>
          </w:tcPr>
          <w:p w14:paraId="3045B457"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-112</w:t>
            </w:r>
          </w:p>
        </w:tc>
        <w:tc>
          <w:tcPr>
            <w:tcW w:w="662" w:type="dxa"/>
          </w:tcPr>
          <w:p w14:paraId="7D244558"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w:t>
            </w:r>
          </w:p>
        </w:tc>
        <w:tc>
          <w:tcPr>
            <w:tcW w:w="703" w:type="dxa"/>
          </w:tcPr>
          <w:p w14:paraId="738535B4" w14:textId="77777777" w:rsidR="0097469C" w:rsidRPr="00C77CAD" w:rsidRDefault="0097469C" w:rsidP="00A36C2B">
            <w:pPr>
              <w:pStyle w:val="Heading2"/>
              <w:jc w:val="right"/>
              <w:rPr>
                <w:rFonts w:asciiTheme="minorHAnsi" w:hAnsiTheme="minorHAnsi" w:cstheme="minorHAnsi"/>
                <w:color w:val="auto"/>
                <w:sz w:val="16"/>
                <w:szCs w:val="16"/>
              </w:rPr>
            </w:pPr>
            <w:bookmarkStart w:id="3669" w:name="_Toc19015430"/>
            <w:bookmarkStart w:id="3670" w:name="_Toc140248870"/>
            <w:r w:rsidRPr="00C77CAD">
              <w:rPr>
                <w:rFonts w:asciiTheme="minorHAnsi" w:hAnsiTheme="minorHAnsi" w:cstheme="minorHAnsi"/>
                <w:color w:val="auto"/>
                <w:sz w:val="16"/>
                <w:szCs w:val="16"/>
              </w:rPr>
              <w:t>365</w:t>
            </w:r>
            <w:bookmarkEnd w:id="3669"/>
            <w:bookmarkEnd w:id="3670"/>
          </w:p>
        </w:tc>
      </w:tr>
      <w:tr w:rsidR="0097469C" w:rsidRPr="00C77CAD" w14:paraId="4D21E734" w14:textId="77777777" w:rsidTr="00A36C2B">
        <w:tc>
          <w:tcPr>
            <w:tcW w:w="3200" w:type="dxa"/>
          </w:tcPr>
          <w:p w14:paraId="7E56AAF6" w14:textId="77777777" w:rsidR="0097469C" w:rsidRPr="00C77CAD" w:rsidRDefault="0097469C" w:rsidP="00A36C2B">
            <w:pPr>
              <w:pStyle w:val="Heading4"/>
              <w:rPr>
                <w:rFonts w:asciiTheme="minorHAnsi" w:hAnsiTheme="minorHAnsi" w:cstheme="minorHAnsi"/>
                <w:color w:val="auto"/>
                <w:sz w:val="16"/>
                <w:szCs w:val="16"/>
              </w:rPr>
            </w:pPr>
            <w:r w:rsidRPr="00C77CAD">
              <w:rPr>
                <w:rFonts w:asciiTheme="minorHAnsi" w:hAnsiTheme="minorHAnsi" w:cstheme="minorHAnsi"/>
                <w:color w:val="auto"/>
                <w:sz w:val="16"/>
                <w:szCs w:val="16"/>
              </w:rPr>
              <w:t>Pacific Maritime</w:t>
            </w:r>
          </w:p>
        </w:tc>
        <w:tc>
          <w:tcPr>
            <w:tcW w:w="982" w:type="dxa"/>
          </w:tcPr>
          <w:p w14:paraId="5DE9A616" w14:textId="77777777" w:rsidR="0097469C" w:rsidRPr="00C77CAD" w:rsidRDefault="0097469C" w:rsidP="00A36C2B">
            <w:pPr>
              <w:pStyle w:val="Heading2"/>
              <w:jc w:val="right"/>
              <w:rPr>
                <w:rFonts w:asciiTheme="minorHAnsi" w:hAnsiTheme="minorHAnsi" w:cstheme="minorHAnsi"/>
                <w:color w:val="auto"/>
                <w:sz w:val="16"/>
                <w:szCs w:val="16"/>
              </w:rPr>
            </w:pPr>
            <w:bookmarkStart w:id="3671" w:name="_Toc19015431"/>
            <w:bookmarkStart w:id="3672" w:name="_Toc140248871"/>
            <w:r w:rsidRPr="00C77CAD">
              <w:rPr>
                <w:rFonts w:asciiTheme="minorHAnsi" w:hAnsiTheme="minorHAnsi" w:cstheme="minorHAnsi"/>
                <w:color w:val="auto"/>
                <w:sz w:val="16"/>
                <w:szCs w:val="16"/>
              </w:rPr>
              <w:t>245</w:t>
            </w:r>
            <w:bookmarkEnd w:id="3671"/>
            <w:bookmarkEnd w:id="3672"/>
          </w:p>
        </w:tc>
        <w:tc>
          <w:tcPr>
            <w:tcW w:w="551" w:type="dxa"/>
          </w:tcPr>
          <w:p w14:paraId="67958A9B" w14:textId="77777777" w:rsidR="0097469C" w:rsidRPr="00C77CAD" w:rsidRDefault="0097469C" w:rsidP="00A36C2B">
            <w:pPr>
              <w:pStyle w:val="Heading2"/>
              <w:jc w:val="right"/>
              <w:rPr>
                <w:rFonts w:asciiTheme="minorHAnsi" w:hAnsiTheme="minorHAnsi" w:cstheme="minorHAnsi"/>
                <w:color w:val="auto"/>
                <w:sz w:val="16"/>
                <w:szCs w:val="16"/>
              </w:rPr>
            </w:pPr>
            <w:bookmarkStart w:id="3673" w:name="_Toc19015432"/>
            <w:bookmarkStart w:id="3674" w:name="_Toc140248872"/>
            <w:r w:rsidRPr="00C77CAD">
              <w:rPr>
                <w:rFonts w:asciiTheme="minorHAnsi" w:hAnsiTheme="minorHAnsi" w:cstheme="minorHAnsi"/>
                <w:color w:val="auto"/>
                <w:sz w:val="16"/>
                <w:szCs w:val="16"/>
              </w:rPr>
              <w:t>48</w:t>
            </w:r>
            <w:bookmarkEnd w:id="3673"/>
            <w:bookmarkEnd w:id="3674"/>
          </w:p>
        </w:tc>
        <w:tc>
          <w:tcPr>
            <w:tcW w:w="614" w:type="dxa"/>
          </w:tcPr>
          <w:p w14:paraId="6EF35CBC" w14:textId="77777777" w:rsidR="0097469C" w:rsidRPr="00C77CAD" w:rsidRDefault="0097469C" w:rsidP="00A36C2B">
            <w:pPr>
              <w:pStyle w:val="Heading2"/>
              <w:jc w:val="right"/>
              <w:rPr>
                <w:rFonts w:asciiTheme="minorHAnsi" w:hAnsiTheme="minorHAnsi" w:cstheme="minorHAnsi"/>
                <w:color w:val="auto"/>
                <w:sz w:val="16"/>
                <w:szCs w:val="16"/>
              </w:rPr>
            </w:pPr>
            <w:bookmarkStart w:id="3675" w:name="_Toc19015433"/>
            <w:bookmarkStart w:id="3676" w:name="_Toc140248873"/>
            <w:r w:rsidRPr="00C77CAD">
              <w:rPr>
                <w:rFonts w:asciiTheme="minorHAnsi" w:hAnsiTheme="minorHAnsi" w:cstheme="minorHAnsi"/>
                <w:color w:val="auto"/>
                <w:sz w:val="16"/>
                <w:szCs w:val="16"/>
              </w:rPr>
              <w:t>60</w:t>
            </w:r>
            <w:bookmarkEnd w:id="3675"/>
            <w:bookmarkEnd w:id="3676"/>
          </w:p>
        </w:tc>
        <w:tc>
          <w:tcPr>
            <w:tcW w:w="612" w:type="dxa"/>
          </w:tcPr>
          <w:p w14:paraId="09397EE1"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-138</w:t>
            </w:r>
          </w:p>
        </w:tc>
        <w:tc>
          <w:tcPr>
            <w:tcW w:w="609" w:type="dxa"/>
          </w:tcPr>
          <w:p w14:paraId="7DC52479"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-121</w:t>
            </w:r>
          </w:p>
        </w:tc>
        <w:tc>
          <w:tcPr>
            <w:tcW w:w="662" w:type="dxa"/>
          </w:tcPr>
          <w:p w14:paraId="0F1532A4" w14:textId="77777777" w:rsidR="0097469C" w:rsidRPr="00C77CAD" w:rsidRDefault="0097469C" w:rsidP="00A36C2B">
            <w:pPr>
              <w:pStyle w:val="Heading4"/>
              <w:jc w:val="right"/>
              <w:rPr>
                <w:rFonts w:asciiTheme="minorHAnsi" w:hAnsiTheme="minorHAnsi" w:cstheme="minorHAnsi"/>
                <w:color w:val="auto"/>
                <w:sz w:val="16"/>
                <w:szCs w:val="16"/>
              </w:rPr>
            </w:pPr>
            <w:r w:rsidRPr="00C77CAD">
              <w:rPr>
                <w:rFonts w:asciiTheme="minorHAnsi" w:hAnsiTheme="minorHAnsi" w:cstheme="minorHAnsi"/>
                <w:color w:val="auto"/>
                <w:sz w:val="16"/>
                <w:szCs w:val="16"/>
              </w:rPr>
              <w:t>1</w:t>
            </w:r>
          </w:p>
        </w:tc>
        <w:tc>
          <w:tcPr>
            <w:tcW w:w="703" w:type="dxa"/>
          </w:tcPr>
          <w:p w14:paraId="3B447AA5" w14:textId="77777777" w:rsidR="0097469C" w:rsidRPr="00C77CAD" w:rsidRDefault="0097469C" w:rsidP="00A36C2B">
            <w:pPr>
              <w:pStyle w:val="Heading2"/>
              <w:jc w:val="right"/>
              <w:rPr>
                <w:rFonts w:asciiTheme="minorHAnsi" w:hAnsiTheme="minorHAnsi" w:cstheme="minorHAnsi"/>
                <w:color w:val="auto"/>
                <w:sz w:val="16"/>
                <w:szCs w:val="16"/>
              </w:rPr>
            </w:pPr>
            <w:bookmarkStart w:id="3677" w:name="_Toc19015434"/>
            <w:bookmarkStart w:id="3678" w:name="_Toc140248874"/>
            <w:r w:rsidRPr="00C77CAD">
              <w:rPr>
                <w:rFonts w:asciiTheme="minorHAnsi" w:hAnsiTheme="minorHAnsi" w:cstheme="minorHAnsi"/>
                <w:color w:val="auto"/>
                <w:sz w:val="16"/>
                <w:szCs w:val="16"/>
              </w:rPr>
              <w:t>365</w:t>
            </w:r>
            <w:bookmarkEnd w:id="3677"/>
            <w:bookmarkEnd w:id="3678"/>
          </w:p>
        </w:tc>
      </w:tr>
    </w:tbl>
    <w:p w14:paraId="28AF98DF" w14:textId="77777777" w:rsidR="0097469C" w:rsidRPr="00A16FC5" w:rsidRDefault="0097469C" w:rsidP="0097469C">
      <w:pPr>
        <w:rPr>
          <w:sz w:val="16"/>
          <w:szCs w:val="16"/>
        </w:rPr>
      </w:pPr>
      <w:r w:rsidRPr="00E97401">
        <w:rPr>
          <w:sz w:val="16"/>
          <w:szCs w:val="16"/>
        </w:rPr>
        <w:t>Day of Year, min and max correspond to Snow End an</w:t>
      </w:r>
      <w:r>
        <w:rPr>
          <w:sz w:val="16"/>
          <w:szCs w:val="16"/>
        </w:rPr>
        <w:t xml:space="preserve">d Snow Onset dates </w:t>
      </w:r>
      <w:proofErr w:type="gramStart"/>
      <w:r>
        <w:rPr>
          <w:sz w:val="16"/>
          <w:szCs w:val="16"/>
        </w:rPr>
        <w:t>respectively</w:t>
      </w:r>
      <w:proofErr w:type="gramEnd"/>
    </w:p>
    <w:p w14:paraId="73887AD3" w14:textId="77777777" w:rsidR="0097469C" w:rsidRPr="00A06967" w:rsidRDefault="0097469C" w:rsidP="0097469C"/>
    <w:p w14:paraId="55DCEC5C" w14:textId="77777777" w:rsidR="0097469C" w:rsidRDefault="0097469C" w:rsidP="0097469C">
      <w:pPr>
        <w:rPr>
          <w:rFonts w:asciiTheme="majorHAnsi" w:eastAsiaTheme="majorEastAsia" w:hAnsiTheme="majorHAnsi" w:cstheme="majorBidi"/>
          <w:color w:val="365F91" w:themeColor="accent1" w:themeShade="BF"/>
          <w:sz w:val="32"/>
          <w:szCs w:val="32"/>
        </w:rPr>
      </w:pPr>
      <w:r>
        <w:br w:type="page"/>
      </w:r>
    </w:p>
    <w:p w14:paraId="17645B11" w14:textId="77777777" w:rsidR="0097469C" w:rsidRDefault="0097469C" w:rsidP="0097469C">
      <w:pPr>
        <w:pStyle w:val="Heading1"/>
      </w:pPr>
      <w:bookmarkStart w:id="3679" w:name="_Toc140248875"/>
      <w:r>
        <w:lastRenderedPageBreak/>
        <w:t>Appendix III SL2P-C Canopy biophysical variable parameterizations</w:t>
      </w:r>
      <w:bookmarkEnd w:id="3359"/>
      <w:bookmarkEnd w:id="3679"/>
    </w:p>
    <w:p w14:paraId="00066642" w14:textId="77777777" w:rsidR="0097469C" w:rsidRDefault="0097469C" w:rsidP="0097469C"/>
    <w:p w14:paraId="108DA59B" w14:textId="77777777" w:rsidR="0097469C" w:rsidRDefault="0097469C" w:rsidP="0097469C">
      <w:r>
        <w:t>This section describes the calibration of prior probability distribution functions for RTM model parameters.</w:t>
      </w:r>
    </w:p>
    <w:p w14:paraId="2516E48F" w14:textId="77777777" w:rsidR="0097469C" w:rsidRDefault="0097469C" w:rsidP="0097469C"/>
    <w:p w14:paraId="7A4AFA63" w14:textId="77777777" w:rsidR="0097469C" w:rsidRPr="00DD40B0" w:rsidRDefault="0097469C" w:rsidP="0097469C">
      <w:pPr>
        <w:pStyle w:val="Heading2"/>
        <w:rPr>
          <w:lang w:val="fr-CA"/>
          <w:rPrChange w:id="3680" w:author="Fernandes, Richard (he, him, his | il, le, lui)" w:date="2023-07-14T17:36:00Z">
            <w:rPr/>
          </w:rPrChange>
        </w:rPr>
      </w:pPr>
      <w:bookmarkStart w:id="3681" w:name="_Toc140248876"/>
      <w:r w:rsidRPr="00DD40B0">
        <w:rPr>
          <w:lang w:val="fr-CA"/>
          <w:rPrChange w:id="3682" w:author="Fernandes, Richard (he, him, his | il, le, lui)" w:date="2023-07-14T17:36:00Z">
            <w:rPr/>
          </w:rPrChange>
        </w:rPr>
        <w:t>LAI</w:t>
      </w:r>
      <w:bookmarkEnd w:id="3681"/>
    </w:p>
    <w:p w14:paraId="297497AF" w14:textId="77777777" w:rsidR="0097469C" w:rsidRPr="00DD40B0" w:rsidRDefault="0097469C" w:rsidP="0097469C">
      <w:pPr>
        <w:rPr>
          <w:lang w:val="fr-CA"/>
          <w:rPrChange w:id="3683" w:author="Fernandes, Richard (he, him, his | il, le, lui)" w:date="2023-07-14T17:36:00Z">
            <w:rPr/>
          </w:rPrChange>
        </w:rPr>
      </w:pPr>
    </w:p>
    <w:p w14:paraId="78EBE7D1" w14:textId="77777777" w:rsidR="0097469C" w:rsidRDefault="0097469C" w:rsidP="0097469C">
      <w:r w:rsidRPr="00DD40B0">
        <w:rPr>
          <w:lang w:val="fr-CA"/>
          <w:rPrChange w:id="3684" w:author="Fernandes, Richard (he, him, his | il, le, lui)" w:date="2023-07-14T17:36:00Z">
            <w:rPr/>
          </w:rPrChange>
        </w:rPr>
        <w:t xml:space="preserve">LAI </w:t>
      </w:r>
      <w:proofErr w:type="spellStart"/>
      <w:r w:rsidRPr="00DD40B0">
        <w:rPr>
          <w:lang w:val="fr-CA"/>
          <w:rPrChange w:id="3685" w:author="Fernandes, Richard (he, him, his | il, le, lui)" w:date="2023-07-14T17:36:00Z">
            <w:rPr/>
          </w:rPrChange>
        </w:rPr>
        <w:t>representing</w:t>
      </w:r>
      <w:proofErr w:type="spellEnd"/>
      <w:r w:rsidRPr="00DD40B0">
        <w:rPr>
          <w:lang w:val="fr-CA"/>
          <w:rPrChange w:id="3686" w:author="Fernandes, Richard (he, him, his | il, le, lui)" w:date="2023-07-14T17:36:00Z">
            <w:rPr/>
          </w:rPrChange>
        </w:rPr>
        <w:t xml:space="preserve"> North American </w:t>
      </w:r>
      <w:proofErr w:type="spellStart"/>
      <w:r w:rsidRPr="00DD40B0">
        <w:rPr>
          <w:lang w:val="fr-CA"/>
          <w:rPrChange w:id="3687" w:author="Fernandes, Richard (he, him, his | il, le, lui)" w:date="2023-07-14T17:36:00Z">
            <w:rPr/>
          </w:rPrChange>
        </w:rPr>
        <w:t>Forests</w:t>
      </w:r>
      <w:proofErr w:type="spellEnd"/>
      <w:r w:rsidRPr="00DD40B0">
        <w:rPr>
          <w:lang w:val="fr-CA"/>
          <w:rPrChange w:id="3688" w:author="Fernandes, Richard (he, him, his | il, le, lui)" w:date="2023-07-14T17:36:00Z">
            <w:rPr/>
          </w:rPrChange>
        </w:rPr>
        <w:t xml:space="preserve"> </w:t>
      </w:r>
      <w:proofErr w:type="gramStart"/>
      <w:r w:rsidRPr="00DD40B0">
        <w:rPr>
          <w:lang w:val="fr-CA"/>
          <w:rPrChange w:id="3689" w:author="Fernandes, Richard (he, him, his | il, le, lui)" w:date="2023-07-14T17:36:00Z">
            <w:rPr/>
          </w:rPrChange>
        </w:rPr>
        <w:t>( Fernandes</w:t>
      </w:r>
      <w:proofErr w:type="gramEnd"/>
      <w:r w:rsidRPr="00DD40B0">
        <w:rPr>
          <w:lang w:val="fr-CA"/>
          <w:rPrChange w:id="3690" w:author="Fernandes, Richard (he, him, his | il, le, lui)" w:date="2023-07-14T17:36:00Z">
            <w:rPr/>
          </w:rPrChange>
        </w:rPr>
        <w:t xml:space="preserve"> et al., (2003), Fernandes et al., 2018, and Fernandes et al. </w:t>
      </w:r>
      <w:r w:rsidRPr="00CE7E39">
        <w:t>(2023)) were used to</w:t>
      </w:r>
      <w:r>
        <w:t xml:space="preserve"> calibrate pdf fits qualitatively.  Qualitative calibration was performed since standard fitters cannot handle truncated distributions and to ensure the calibrated distribution dispersion was larger than the sampling distribution to account for the limited sample size.  Mixed forests were included in both broadleaf and needleleaf class calibrations since monocultures are relatively infrequent in North American forests.  A total of 359 plots were used for calibrating the broadleaf forest prior and 516 plots for the needleleaf forest prior.  The resulting distribution was identical for both cover classes: generalized extreme value, mean 3.2, standard deviation 2, kurtosis parameter -0.4.</w:t>
      </w:r>
    </w:p>
    <w:p w14:paraId="0D293590" w14:textId="77777777" w:rsidR="0097469C" w:rsidRDefault="0097469C" w:rsidP="0097469C"/>
    <w:p w14:paraId="00F899E0" w14:textId="77777777" w:rsidR="0097469C" w:rsidRDefault="0097469C" w:rsidP="0097469C">
      <w:pPr>
        <w:keepNext/>
      </w:pPr>
      <w:r>
        <w:rPr>
          <w:noProof/>
        </w:rPr>
        <w:drawing>
          <wp:inline distT="0" distB="0" distL="0" distR="0" wp14:anchorId="74ABEA33" wp14:editId="02449B1F">
            <wp:extent cx="5943600" cy="2880360"/>
            <wp:effectExtent l="0" t="0" r="0" b="0"/>
            <wp:docPr id="157" name="Picture 157" descr="A comparison of graphs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mparison of graphs with red line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14:paraId="5C33E191" w14:textId="510A383D" w:rsidR="0097469C" w:rsidRDefault="0097469C" w:rsidP="0097469C">
      <w:pPr>
        <w:pStyle w:val="Caption"/>
      </w:pPr>
      <w:bookmarkStart w:id="3691" w:name="_Toc140248892"/>
      <w:r>
        <w:t xml:space="preserve">Figure </w:t>
      </w:r>
      <w:r>
        <w:fldChar w:fldCharType="begin"/>
      </w:r>
      <w:r>
        <w:instrText xml:space="preserve"> SEQ Figure \* ARABIC </w:instrText>
      </w:r>
      <w:r>
        <w:fldChar w:fldCharType="separate"/>
      </w:r>
      <w:ins w:id="3692" w:author="Fernandes, Richard (he, him, his | il, le, lui)" w:date="2023-07-14T17:36:00Z">
        <w:r w:rsidR="00DD40B0">
          <w:rPr>
            <w:noProof/>
          </w:rPr>
          <w:t>13</w:t>
        </w:r>
      </w:ins>
      <w:del w:id="3693" w:author="Fernandes, Richard (he, him, his | il, le, lui)" w:date="2023-07-14T17:36:00Z">
        <w:r w:rsidR="004D7A9F" w:rsidDel="00DD40B0">
          <w:rPr>
            <w:noProof/>
          </w:rPr>
          <w:delText>14</w:delText>
        </w:r>
      </w:del>
      <w:r>
        <w:fldChar w:fldCharType="end"/>
      </w:r>
      <w:r>
        <w:t>.  Calibrated distributions (red) and sampled histograms (black) for two forest classes.</w:t>
      </w:r>
      <w:bookmarkEnd w:id="3691"/>
    </w:p>
    <w:p w14:paraId="4D61648C" w14:textId="77777777" w:rsidR="0097469C" w:rsidRDefault="0097469C" w:rsidP="0097469C"/>
    <w:p w14:paraId="2C5B313E" w14:textId="77777777" w:rsidR="0097469C" w:rsidRDefault="0097469C" w:rsidP="0097469C">
      <w:pPr>
        <w:pStyle w:val="Heading2"/>
      </w:pPr>
      <w:bookmarkStart w:id="3694" w:name="_Toc140248877"/>
      <w:r>
        <w:t>Leaf Angle Distribution</w:t>
      </w:r>
      <w:bookmarkEnd w:id="3694"/>
    </w:p>
    <w:p w14:paraId="417CDDF5" w14:textId="77777777" w:rsidR="0097469C" w:rsidRDefault="0097469C" w:rsidP="0097469C"/>
    <w:p w14:paraId="6E5BCFF3" w14:textId="77777777" w:rsidR="0097469C" w:rsidRDefault="0097469C" w:rsidP="0097469C">
      <w:r>
        <w:lastRenderedPageBreak/>
        <w:t>Leaf angle distribution priors were defined using uniform distributions due to limited samples (xx, xx).</w:t>
      </w:r>
    </w:p>
    <w:p w14:paraId="53459636" w14:textId="77777777" w:rsidR="0097469C" w:rsidRDefault="0097469C" w:rsidP="0097469C"/>
    <w:p w14:paraId="2FA0760D" w14:textId="77777777" w:rsidR="0097469C" w:rsidRDefault="0097469C" w:rsidP="0097469C">
      <w:pPr>
        <w:pStyle w:val="Heading2"/>
      </w:pPr>
      <w:bookmarkStart w:id="3695" w:name="_Toc140248878"/>
      <w:r>
        <w:t>Crown Cover</w:t>
      </w:r>
      <w:bookmarkEnd w:id="3695"/>
    </w:p>
    <w:p w14:paraId="39DDA1CC" w14:textId="77777777" w:rsidR="0097469C" w:rsidRDefault="0097469C" w:rsidP="0097469C"/>
    <w:p w14:paraId="0694D71F" w14:textId="77777777" w:rsidR="0097469C" w:rsidRDefault="0097469C" w:rsidP="0097469C">
      <w:r>
        <w:t>Crown cover was defaulted to a uniform distribution with range specified by the 2.5%ile to 97.5%ile interval of data from Fernandes et al. (2023).  A uniform distribution was selected both because the sample size was limited in location and because crown cover is frequently manipulated by management practices not sampled in Fernandes et al. (2023).</w:t>
      </w:r>
    </w:p>
    <w:p w14:paraId="170D62BB" w14:textId="77777777" w:rsidR="0097469C" w:rsidRDefault="0097469C" w:rsidP="0097469C"/>
    <w:p w14:paraId="779168B0" w14:textId="77777777" w:rsidR="0097469C" w:rsidRDefault="0097469C" w:rsidP="0097469C">
      <w:pPr>
        <w:pStyle w:val="Heading2"/>
      </w:pPr>
      <w:bookmarkStart w:id="3696" w:name="_Toc140248879"/>
      <w:r>
        <w:t>Hot Spot Dimension</w:t>
      </w:r>
      <w:bookmarkEnd w:id="3696"/>
      <w:r>
        <w:t xml:space="preserve"> </w:t>
      </w:r>
    </w:p>
    <w:p w14:paraId="206A1017" w14:textId="77777777" w:rsidR="0097469C" w:rsidRDefault="0097469C" w:rsidP="0097469C"/>
    <w:p w14:paraId="1FF8086A" w14:textId="77777777" w:rsidR="0097469C" w:rsidRDefault="0097469C" w:rsidP="0097469C">
      <w:r>
        <w:t xml:space="preserve">The hotspot dimension parameter corresponds to the ratio of vertical layer separation to foliage mean width.  In the absence of additional </w:t>
      </w:r>
      <w:proofErr w:type="gramStart"/>
      <w:r>
        <w:t>data</w:t>
      </w:r>
      <w:proofErr w:type="gramEnd"/>
      <w:r>
        <w:t xml:space="preserve"> the SL2P prior was used.  Note that the 4SAIL2 model provides a stronger hotspot effect due to crown structure that is parameterized by crown cover and crown shape ratio.  Here, the crown shape ratio ranged with a uniform distribution between 1 and 4 based on literature data (xx).</w:t>
      </w:r>
    </w:p>
    <w:p w14:paraId="4EEAF056" w14:textId="77777777" w:rsidR="0064553B" w:rsidRPr="00580201" w:rsidRDefault="0064553B" w:rsidP="0064553B"/>
    <w:p w14:paraId="2612F5DA" w14:textId="77777777" w:rsidR="0064553B" w:rsidRPr="00580201" w:rsidRDefault="0064553B" w:rsidP="0064553B"/>
    <w:p w14:paraId="406E612B" w14:textId="77777777" w:rsidR="004D1D1C" w:rsidRPr="00580201" w:rsidRDefault="004D1D1C" w:rsidP="004D1D1C">
      <w:pPr>
        <w:ind w:left="360"/>
      </w:pPr>
    </w:p>
    <w:p w14:paraId="65929891" w14:textId="77777777" w:rsidR="004D1D1C" w:rsidRPr="00580201" w:rsidRDefault="004D1D1C" w:rsidP="006E5A5D"/>
    <w:p w14:paraId="43F3ECBC" w14:textId="77777777" w:rsidR="004D1D1C" w:rsidRPr="00580201" w:rsidRDefault="004D1D1C" w:rsidP="004D1D1C">
      <w:pPr>
        <w:ind w:left="360"/>
      </w:pPr>
    </w:p>
    <w:p w14:paraId="7FCDBE03" w14:textId="77777777" w:rsidR="004D1D1C" w:rsidRPr="00580201" w:rsidRDefault="004D1D1C" w:rsidP="004D1D1C">
      <w:pPr>
        <w:ind w:left="360"/>
      </w:pPr>
    </w:p>
    <w:p w14:paraId="12FF7181" w14:textId="77777777" w:rsidR="002E6E3E" w:rsidRPr="00580201" w:rsidRDefault="002E6E3E" w:rsidP="002E6E3E">
      <w:r w:rsidRPr="00580201">
        <w:t xml:space="preserve"> </w:t>
      </w:r>
    </w:p>
    <w:p w14:paraId="6CB21171" w14:textId="77777777" w:rsidR="00CF48B1" w:rsidRPr="00580201" w:rsidRDefault="00CF48B1" w:rsidP="008579A5"/>
    <w:p w14:paraId="06540302" w14:textId="77777777" w:rsidR="00CF48B1" w:rsidRPr="00580201" w:rsidRDefault="00CF48B1" w:rsidP="008579A5"/>
    <w:p w14:paraId="60040704" w14:textId="77777777" w:rsidR="008579A5" w:rsidRPr="00580201" w:rsidRDefault="008579A5" w:rsidP="008579A5"/>
    <w:p w14:paraId="158E1380" w14:textId="77777777" w:rsidR="00051963" w:rsidRPr="00580201" w:rsidRDefault="00051963"/>
    <w:p w14:paraId="068ED053" w14:textId="77777777" w:rsidR="00051963" w:rsidRPr="00580201" w:rsidRDefault="00051963"/>
    <w:sectPr w:rsidR="00051963" w:rsidRPr="00580201">
      <w:headerReference w:type="even" r:id="rId37"/>
      <w:headerReference w:type="default" r:id="rId38"/>
      <w:footerReference w:type="default" r:id="rId39"/>
      <w:headerReference w:type="first" r:id="rId4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7E153C" w14:textId="77777777" w:rsidR="003C599A" w:rsidRDefault="003C599A" w:rsidP="00615A2B">
      <w:pPr>
        <w:spacing w:after="0" w:line="240" w:lineRule="auto"/>
      </w:pPr>
      <w:r>
        <w:separator/>
      </w:r>
    </w:p>
  </w:endnote>
  <w:endnote w:type="continuationSeparator" w:id="0">
    <w:p w14:paraId="291ECFA5" w14:textId="77777777" w:rsidR="003C599A" w:rsidRDefault="003C599A" w:rsidP="00615A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Butter">
    <w:altName w:val="Times New Roman"/>
    <w:panose1 w:val="00000000000000000000"/>
    <w:charset w:val="00"/>
    <w:family w:val="auto"/>
    <w:notTrueType/>
    <w:pitch w:val="variable"/>
    <w:sig w:usb0="00000003" w:usb1="00000000" w:usb2="00000000" w:usb3="00000000" w:csb0="00000001" w:csb1="00000000"/>
  </w:font>
  <w:font w:name="Verdana">
    <w:altName w:val="Verdana"/>
    <w:panose1 w:val="020B0604030504040204"/>
    <w:charset w:val="00"/>
    <w:family w:val="swiss"/>
    <w:pitch w:val="variable"/>
    <w:sig w:usb0="A00006FF" w:usb1="4000205B" w:usb2="0000001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Arial">
    <w:altName w:val="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53D06" w14:textId="77777777" w:rsidR="00E61522" w:rsidRDefault="00E61522" w:rsidP="00BC5F91">
    <w:pPr>
      <w:pStyle w:val="Footer"/>
      <w:jc w:val="center"/>
      <w:rPr>
        <w:rStyle w:val="PageNumber"/>
        <w:i/>
        <w:iCs/>
        <w:sz w:val="14"/>
        <w:lang w:val="en-GB"/>
      </w:rPr>
    </w:pPr>
  </w:p>
  <w:p w14:paraId="0CD2C641" w14:textId="77CFCA0D" w:rsidR="00E61522" w:rsidRPr="009D7F2F" w:rsidRDefault="008D41BE" w:rsidP="00BC5F91">
    <w:pPr>
      <w:pStyle w:val="Footer"/>
      <w:tabs>
        <w:tab w:val="clear" w:pos="4536"/>
        <w:tab w:val="clear" w:pos="9072"/>
      </w:tabs>
      <w:spacing w:after="0"/>
      <w:jc w:val="center"/>
      <w:rPr>
        <w:i/>
        <w:iCs/>
        <w:sz w:val="14"/>
        <w:lang w:val="en-GB"/>
      </w:rPr>
    </w:pPr>
    <w:r w:rsidRPr="008D41BE">
      <w:rPr>
        <w:rStyle w:val="PageNumber"/>
        <w:i/>
        <w:iCs/>
        <w:sz w:val="14"/>
        <w:lang w:val="en-GB"/>
      </w:rPr>
      <w:t xml:space="preserve">Copyright (c) </w:t>
    </w:r>
    <w:r>
      <w:rPr>
        <w:rStyle w:val="PageNumber"/>
        <w:i/>
        <w:iCs/>
        <w:sz w:val="14"/>
        <w:lang w:val="en-GB"/>
      </w:rPr>
      <w:t>His Majesty the King</w:t>
    </w:r>
    <w:r w:rsidRPr="008D41BE">
      <w:rPr>
        <w:rStyle w:val="PageNumber"/>
        <w:i/>
        <w:iCs/>
        <w:sz w:val="14"/>
        <w:lang w:val="en-GB"/>
      </w:rPr>
      <w:t xml:space="preserve"> in Right of Canada, as represented by </w:t>
    </w:r>
    <w:r>
      <w:rPr>
        <w:rStyle w:val="PageNumber"/>
        <w:i/>
        <w:iCs/>
        <w:sz w:val="14"/>
        <w:lang w:val="en-GB"/>
      </w:rPr>
      <w:t>Natural Resources Canada.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6568F0" w14:textId="77777777" w:rsidR="003C599A" w:rsidRDefault="003C599A" w:rsidP="00615A2B">
      <w:pPr>
        <w:spacing w:after="0" w:line="240" w:lineRule="auto"/>
      </w:pPr>
      <w:r>
        <w:separator/>
      </w:r>
    </w:p>
  </w:footnote>
  <w:footnote w:type="continuationSeparator" w:id="0">
    <w:p w14:paraId="303BDBF0" w14:textId="77777777" w:rsidR="003C599A" w:rsidRDefault="003C599A" w:rsidP="00615A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27E87" w14:textId="79E1D985" w:rsidR="0097469C" w:rsidRDefault="0097469C">
    <w:pPr>
      <w:pStyle w:val="Header"/>
    </w:pPr>
    <w:r>
      <w:rPr>
        <w:noProof/>
      </w:rPr>
      <mc:AlternateContent>
        <mc:Choice Requires="wps">
          <w:drawing>
            <wp:anchor distT="0" distB="0" distL="0" distR="0" simplePos="0" relativeHeight="251659264" behindDoc="0" locked="0" layoutInCell="1" allowOverlap="1" wp14:anchorId="6862BE59" wp14:editId="2536EADA">
              <wp:simplePos x="635" y="635"/>
              <wp:positionH relativeFrom="page">
                <wp:align>right</wp:align>
              </wp:positionH>
              <wp:positionV relativeFrom="page">
                <wp:align>top</wp:align>
              </wp:positionV>
              <wp:extent cx="443865" cy="443865"/>
              <wp:effectExtent l="0" t="0" r="0" b="14605"/>
              <wp:wrapNone/>
              <wp:docPr id="4" name="Text Box 4" descr="UNCLASSIFIED - NON 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4752AFD" w14:textId="7DFF054C" w:rsidR="0097469C" w:rsidRPr="0097469C" w:rsidRDefault="0097469C" w:rsidP="0097469C">
                          <w:pPr>
                            <w:spacing w:after="0"/>
                            <w:rPr>
                              <w:rFonts w:ascii="Calibri" w:eastAsia="Calibri" w:hAnsi="Calibri" w:cs="Calibri"/>
                              <w:noProof/>
                              <w:color w:val="000000"/>
                              <w:sz w:val="24"/>
                              <w:szCs w:val="24"/>
                            </w:rPr>
                          </w:pPr>
                          <w:r w:rsidRPr="0097469C">
                            <w:rPr>
                              <w:rFonts w:ascii="Calibri" w:eastAsia="Calibri" w:hAnsi="Calibri" w:cs="Calibri"/>
                              <w:noProof/>
                              <w:color w:val="000000"/>
                              <w:sz w:val="24"/>
                              <w:szCs w:val="24"/>
                            </w:rPr>
                            <w:t>UNCLASSIFIED - NON 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6862BE59" id="_x0000_t202" coordsize="21600,21600" o:spt="202" path="m,l,21600r21600,l21600,xe">
              <v:stroke joinstyle="miter"/>
              <v:path gradientshapeok="t" o:connecttype="rect"/>
            </v:shapetype>
            <v:shape id="Text Box 4" o:spid="_x0000_s1048" type="#_x0000_t202" alt="UNCLASSIFIED - NON CLASSIFIÉ" style="position:absolute;margin-left:-16.25pt;margin-top:0;width:34.95pt;height:34.95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" filled="f" stroked="f">
              <v:fill o:detectmouseclick="t"/>
              <v:textbox style="mso-fit-shape-to-text:t" inset="0,15pt,20pt,0">
                <w:txbxContent>
                  <w:p w14:paraId="64752AFD" w14:textId="7DFF054C" w:rsidR="0097469C" w:rsidRPr="0097469C" w:rsidRDefault="0097469C" w:rsidP="0097469C">
                    <w:pPr>
                      <w:spacing w:after="0"/>
                      <w:rPr>
                        <w:rFonts w:ascii="Calibri" w:eastAsia="Calibri" w:hAnsi="Calibri" w:cs="Calibri"/>
                        <w:noProof/>
                        <w:color w:val="000000"/>
                        <w:sz w:val="24"/>
                        <w:szCs w:val="24"/>
                      </w:rPr>
                    </w:pPr>
                    <w:r w:rsidRPr="0097469C">
                      <w:rPr>
                        <w:rFonts w:ascii="Calibri" w:eastAsia="Calibri" w:hAnsi="Calibri" w:cs="Calibri"/>
                        <w:noProof/>
                        <w:color w:val="000000"/>
                        <w:sz w:val="24"/>
                        <w:szCs w:val="24"/>
                      </w:rPr>
                      <w:t>UNCLASSIFIED - NON CLASSIFIÉ</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88A3F" w14:textId="131BAE21" w:rsidR="00E61522" w:rsidRDefault="0097469C" w:rsidP="00BC5F91">
    <w:pPr>
      <w:jc w:val="right"/>
    </w:pPr>
    <w:r>
      <w:rPr>
        <w:noProof/>
        <w:lang w:eastAsia="en-CA"/>
      </w:rPr>
      <mc:AlternateContent>
        <mc:Choice Requires="wps">
          <w:drawing>
            <wp:anchor distT="0" distB="0" distL="0" distR="0" simplePos="0" relativeHeight="251660288" behindDoc="0" locked="0" layoutInCell="1" allowOverlap="1" wp14:anchorId="27F3DE63" wp14:editId="1174D2E3">
              <wp:simplePos x="914400" y="450850"/>
              <wp:positionH relativeFrom="page">
                <wp:align>right</wp:align>
              </wp:positionH>
              <wp:positionV relativeFrom="page">
                <wp:align>top</wp:align>
              </wp:positionV>
              <wp:extent cx="443865" cy="443865"/>
              <wp:effectExtent l="0" t="0" r="0" b="14605"/>
              <wp:wrapNone/>
              <wp:docPr id="5" name="Text Box 5" descr="UNCLASSIFIED - NON 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91AB4D6" w14:textId="30982B3E" w:rsidR="0097469C" w:rsidRPr="0097469C" w:rsidRDefault="0097469C" w:rsidP="0097469C">
                          <w:pPr>
                            <w:spacing w:after="0"/>
                            <w:rPr>
                              <w:rFonts w:ascii="Calibri" w:eastAsia="Calibri" w:hAnsi="Calibri" w:cs="Calibri"/>
                              <w:noProof/>
                              <w:color w:val="000000"/>
                              <w:sz w:val="24"/>
                              <w:szCs w:val="24"/>
                            </w:rPr>
                          </w:pPr>
                          <w:r w:rsidRPr="0097469C">
                            <w:rPr>
                              <w:rFonts w:ascii="Calibri" w:eastAsia="Calibri" w:hAnsi="Calibri" w:cs="Calibri"/>
                              <w:noProof/>
                              <w:color w:val="000000"/>
                              <w:sz w:val="24"/>
                              <w:szCs w:val="24"/>
                            </w:rPr>
                            <w:t>UNCLASSIFIED - NON 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27F3DE63" id="_x0000_t202" coordsize="21600,21600" o:spt="202" path="m,l,21600r21600,l21600,xe">
              <v:stroke joinstyle="miter"/>
              <v:path gradientshapeok="t" o:connecttype="rect"/>
            </v:shapetype>
            <v:shape id="Text Box 5" o:spid="_x0000_s1049" type="#_x0000_t202" alt="UNCLASSIFIED - NON CLASSIFIÉ" style="position:absolute;left:0;text-align:left;margin-left:-16.25pt;margin-top:0;width:34.95pt;height:34.95pt;z-index:2516602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" filled="f" stroked="f">
              <v:fill o:detectmouseclick="t"/>
              <v:textbox style="mso-fit-shape-to-text:t" inset="0,15pt,20pt,0">
                <w:txbxContent>
                  <w:p w14:paraId="191AB4D6" w14:textId="30982B3E" w:rsidR="0097469C" w:rsidRPr="0097469C" w:rsidRDefault="0097469C" w:rsidP="0097469C">
                    <w:pPr>
                      <w:spacing w:after="0"/>
                      <w:rPr>
                        <w:rFonts w:ascii="Calibri" w:eastAsia="Calibri" w:hAnsi="Calibri" w:cs="Calibri"/>
                        <w:noProof/>
                        <w:color w:val="000000"/>
                        <w:sz w:val="24"/>
                        <w:szCs w:val="24"/>
                      </w:rPr>
                    </w:pPr>
                    <w:r w:rsidRPr="0097469C">
                      <w:rPr>
                        <w:rFonts w:ascii="Calibri" w:eastAsia="Calibri" w:hAnsi="Calibri" w:cs="Calibri"/>
                        <w:noProof/>
                        <w:color w:val="000000"/>
                        <w:sz w:val="24"/>
                        <w:szCs w:val="24"/>
                      </w:rPr>
                      <w:t>UNCLASSIFIED - NON CLASSIFIÉ</w:t>
                    </w:r>
                  </w:p>
                </w:txbxContent>
              </v:textbox>
              <w10:wrap anchorx="page" anchory="page"/>
            </v:shape>
          </w:pict>
        </mc:Fallback>
      </mc:AlternateContent>
    </w:r>
    <w:r w:rsidR="00E61522">
      <w:rPr>
        <w:noProof/>
        <w:lang w:eastAsia="en-CA"/>
      </w:rPr>
      <w:drawing>
        <wp:inline distT="0" distB="0" distL="0" distR="0" wp14:anchorId="2D25529E" wp14:editId="0BDF3392">
          <wp:extent cx="1838325" cy="323850"/>
          <wp:effectExtent l="0" t="0" r="9525" b="0"/>
          <wp:docPr id="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38325" cy="32385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3EB33" w14:textId="69058D45" w:rsidR="0097469C" w:rsidRDefault="0097469C">
    <w:pPr>
      <w:pStyle w:val="Header"/>
    </w:pPr>
    <w:r>
      <w:rPr>
        <w:noProof/>
      </w:rPr>
      <mc:AlternateContent>
        <mc:Choice Requires="wps">
          <w:drawing>
            <wp:anchor distT="0" distB="0" distL="0" distR="0" simplePos="0" relativeHeight="251658240" behindDoc="0" locked="0" layoutInCell="1" allowOverlap="1" wp14:anchorId="150982B6" wp14:editId="513FC82E">
              <wp:simplePos x="635" y="635"/>
              <wp:positionH relativeFrom="page">
                <wp:align>right</wp:align>
              </wp:positionH>
              <wp:positionV relativeFrom="page">
                <wp:align>top</wp:align>
              </wp:positionV>
              <wp:extent cx="443865" cy="443865"/>
              <wp:effectExtent l="0" t="0" r="0" b="14605"/>
              <wp:wrapNone/>
              <wp:docPr id="2" name="Text Box 2" descr="UNCLASSIFIED - NON 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FD4040" w14:textId="19969452" w:rsidR="0097469C" w:rsidRPr="0097469C" w:rsidRDefault="0097469C" w:rsidP="0097469C">
                          <w:pPr>
                            <w:spacing w:after="0"/>
                            <w:rPr>
                              <w:rFonts w:ascii="Calibri" w:eastAsia="Calibri" w:hAnsi="Calibri" w:cs="Calibri"/>
                              <w:noProof/>
                              <w:color w:val="000000"/>
                              <w:sz w:val="24"/>
                              <w:szCs w:val="24"/>
                            </w:rPr>
                          </w:pPr>
                          <w:r w:rsidRPr="0097469C">
                            <w:rPr>
                              <w:rFonts w:ascii="Calibri" w:eastAsia="Calibri" w:hAnsi="Calibri" w:cs="Calibri"/>
                              <w:noProof/>
                              <w:color w:val="000000"/>
                              <w:sz w:val="24"/>
                              <w:szCs w:val="24"/>
                            </w:rPr>
                            <w:t>UNCLASSIFIED - NON 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50982B6" id="_x0000_t202" coordsize="21600,21600" o:spt="202" path="m,l,21600r21600,l21600,xe">
              <v:stroke joinstyle="miter"/>
              <v:path gradientshapeok="t" o:connecttype="rect"/>
            </v:shapetype>
            <v:shape id="_x0000_s1050" type="#_x0000_t202" alt="UNCLASSIFIED - NON CLASSIFIÉ" style="position:absolute;margin-left:-16.25pt;margin-top:0;width:34.95pt;height:34.95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" filled="f" stroked="f">
              <v:fill o:detectmouseclick="t"/>
              <v:textbox style="mso-fit-shape-to-text:t" inset="0,15pt,20pt,0">
                <w:txbxContent>
                  <w:p w14:paraId="07FD4040" w14:textId="19969452" w:rsidR="0097469C" w:rsidRPr="0097469C" w:rsidRDefault="0097469C" w:rsidP="0097469C">
                    <w:pPr>
                      <w:spacing w:after="0"/>
                      <w:rPr>
                        <w:rFonts w:ascii="Calibri" w:eastAsia="Calibri" w:hAnsi="Calibri" w:cs="Calibri"/>
                        <w:noProof/>
                        <w:color w:val="000000"/>
                        <w:sz w:val="24"/>
                        <w:szCs w:val="24"/>
                      </w:rPr>
                    </w:pPr>
                    <w:r w:rsidRPr="0097469C">
                      <w:rPr>
                        <w:rFonts w:ascii="Calibri" w:eastAsia="Calibri" w:hAnsi="Calibri" w:cs="Calibri"/>
                        <w:noProof/>
                        <w:color w:val="000000"/>
                        <w:sz w:val="24"/>
                        <w:szCs w:val="24"/>
                      </w:rPr>
                      <w:t>UNCLASSIFIED - NON CLASSIFIÉ</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10CF0"/>
    <w:multiLevelType w:val="hybridMultilevel"/>
    <w:tmpl w:val="5504039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58C6F0E"/>
    <w:multiLevelType w:val="hybridMultilevel"/>
    <w:tmpl w:val="B6FA139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5E14349"/>
    <w:multiLevelType w:val="hybridMultilevel"/>
    <w:tmpl w:val="B6FA139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D151283"/>
    <w:multiLevelType w:val="hybridMultilevel"/>
    <w:tmpl w:val="FED609A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EA162F0"/>
    <w:multiLevelType w:val="hybridMultilevel"/>
    <w:tmpl w:val="D33AE02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D1B4788"/>
    <w:multiLevelType w:val="hybridMultilevel"/>
    <w:tmpl w:val="9488C33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F622463"/>
    <w:multiLevelType w:val="hybridMultilevel"/>
    <w:tmpl w:val="5EC2A44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F9B4043"/>
    <w:multiLevelType w:val="hybridMultilevel"/>
    <w:tmpl w:val="76C86066"/>
    <w:lvl w:ilvl="0" w:tplc="C59A488C">
      <w:start w:val="1"/>
      <w:numFmt w:val="decimal"/>
      <w:lvlText w:val="%1."/>
      <w:lvlJc w:val="left"/>
      <w:pPr>
        <w:ind w:left="720" w:hanging="360"/>
      </w:pPr>
      <w:rPr>
        <w:rFonts w:asciiTheme="minorHAnsi" w:eastAsiaTheme="minorHAnsi" w:hAnsiTheme="minorHAnsi" w:cstheme="minorBidi"/>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1BC5297"/>
    <w:multiLevelType w:val="hybridMultilevel"/>
    <w:tmpl w:val="7C509F7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6041FD4"/>
    <w:multiLevelType w:val="hybridMultilevel"/>
    <w:tmpl w:val="212E23C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29BB2A6F"/>
    <w:multiLevelType w:val="hybridMultilevel"/>
    <w:tmpl w:val="E5408AC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2AE602DB"/>
    <w:multiLevelType w:val="hybridMultilevel"/>
    <w:tmpl w:val="AD2C035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E2E56BA"/>
    <w:multiLevelType w:val="hybridMultilevel"/>
    <w:tmpl w:val="CE3A118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68833D5"/>
    <w:multiLevelType w:val="hybridMultilevel"/>
    <w:tmpl w:val="BDAE4952"/>
    <w:lvl w:ilvl="0" w:tplc="45925650">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6F75226"/>
    <w:multiLevelType w:val="hybridMultilevel"/>
    <w:tmpl w:val="FD5C3EC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3DAE0A20"/>
    <w:multiLevelType w:val="multilevel"/>
    <w:tmpl w:val="1AC45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640434"/>
    <w:multiLevelType w:val="hybridMultilevel"/>
    <w:tmpl w:val="1374C548"/>
    <w:lvl w:ilvl="0" w:tplc="044AC76C">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7" w15:restartNumberingAfterBreak="0">
    <w:nsid w:val="44A23B56"/>
    <w:multiLevelType w:val="hybridMultilevel"/>
    <w:tmpl w:val="73D8816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58905E86"/>
    <w:multiLevelType w:val="hybridMultilevel"/>
    <w:tmpl w:val="5EC2A44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63312B4C"/>
    <w:multiLevelType w:val="hybridMultilevel"/>
    <w:tmpl w:val="386CD98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65391B5F"/>
    <w:multiLevelType w:val="hybridMultilevel"/>
    <w:tmpl w:val="43546DA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671155DC"/>
    <w:multiLevelType w:val="hybridMultilevel"/>
    <w:tmpl w:val="880E057A"/>
    <w:lvl w:ilvl="0" w:tplc="41D86F54">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2" w15:restartNumberingAfterBreak="0">
    <w:nsid w:val="684027E4"/>
    <w:multiLevelType w:val="hybridMultilevel"/>
    <w:tmpl w:val="97F05FCC"/>
    <w:lvl w:ilvl="0" w:tplc="0CD6F458">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6E032543"/>
    <w:multiLevelType w:val="hybridMultilevel"/>
    <w:tmpl w:val="C82E0BD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788229959">
    <w:abstractNumId w:val="19"/>
  </w:num>
  <w:num w:numId="2" w16cid:durableId="430126963">
    <w:abstractNumId w:val="22"/>
  </w:num>
  <w:num w:numId="3" w16cid:durableId="1898079624">
    <w:abstractNumId w:val="0"/>
  </w:num>
  <w:num w:numId="4" w16cid:durableId="119612212">
    <w:abstractNumId w:val="18"/>
  </w:num>
  <w:num w:numId="5" w16cid:durableId="1760566413">
    <w:abstractNumId w:val="10"/>
  </w:num>
  <w:num w:numId="6" w16cid:durableId="1776707763">
    <w:abstractNumId w:val="16"/>
  </w:num>
  <w:num w:numId="7" w16cid:durableId="1307860886">
    <w:abstractNumId w:val="5"/>
  </w:num>
  <w:num w:numId="8" w16cid:durableId="1782215996">
    <w:abstractNumId w:val="17"/>
  </w:num>
  <w:num w:numId="9" w16cid:durableId="1367102476">
    <w:abstractNumId w:val="6"/>
  </w:num>
  <w:num w:numId="10" w16cid:durableId="2057116134">
    <w:abstractNumId w:val="3"/>
  </w:num>
  <w:num w:numId="11" w16cid:durableId="1249269279">
    <w:abstractNumId w:val="7"/>
  </w:num>
  <w:num w:numId="12" w16cid:durableId="1513565954">
    <w:abstractNumId w:val="20"/>
  </w:num>
  <w:num w:numId="13" w16cid:durableId="327828941">
    <w:abstractNumId w:val="11"/>
  </w:num>
  <w:num w:numId="14" w16cid:durableId="1082726605">
    <w:abstractNumId w:val="23"/>
  </w:num>
  <w:num w:numId="15" w16cid:durableId="847912035">
    <w:abstractNumId w:val="1"/>
  </w:num>
  <w:num w:numId="16" w16cid:durableId="949119520">
    <w:abstractNumId w:val="2"/>
  </w:num>
  <w:num w:numId="17" w16cid:durableId="300841196">
    <w:abstractNumId w:val="21"/>
  </w:num>
  <w:num w:numId="18" w16cid:durableId="1222984556">
    <w:abstractNumId w:val="4"/>
  </w:num>
  <w:num w:numId="19" w16cid:durableId="1471560002">
    <w:abstractNumId w:val="8"/>
  </w:num>
  <w:num w:numId="20" w16cid:durableId="1642884525">
    <w:abstractNumId w:val="9"/>
  </w:num>
  <w:num w:numId="21" w16cid:durableId="1680815455">
    <w:abstractNumId w:val="14"/>
  </w:num>
  <w:num w:numId="22" w16cid:durableId="929197600">
    <w:abstractNumId w:val="15"/>
  </w:num>
  <w:num w:numId="23" w16cid:durableId="252864812">
    <w:abstractNumId w:val="13"/>
  </w:num>
  <w:num w:numId="24" w16cid:durableId="35088439">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ernandes, Richard (he, him, his | il, le, lui)">
    <w15:presenceInfo w15:providerId="AD" w15:userId="S::richard.fernandes@nrcan-rncan.gc.ca::ce6edf3a-7968-4074-9a8f-3a1b4a0772f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1963"/>
    <w:rsid w:val="0002742A"/>
    <w:rsid w:val="00051963"/>
    <w:rsid w:val="00075D1E"/>
    <w:rsid w:val="000A535A"/>
    <w:rsid w:val="000E2D58"/>
    <w:rsid w:val="000F72C0"/>
    <w:rsid w:val="0011708B"/>
    <w:rsid w:val="00126F9D"/>
    <w:rsid w:val="00214D76"/>
    <w:rsid w:val="00216743"/>
    <w:rsid w:val="002A3D67"/>
    <w:rsid w:val="002D26C2"/>
    <w:rsid w:val="002D380C"/>
    <w:rsid w:val="002E4A5B"/>
    <w:rsid w:val="002E6E3E"/>
    <w:rsid w:val="00325F32"/>
    <w:rsid w:val="003316DA"/>
    <w:rsid w:val="003430BF"/>
    <w:rsid w:val="0039203A"/>
    <w:rsid w:val="003A249F"/>
    <w:rsid w:val="003C357D"/>
    <w:rsid w:val="003C599A"/>
    <w:rsid w:val="003D0E08"/>
    <w:rsid w:val="003F5E76"/>
    <w:rsid w:val="004079BD"/>
    <w:rsid w:val="004D1D1C"/>
    <w:rsid w:val="004D7A9F"/>
    <w:rsid w:val="00544744"/>
    <w:rsid w:val="00580201"/>
    <w:rsid w:val="005A120B"/>
    <w:rsid w:val="005A36FC"/>
    <w:rsid w:val="005B34C9"/>
    <w:rsid w:val="005C7B6E"/>
    <w:rsid w:val="005D31E7"/>
    <w:rsid w:val="005D79D6"/>
    <w:rsid w:val="005F2D78"/>
    <w:rsid w:val="00615A2B"/>
    <w:rsid w:val="0064553B"/>
    <w:rsid w:val="0065448D"/>
    <w:rsid w:val="00655026"/>
    <w:rsid w:val="0068203B"/>
    <w:rsid w:val="00685FF4"/>
    <w:rsid w:val="006A27BA"/>
    <w:rsid w:val="006B1990"/>
    <w:rsid w:val="006D67CD"/>
    <w:rsid w:val="006E5A5D"/>
    <w:rsid w:val="006F61E4"/>
    <w:rsid w:val="006F76F0"/>
    <w:rsid w:val="007143B5"/>
    <w:rsid w:val="007162EE"/>
    <w:rsid w:val="007200D5"/>
    <w:rsid w:val="007626DD"/>
    <w:rsid w:val="00777494"/>
    <w:rsid w:val="007A2FA8"/>
    <w:rsid w:val="007D13D1"/>
    <w:rsid w:val="00813415"/>
    <w:rsid w:val="008579A5"/>
    <w:rsid w:val="0087770C"/>
    <w:rsid w:val="008809C0"/>
    <w:rsid w:val="008D41BE"/>
    <w:rsid w:val="0095368C"/>
    <w:rsid w:val="009556E9"/>
    <w:rsid w:val="0097469C"/>
    <w:rsid w:val="009801B4"/>
    <w:rsid w:val="00990A5F"/>
    <w:rsid w:val="009B25BA"/>
    <w:rsid w:val="009F2616"/>
    <w:rsid w:val="00A02864"/>
    <w:rsid w:val="00A03E2D"/>
    <w:rsid w:val="00A907BD"/>
    <w:rsid w:val="00A91427"/>
    <w:rsid w:val="00AC44D8"/>
    <w:rsid w:val="00B13FB5"/>
    <w:rsid w:val="00B71076"/>
    <w:rsid w:val="00BC5F91"/>
    <w:rsid w:val="00CA046B"/>
    <w:rsid w:val="00CC30D8"/>
    <w:rsid w:val="00CC7300"/>
    <w:rsid w:val="00CF48B1"/>
    <w:rsid w:val="00D4698E"/>
    <w:rsid w:val="00D72E92"/>
    <w:rsid w:val="00D75311"/>
    <w:rsid w:val="00DD40B0"/>
    <w:rsid w:val="00E61522"/>
    <w:rsid w:val="00E83848"/>
    <w:rsid w:val="00EA11AE"/>
    <w:rsid w:val="00EC4FF8"/>
    <w:rsid w:val="00EC5CD0"/>
    <w:rsid w:val="00F016E7"/>
    <w:rsid w:val="00F23AF5"/>
    <w:rsid w:val="00F36ADB"/>
    <w:rsid w:val="00F6404A"/>
    <w:rsid w:val="00FA28F8"/>
    <w:rsid w:val="00FB09A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97788"/>
  <w15:docId w15:val="{990BE63F-832F-4A51-8B26-10125DEE5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742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2742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2742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2742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2742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2742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7469C"/>
    <w:pPr>
      <w:keepNext/>
      <w:keepLines/>
      <w:spacing w:before="40" w:after="0" w:line="259" w:lineRule="auto"/>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97469C"/>
    <w:pPr>
      <w:keepNext/>
      <w:keepLines/>
      <w:spacing w:before="40" w:after="0" w:line="259" w:lineRule="auto"/>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1963"/>
    <w:pPr>
      <w:ind w:left="720"/>
      <w:contextualSpacing/>
    </w:pPr>
  </w:style>
  <w:style w:type="table" w:styleId="TableGrid">
    <w:name w:val="Table Grid"/>
    <w:basedOn w:val="TableNormal"/>
    <w:uiPriority w:val="39"/>
    <w:rsid w:val="00A914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2742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2742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2742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02742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2742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02742A"/>
    <w:rPr>
      <w:rFonts w:asciiTheme="majorHAnsi" w:eastAsiaTheme="majorEastAsia" w:hAnsiTheme="majorHAnsi" w:cstheme="majorBidi"/>
      <w:i/>
      <w:iCs/>
      <w:color w:val="243F60" w:themeColor="accent1" w:themeShade="7F"/>
    </w:rPr>
  </w:style>
  <w:style w:type="paragraph" w:customStyle="1" w:styleId="TITREDOCUMENT">
    <w:name w:val="TITRE DOCUMENT"/>
    <w:basedOn w:val="Normal"/>
    <w:next w:val="Normal"/>
    <w:rsid w:val="008809C0"/>
    <w:pPr>
      <w:spacing w:before="60" w:after="60" w:line="240" w:lineRule="auto"/>
      <w:jc w:val="center"/>
    </w:pPr>
    <w:rPr>
      <w:rFonts w:ascii="Butter" w:eastAsia="Times New Roman" w:hAnsi="Butter" w:cs="Times New Roman"/>
      <w:b/>
      <w:smallCaps/>
      <w:color w:val="000000"/>
      <w:sz w:val="48"/>
      <w:szCs w:val="44"/>
      <w:lang w:eastAsia="fr-FR"/>
    </w:rPr>
  </w:style>
  <w:style w:type="paragraph" w:customStyle="1" w:styleId="Titretable">
    <w:name w:val="Titre table"/>
    <w:basedOn w:val="Normal"/>
    <w:next w:val="Normal"/>
    <w:rsid w:val="008809C0"/>
    <w:pPr>
      <w:pageBreakBefore/>
      <w:spacing w:before="60" w:after="60" w:line="240" w:lineRule="auto"/>
      <w:jc w:val="center"/>
    </w:pPr>
    <w:rPr>
      <w:rFonts w:ascii="Verdana" w:eastAsia="Times New Roman" w:hAnsi="Verdana" w:cs="Times New Roman"/>
      <w:b/>
      <w:color w:val="5090C8"/>
      <w:sz w:val="28"/>
      <w:szCs w:val="20"/>
      <w:lang w:eastAsia="fr-FR"/>
    </w:rPr>
  </w:style>
  <w:style w:type="paragraph" w:customStyle="1" w:styleId="Tableau1religne">
    <w:name w:val="Tableau 1ère ligne"/>
    <w:basedOn w:val="Normal"/>
    <w:rsid w:val="008809C0"/>
    <w:pPr>
      <w:spacing w:before="60" w:after="60" w:line="240" w:lineRule="auto"/>
      <w:jc w:val="center"/>
    </w:pPr>
    <w:rPr>
      <w:rFonts w:ascii="Verdana" w:eastAsia="Times New Roman" w:hAnsi="Verdana" w:cs="Times New Roman"/>
      <w:b/>
      <w:color w:val="5090C8"/>
      <w:sz w:val="20"/>
      <w:szCs w:val="20"/>
      <w:lang w:eastAsia="fr-FR"/>
    </w:rPr>
  </w:style>
  <w:style w:type="paragraph" w:customStyle="1" w:styleId="TypeDoc">
    <w:name w:val="TypeDoc"/>
    <w:basedOn w:val="Normal"/>
    <w:rsid w:val="008809C0"/>
    <w:pPr>
      <w:spacing w:before="60" w:after="60" w:line="240" w:lineRule="auto"/>
      <w:jc w:val="both"/>
    </w:pPr>
    <w:rPr>
      <w:rFonts w:ascii="Verdana" w:eastAsia="Times New Roman" w:hAnsi="Verdana" w:cs="Times New Roman"/>
      <w:b/>
      <w:bCs/>
      <w:smallCaps/>
      <w:sz w:val="44"/>
      <w:szCs w:val="24"/>
      <w:lang w:eastAsia="fr-FR"/>
    </w:rPr>
  </w:style>
  <w:style w:type="paragraph" w:customStyle="1" w:styleId="NormalCompte-rendu">
    <w:name w:val="Normal Compte-rendu"/>
    <w:basedOn w:val="Normal"/>
    <w:link w:val="NormalCompte-renduCar"/>
    <w:rsid w:val="008809C0"/>
    <w:pPr>
      <w:spacing w:before="60" w:after="60" w:line="240" w:lineRule="auto"/>
      <w:jc w:val="both"/>
    </w:pPr>
    <w:rPr>
      <w:rFonts w:ascii="Verdana" w:eastAsia="Times New Roman" w:hAnsi="Verdana" w:cs="Times New Roman"/>
      <w:color w:val="000000"/>
      <w:sz w:val="18"/>
      <w:szCs w:val="20"/>
      <w:lang w:eastAsia="fr-FR"/>
    </w:rPr>
  </w:style>
  <w:style w:type="character" w:customStyle="1" w:styleId="NormalCompte-renduCar">
    <w:name w:val="Normal Compte-rendu Car"/>
    <w:link w:val="NormalCompte-rendu"/>
    <w:rsid w:val="008809C0"/>
    <w:rPr>
      <w:rFonts w:ascii="Verdana" w:eastAsia="Times New Roman" w:hAnsi="Verdana" w:cs="Times New Roman"/>
      <w:color w:val="000000"/>
      <w:sz w:val="18"/>
      <w:szCs w:val="20"/>
      <w:lang w:eastAsia="fr-FR"/>
    </w:rPr>
  </w:style>
  <w:style w:type="character" w:styleId="PageNumber">
    <w:name w:val="page number"/>
    <w:basedOn w:val="DefaultParagraphFont"/>
    <w:uiPriority w:val="99"/>
    <w:semiHidden/>
    <w:rsid w:val="008809C0"/>
  </w:style>
  <w:style w:type="paragraph" w:styleId="Footer">
    <w:name w:val="footer"/>
    <w:basedOn w:val="Normal"/>
    <w:link w:val="FooterChar"/>
    <w:uiPriority w:val="99"/>
    <w:rsid w:val="008809C0"/>
    <w:pPr>
      <w:tabs>
        <w:tab w:val="center" w:pos="4536"/>
        <w:tab w:val="right" w:pos="9072"/>
      </w:tabs>
      <w:spacing w:before="60" w:after="60" w:line="240" w:lineRule="auto"/>
      <w:jc w:val="both"/>
    </w:pPr>
    <w:rPr>
      <w:rFonts w:ascii="Verdana" w:eastAsia="Times New Roman" w:hAnsi="Verdana" w:cs="Times New Roman"/>
      <w:color w:val="000000"/>
      <w:sz w:val="20"/>
      <w:szCs w:val="20"/>
      <w:lang w:eastAsia="fr-FR"/>
    </w:rPr>
  </w:style>
  <w:style w:type="character" w:customStyle="1" w:styleId="FooterChar">
    <w:name w:val="Footer Char"/>
    <w:basedOn w:val="DefaultParagraphFont"/>
    <w:link w:val="Footer"/>
    <w:uiPriority w:val="99"/>
    <w:rsid w:val="008809C0"/>
    <w:rPr>
      <w:rFonts w:ascii="Verdana" w:eastAsia="Times New Roman" w:hAnsi="Verdana" w:cs="Times New Roman"/>
      <w:color w:val="000000"/>
      <w:sz w:val="20"/>
      <w:szCs w:val="20"/>
      <w:lang w:eastAsia="fr-FR"/>
    </w:rPr>
  </w:style>
  <w:style w:type="paragraph" w:styleId="BalloonText">
    <w:name w:val="Balloon Text"/>
    <w:basedOn w:val="Normal"/>
    <w:link w:val="BalloonTextChar"/>
    <w:uiPriority w:val="99"/>
    <w:semiHidden/>
    <w:unhideWhenUsed/>
    <w:rsid w:val="008809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09C0"/>
    <w:rPr>
      <w:rFonts w:ascii="Tahoma" w:hAnsi="Tahoma" w:cs="Tahoma"/>
      <w:sz w:val="16"/>
      <w:szCs w:val="16"/>
    </w:rPr>
  </w:style>
  <w:style w:type="paragraph" w:styleId="Header">
    <w:name w:val="header"/>
    <w:basedOn w:val="Normal"/>
    <w:link w:val="HeaderChar"/>
    <w:uiPriority w:val="99"/>
    <w:unhideWhenUsed/>
    <w:rsid w:val="00615A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5A2B"/>
  </w:style>
  <w:style w:type="paragraph" w:styleId="Caption">
    <w:name w:val="caption"/>
    <w:basedOn w:val="Normal"/>
    <w:next w:val="Normal"/>
    <w:uiPriority w:val="35"/>
    <w:unhideWhenUsed/>
    <w:qFormat/>
    <w:rsid w:val="002E4A5B"/>
    <w:pPr>
      <w:spacing w:line="240" w:lineRule="auto"/>
    </w:pPr>
    <w:rPr>
      <w:b/>
      <w:bCs/>
      <w:color w:val="4F81BD" w:themeColor="accent1"/>
      <w:sz w:val="18"/>
      <w:szCs w:val="18"/>
    </w:rPr>
  </w:style>
  <w:style w:type="character" w:styleId="Hyperlink">
    <w:name w:val="Hyperlink"/>
    <w:basedOn w:val="DefaultParagraphFont"/>
    <w:uiPriority w:val="99"/>
    <w:unhideWhenUsed/>
    <w:rsid w:val="009F2616"/>
    <w:rPr>
      <w:color w:val="0000FF" w:themeColor="hyperlink"/>
      <w:u w:val="single"/>
    </w:rPr>
  </w:style>
  <w:style w:type="paragraph" w:styleId="Revision">
    <w:name w:val="Revision"/>
    <w:hidden/>
    <w:uiPriority w:val="99"/>
    <w:semiHidden/>
    <w:rsid w:val="0097469C"/>
    <w:pPr>
      <w:spacing w:after="0" w:line="240" w:lineRule="auto"/>
    </w:pPr>
  </w:style>
  <w:style w:type="character" w:customStyle="1" w:styleId="Heading7Char">
    <w:name w:val="Heading 7 Char"/>
    <w:basedOn w:val="DefaultParagraphFont"/>
    <w:link w:val="Heading7"/>
    <w:uiPriority w:val="9"/>
    <w:rsid w:val="0097469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97469C"/>
    <w:rPr>
      <w:rFonts w:asciiTheme="majorHAnsi" w:eastAsiaTheme="majorEastAsia" w:hAnsiTheme="majorHAnsi" w:cstheme="majorBidi"/>
      <w:color w:val="272727" w:themeColor="text1" w:themeTint="D8"/>
      <w:sz w:val="21"/>
      <w:szCs w:val="21"/>
    </w:rPr>
  </w:style>
  <w:style w:type="character" w:styleId="PlaceholderText">
    <w:name w:val="Placeholder Text"/>
    <w:basedOn w:val="DefaultParagraphFont"/>
    <w:uiPriority w:val="99"/>
    <w:semiHidden/>
    <w:rsid w:val="0097469C"/>
    <w:rPr>
      <w:color w:val="808080"/>
    </w:rPr>
  </w:style>
  <w:style w:type="paragraph" w:customStyle="1" w:styleId="Default">
    <w:name w:val="Default"/>
    <w:rsid w:val="0097469C"/>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semiHidden/>
    <w:unhideWhenUsed/>
    <w:rsid w:val="0097469C"/>
    <w:pPr>
      <w:spacing w:before="100" w:beforeAutospacing="1" w:after="100" w:afterAutospacing="1" w:line="240" w:lineRule="auto"/>
    </w:pPr>
    <w:rPr>
      <w:rFonts w:ascii="Times New Roman" w:eastAsiaTheme="minorEastAsia" w:hAnsi="Times New Roman" w:cs="Times New Roman"/>
      <w:sz w:val="24"/>
      <w:szCs w:val="24"/>
      <w:lang w:eastAsia="en-CA"/>
    </w:rPr>
  </w:style>
  <w:style w:type="character" w:styleId="Strong">
    <w:name w:val="Strong"/>
    <w:basedOn w:val="DefaultParagraphFont"/>
    <w:uiPriority w:val="22"/>
    <w:qFormat/>
    <w:rsid w:val="0097469C"/>
    <w:rPr>
      <w:b/>
      <w:bCs/>
    </w:rPr>
  </w:style>
  <w:style w:type="character" w:customStyle="1" w:styleId="html-italic">
    <w:name w:val="html-italic"/>
    <w:basedOn w:val="DefaultParagraphFont"/>
    <w:rsid w:val="0097469C"/>
  </w:style>
  <w:style w:type="paragraph" w:styleId="TOCHeading">
    <w:name w:val="TOC Heading"/>
    <w:basedOn w:val="Heading1"/>
    <w:next w:val="Normal"/>
    <w:uiPriority w:val="39"/>
    <w:unhideWhenUsed/>
    <w:qFormat/>
    <w:rsid w:val="0097469C"/>
    <w:pPr>
      <w:spacing w:before="240" w:line="259" w:lineRule="auto"/>
      <w:outlineLvl w:val="9"/>
    </w:pPr>
    <w:rPr>
      <w:b w:val="0"/>
      <w:bCs w:val="0"/>
      <w:sz w:val="32"/>
      <w:szCs w:val="32"/>
      <w:lang w:val="en-US"/>
    </w:rPr>
  </w:style>
  <w:style w:type="paragraph" w:styleId="TOC1">
    <w:name w:val="toc 1"/>
    <w:basedOn w:val="Normal"/>
    <w:next w:val="Normal"/>
    <w:autoRedefine/>
    <w:uiPriority w:val="39"/>
    <w:unhideWhenUsed/>
    <w:rsid w:val="0097469C"/>
    <w:pPr>
      <w:spacing w:after="100" w:line="259" w:lineRule="auto"/>
    </w:pPr>
  </w:style>
  <w:style w:type="paragraph" w:styleId="TOC2">
    <w:name w:val="toc 2"/>
    <w:basedOn w:val="Normal"/>
    <w:next w:val="Normal"/>
    <w:autoRedefine/>
    <w:uiPriority w:val="39"/>
    <w:unhideWhenUsed/>
    <w:rsid w:val="0097469C"/>
    <w:pPr>
      <w:spacing w:after="100" w:line="259" w:lineRule="auto"/>
      <w:ind w:left="220"/>
    </w:pPr>
  </w:style>
  <w:style w:type="paragraph" w:styleId="TOC3">
    <w:name w:val="toc 3"/>
    <w:basedOn w:val="Normal"/>
    <w:next w:val="Normal"/>
    <w:autoRedefine/>
    <w:uiPriority w:val="39"/>
    <w:unhideWhenUsed/>
    <w:rsid w:val="0097469C"/>
    <w:pPr>
      <w:spacing w:after="100" w:line="259" w:lineRule="auto"/>
      <w:ind w:left="440"/>
    </w:pPr>
  </w:style>
  <w:style w:type="paragraph" w:styleId="TableofFigures">
    <w:name w:val="table of figures"/>
    <w:basedOn w:val="Normal"/>
    <w:next w:val="Normal"/>
    <w:uiPriority w:val="99"/>
    <w:unhideWhenUsed/>
    <w:rsid w:val="0097469C"/>
    <w:pPr>
      <w:spacing w:after="0" w:line="259" w:lineRule="auto"/>
    </w:pPr>
  </w:style>
  <w:style w:type="character" w:customStyle="1" w:styleId="UnresolvedMention1">
    <w:name w:val="Unresolved Mention1"/>
    <w:basedOn w:val="DefaultParagraphFont"/>
    <w:uiPriority w:val="99"/>
    <w:semiHidden/>
    <w:unhideWhenUsed/>
    <w:rsid w:val="0097469C"/>
    <w:rPr>
      <w:color w:val="605E5C"/>
      <w:shd w:val="clear" w:color="auto" w:fill="E1DFDD"/>
    </w:rPr>
  </w:style>
  <w:style w:type="character" w:styleId="UnresolvedMention">
    <w:name w:val="Unresolved Mention"/>
    <w:basedOn w:val="DefaultParagraphFont"/>
    <w:uiPriority w:val="99"/>
    <w:semiHidden/>
    <w:unhideWhenUsed/>
    <w:rsid w:val="0097469C"/>
    <w:rPr>
      <w:color w:val="605E5C"/>
      <w:shd w:val="clear" w:color="auto" w:fill="E1DFDD"/>
    </w:rPr>
  </w:style>
  <w:style w:type="character" w:customStyle="1" w:styleId="author">
    <w:name w:val="author"/>
    <w:basedOn w:val="DefaultParagraphFont"/>
    <w:rsid w:val="0097469C"/>
  </w:style>
  <w:style w:type="character" w:customStyle="1" w:styleId="pubyear">
    <w:name w:val="pubyear"/>
    <w:basedOn w:val="DefaultParagraphFont"/>
    <w:rsid w:val="0097469C"/>
  </w:style>
  <w:style w:type="character" w:customStyle="1" w:styleId="articletitle">
    <w:name w:val="articletitle"/>
    <w:basedOn w:val="DefaultParagraphFont"/>
    <w:rsid w:val="0097469C"/>
  </w:style>
  <w:style w:type="character" w:customStyle="1" w:styleId="vol">
    <w:name w:val="vol"/>
    <w:basedOn w:val="DefaultParagraphFont"/>
    <w:rsid w:val="0097469C"/>
  </w:style>
  <w:style w:type="character" w:customStyle="1" w:styleId="citedissue">
    <w:name w:val="citedissue"/>
    <w:basedOn w:val="DefaultParagraphFont"/>
    <w:rsid w:val="0097469C"/>
  </w:style>
  <w:style w:type="character" w:customStyle="1" w:styleId="pagefirst">
    <w:name w:val="pagefirst"/>
    <w:basedOn w:val="DefaultParagraphFont"/>
    <w:rsid w:val="0097469C"/>
  </w:style>
  <w:style w:type="character" w:customStyle="1" w:styleId="pagelast">
    <w:name w:val="pagelast"/>
    <w:basedOn w:val="DefaultParagraphFont"/>
    <w:rsid w:val="0097469C"/>
  </w:style>
  <w:style w:type="character" w:customStyle="1" w:styleId="anchor-text">
    <w:name w:val="anchor-text"/>
    <w:basedOn w:val="DefaultParagraphFont"/>
    <w:rsid w:val="0097469C"/>
  </w:style>
  <w:style w:type="paragraph" w:styleId="TOC4">
    <w:name w:val="toc 4"/>
    <w:basedOn w:val="Normal"/>
    <w:next w:val="Normal"/>
    <w:autoRedefine/>
    <w:uiPriority w:val="39"/>
    <w:unhideWhenUsed/>
    <w:rsid w:val="00DD40B0"/>
    <w:pPr>
      <w:spacing w:after="100" w:line="259" w:lineRule="auto"/>
      <w:ind w:left="660"/>
    </w:pPr>
    <w:rPr>
      <w:rFonts w:eastAsiaTheme="minorEastAsia"/>
      <w:kern w:val="2"/>
      <w:lang w:eastAsia="en-CA"/>
      <w14:ligatures w14:val="standardContextual"/>
    </w:rPr>
  </w:style>
  <w:style w:type="paragraph" w:styleId="TOC5">
    <w:name w:val="toc 5"/>
    <w:basedOn w:val="Normal"/>
    <w:next w:val="Normal"/>
    <w:autoRedefine/>
    <w:uiPriority w:val="39"/>
    <w:unhideWhenUsed/>
    <w:rsid w:val="00DD40B0"/>
    <w:pPr>
      <w:spacing w:after="100" w:line="259" w:lineRule="auto"/>
      <w:ind w:left="880"/>
    </w:pPr>
    <w:rPr>
      <w:rFonts w:eastAsiaTheme="minorEastAsia"/>
      <w:kern w:val="2"/>
      <w:lang w:eastAsia="en-CA"/>
      <w14:ligatures w14:val="standardContextual"/>
    </w:rPr>
  </w:style>
  <w:style w:type="paragraph" w:styleId="TOC6">
    <w:name w:val="toc 6"/>
    <w:basedOn w:val="Normal"/>
    <w:next w:val="Normal"/>
    <w:autoRedefine/>
    <w:uiPriority w:val="39"/>
    <w:unhideWhenUsed/>
    <w:rsid w:val="00DD40B0"/>
    <w:pPr>
      <w:spacing w:after="100" w:line="259" w:lineRule="auto"/>
      <w:ind w:left="1100"/>
    </w:pPr>
    <w:rPr>
      <w:rFonts w:eastAsiaTheme="minorEastAsia"/>
      <w:kern w:val="2"/>
      <w:lang w:eastAsia="en-CA"/>
      <w14:ligatures w14:val="standardContextual"/>
    </w:rPr>
  </w:style>
  <w:style w:type="paragraph" w:styleId="TOC7">
    <w:name w:val="toc 7"/>
    <w:basedOn w:val="Normal"/>
    <w:next w:val="Normal"/>
    <w:autoRedefine/>
    <w:uiPriority w:val="39"/>
    <w:unhideWhenUsed/>
    <w:rsid w:val="00DD40B0"/>
    <w:pPr>
      <w:spacing w:after="100" w:line="259" w:lineRule="auto"/>
      <w:ind w:left="1320"/>
    </w:pPr>
    <w:rPr>
      <w:rFonts w:eastAsiaTheme="minorEastAsia"/>
      <w:kern w:val="2"/>
      <w:lang w:eastAsia="en-CA"/>
      <w14:ligatures w14:val="standardContextual"/>
    </w:rPr>
  </w:style>
  <w:style w:type="paragraph" w:styleId="TOC8">
    <w:name w:val="toc 8"/>
    <w:basedOn w:val="Normal"/>
    <w:next w:val="Normal"/>
    <w:autoRedefine/>
    <w:uiPriority w:val="39"/>
    <w:unhideWhenUsed/>
    <w:rsid w:val="00DD40B0"/>
    <w:pPr>
      <w:spacing w:after="100" w:line="259" w:lineRule="auto"/>
      <w:ind w:left="1540"/>
    </w:pPr>
    <w:rPr>
      <w:rFonts w:eastAsiaTheme="minorEastAsia"/>
      <w:kern w:val="2"/>
      <w:lang w:eastAsia="en-CA"/>
      <w14:ligatures w14:val="standardContextual"/>
    </w:rPr>
  </w:style>
  <w:style w:type="paragraph" w:styleId="TOC9">
    <w:name w:val="toc 9"/>
    <w:basedOn w:val="Normal"/>
    <w:next w:val="Normal"/>
    <w:autoRedefine/>
    <w:uiPriority w:val="39"/>
    <w:unhideWhenUsed/>
    <w:rsid w:val="00DD40B0"/>
    <w:pPr>
      <w:spacing w:after="100" w:line="259" w:lineRule="auto"/>
      <w:ind w:left="1760"/>
    </w:pPr>
    <w:rPr>
      <w:rFonts w:eastAsiaTheme="minorEastAsia"/>
      <w:kern w:val="2"/>
      <w:lang w:eastAsia="en-CA"/>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6528861">
      <w:bodyDiv w:val="1"/>
      <w:marLeft w:val="0"/>
      <w:marRight w:val="0"/>
      <w:marTop w:val="0"/>
      <w:marBottom w:val="0"/>
      <w:divBdr>
        <w:top w:val="none" w:sz="0" w:space="0" w:color="auto"/>
        <w:left w:val="none" w:sz="0" w:space="0" w:color="auto"/>
        <w:bottom w:val="none" w:sz="0" w:space="0" w:color="auto"/>
        <w:right w:val="none" w:sz="0" w:space="0" w:color="auto"/>
      </w:divBdr>
      <w:divsChild>
        <w:div w:id="17445283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microsoft.com/office/2011/relationships/people" Target="peop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Metadata/LabelInfo.xml><?xml version="1.0" encoding="utf-8"?>
<clbl:labelList xmlns:clbl="http://schemas.microsoft.com/office/2020/mipLabelMetadata">
  <clbl:label id="{219619fd-75dc-48cb-820d-8f683a95dd8b}" enabled="1" method="Privileged" siteId="{05c95b33-90ca-49d5-b644-288b930b912b}" contentBits="1" removed="0"/>
</clbl:labelList>
</file>

<file path=docProps/app.xml><?xml version="1.0" encoding="utf-8"?>
<Properties xmlns="http://schemas.openxmlformats.org/officeDocument/2006/extended-properties" xmlns:vt="http://schemas.openxmlformats.org/officeDocument/2006/docPropsVTypes">
  <Template>Normal.dotm</Template>
  <TotalTime>86</TotalTime>
  <Pages>65</Pages>
  <Words>14704</Words>
  <Characters>83814</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NRCan / RNCan</Company>
  <LinksUpToDate>false</LinksUpToDate>
  <CharactersWithSpaces>98322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Fernandes, Richard</dc:creator>
  <cp:lastModifiedBy>Fernandes, Richard (he, him, his | il, le, lui)</cp:lastModifiedBy>
  <cp:revision>4</cp:revision>
  <cp:lastPrinted>2017-04-18T19:35:00Z</cp:lastPrinted>
  <dcterms:created xsi:type="dcterms:W3CDTF">2023-02-17T15:20:00Z</dcterms:created>
  <dcterms:modified xsi:type="dcterms:W3CDTF">2023-07-14T21:41:00Z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2,4,5</vt:lpwstr>
  </property>
  <property fmtid="{D5CDD505-2E9C-101B-9397-08002B2CF9AE}" pid="3" name="ClassificationContentMarkingHeaderFontProps">
    <vt:lpwstr>#000000,12,Calibri</vt:lpwstr>
  </property>
  <property fmtid="{D5CDD505-2E9C-101B-9397-08002B2CF9AE}" pid="4" name="ClassificationContentMarkingHeaderText">
    <vt:lpwstr>UNCLASSIFIED - NON CLASSIFIÉ</vt:lpwstr>
  </property>
</Properties>
</file>